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0747AD44"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84AB8">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392AF9EC"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ins w:id="0" w:author="Khan, Zarrar" w:date="2023-01-17T11:12:00Z">
        <w:r w:rsidR="00A96962">
          <w:t>World Resources Institute (</w:t>
        </w:r>
      </w:ins>
      <w:r w:rsidR="00581FEA">
        <w:t>WRI</w:t>
      </w:r>
      <w:ins w:id="1" w:author="Khan, Zarrar" w:date="2023-01-17T11:12:00Z">
        <w:r w:rsidR="00A96962">
          <w:t>)</w:t>
        </w:r>
      </w:ins>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88430F" w:rsidRPr="007700B1">
        <w:t xml:space="preserve">Table </w:t>
      </w:r>
      <w:r w:rsidR="0088430F" w:rsidRPr="0088430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2724B129" w:rsidR="003E6F12" w:rsidRPr="007700B1" w:rsidRDefault="003E6F12" w:rsidP="00F735E1">
      <w:pPr>
        <w:pStyle w:val="Caption"/>
        <w:keepNext/>
        <w:jc w:val="center"/>
        <w:rPr>
          <w:i w:val="0"/>
          <w:iCs w:val="0"/>
        </w:rPr>
      </w:pPr>
      <w:bookmarkStart w:id="2"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88430F">
        <w:rPr>
          <w:i w:val="0"/>
          <w:iCs w:val="0"/>
          <w:noProof/>
        </w:rPr>
        <w:t>1</w:t>
      </w:r>
      <w:r w:rsidR="00F84DD0" w:rsidRPr="007700B1">
        <w:rPr>
          <w:i w:val="0"/>
          <w:iCs w:val="0"/>
          <w:noProof/>
        </w:rPr>
        <w:fldChar w:fldCharType="end"/>
      </w:r>
      <w:bookmarkEnd w:id="2"/>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3BF3C18E"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A119CB">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88430F" w:rsidRPr="007700B1">
        <w:t xml:space="preserve">Figure </w:t>
      </w:r>
      <w:r w:rsidR="0088430F" w:rsidRPr="0088430F">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2BA612DE" w:rsidR="004A29AA" w:rsidRPr="007700B1" w:rsidRDefault="004A29AA" w:rsidP="004A29AA">
      <w:pPr>
        <w:pStyle w:val="Caption"/>
        <w:rPr>
          <w:i w:val="0"/>
          <w:iCs w:val="0"/>
        </w:rPr>
      </w:pPr>
      <w:bookmarkStart w:id="3"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88430F">
        <w:rPr>
          <w:i w:val="0"/>
          <w:iCs w:val="0"/>
          <w:noProof/>
        </w:rPr>
        <w:t>1</w:t>
      </w:r>
      <w:r w:rsidRPr="007700B1">
        <w:rPr>
          <w:i w:val="0"/>
          <w:iCs w:val="0"/>
          <w:noProof/>
        </w:rPr>
        <w:fldChar w:fldCharType="end"/>
      </w:r>
      <w:bookmarkEnd w:id="3"/>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570820CD"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4" w:name="_Hlk100326906"/>
      <w:r w:rsidRPr="007700B1">
        <w:t xml:space="preserve">domestic, mining, power generation, industry, and livestock sectors </w:t>
      </w:r>
      <w:bookmarkEnd w:id="4"/>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2</w:t>
      </w:r>
      <w:r w:rsidR="00FE6382" w:rsidRPr="007700B1">
        <w:rPr>
          <w:highlight w:val="yellow"/>
        </w:rPr>
        <w:fldChar w:fldCharType="end"/>
      </w:r>
      <w:r w:rsidR="009E4A56">
        <w:t>.</w:t>
      </w:r>
      <w:r w:rsidR="00E520A0">
        <w:t xml:space="preserve"> </w:t>
      </w:r>
      <w:bookmarkStart w:id="5"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5"/>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6"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6"/>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2F28CD47" w:rsidR="00AC181B" w:rsidRPr="007700B1" w:rsidRDefault="00C31566" w:rsidP="00AC181B">
      <w:pPr>
        <w:pStyle w:val="Caption"/>
        <w:rPr>
          <w:i w:val="0"/>
          <w:iCs w:val="0"/>
        </w:rPr>
      </w:pPr>
      <w:bookmarkStart w:id="7"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7"/>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19FFDF69" w:rsidR="0034188E" w:rsidRPr="007700B1" w:rsidRDefault="0034188E" w:rsidP="0034188E">
      <w:pPr>
        <w:pStyle w:val="Caption"/>
        <w:rPr>
          <w:i w:val="0"/>
          <w:iCs w:val="0"/>
        </w:rPr>
      </w:pPr>
      <w:bookmarkStart w:id="8"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3</w:t>
      </w:r>
      <w:r w:rsidR="00B059B3" w:rsidRPr="007700B1">
        <w:rPr>
          <w:i w:val="0"/>
          <w:iCs w:val="0"/>
          <w:noProof/>
        </w:rPr>
        <w:fldChar w:fldCharType="end"/>
      </w:r>
      <w:bookmarkEnd w:id="8"/>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4635150D"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88430F" w:rsidRPr="007700B1">
        <w:rPr>
          <w:color w:val="1F497D" w:themeColor="text2"/>
        </w:rPr>
        <w:t>(</w:t>
      </w:r>
      <w:r w:rsidR="0088430F">
        <w:rPr>
          <w:noProof/>
          <w:color w:val="1F497D" w:themeColor="text2"/>
        </w:rPr>
        <w:t>1</w:t>
      </w:r>
      <w:r w:rsidR="0088430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88430F" w:rsidRPr="0088430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0575583" w:rsidR="00F11496" w:rsidRPr="007700B1" w:rsidRDefault="00F11496" w:rsidP="00962770">
            <w:pPr>
              <w:pStyle w:val="Equation"/>
              <w:jc w:val="right"/>
            </w:pPr>
            <w:bookmarkStart w:id="9"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w:t>
            </w:r>
            <w:r w:rsidRPr="007700B1">
              <w:rPr>
                <w:color w:val="1F497D" w:themeColor="text2"/>
              </w:rPr>
              <w:fldChar w:fldCharType="end"/>
            </w:r>
            <w:r w:rsidRPr="007700B1">
              <w:rPr>
                <w:color w:val="1F497D" w:themeColor="text2"/>
              </w:rPr>
              <w:t>)</w:t>
            </w:r>
            <w:bookmarkEnd w:id="9"/>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47A32F30" w:rsidR="00F11496" w:rsidRPr="007700B1" w:rsidRDefault="00F11496" w:rsidP="003204A3">
            <w:pPr>
              <w:pStyle w:val="Equation"/>
              <w:jc w:val="right"/>
            </w:pPr>
            <w:bookmarkStart w:id="10"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w:t>
            </w:r>
            <w:r w:rsidRPr="007700B1">
              <w:rPr>
                <w:color w:val="1F497D" w:themeColor="text2"/>
              </w:rPr>
              <w:fldChar w:fldCharType="end"/>
            </w:r>
            <w:r w:rsidRPr="007700B1">
              <w:rPr>
                <w:color w:val="1F497D" w:themeColor="text2"/>
              </w:rPr>
              <w:t>)</w:t>
            </w:r>
            <w:bookmarkEnd w:id="10"/>
          </w:p>
        </w:tc>
      </w:tr>
    </w:tbl>
    <w:p w14:paraId="0756BD10" w14:textId="0B7E6DB5" w:rsidR="006A42F1" w:rsidRDefault="00A54E0F" w:rsidP="006A42F1">
      <w:bookmarkStart w:id="11"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11"/>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5235AC56"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0D053975"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375F8BB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5F1C7BEA"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1F259DFC"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03209124"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2"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0A582DD0"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9</w:t>
            </w:r>
            <w:r w:rsidRPr="007700B1">
              <w:rPr>
                <w:color w:val="1F497D" w:themeColor="text2"/>
              </w:rPr>
              <w:fldChar w:fldCharType="end"/>
            </w:r>
            <w:r w:rsidRPr="007700B1">
              <w:rPr>
                <w:color w:val="1F497D" w:themeColor="text2"/>
              </w:rPr>
              <w:t>)</w:t>
            </w:r>
          </w:p>
        </w:tc>
      </w:tr>
      <w:bookmarkEnd w:id="12"/>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14404EBA"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02ACDF7E"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059E7AE7"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3395DC01"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3"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29AA62BD"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88430F">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3"/>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42BBDCE1"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5E367246"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04CC84B3"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56417031"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493B8E5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ins w:id="14" w:author="Khan, Zarrar" w:date="2023-01-17T11:14:00Z">
        <w:r w:rsidR="00A96962">
          <w:rPr>
            <w:rFonts w:ascii="Source Sans Pro" w:hAnsi="Source Sans Pro"/>
            <w:color w:val="333333"/>
            <w:sz w:val="23"/>
            <w:szCs w:val="23"/>
          </w:rPr>
          <w:t xml:space="preserve"> (18</w:t>
        </w:r>
        <w:r w:rsidR="00A96962" w:rsidRPr="00A96962">
          <w:rPr>
            <w:rFonts w:ascii="Source Sans Pro" w:hAnsi="Source Sans Pro"/>
            <w:color w:val="333333"/>
            <w:sz w:val="23"/>
            <w:szCs w:val="23"/>
            <w:vertAlign w:val="superscript"/>
            <w:rPrChange w:id="15" w:author="Khan, Zarrar" w:date="2023-01-17T11:14:00Z">
              <w:rPr>
                <w:rFonts w:ascii="Source Sans Pro" w:hAnsi="Source Sans Pro"/>
                <w:color w:val="333333"/>
                <w:sz w:val="23"/>
                <w:szCs w:val="23"/>
              </w:rPr>
            </w:rPrChange>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A96962">
          <w:rPr>
            <w:rFonts w:ascii="Source Sans Pro" w:hAnsi="Source Sans Pro"/>
            <w:color w:val="333333"/>
            <w:sz w:val="23"/>
            <w:szCs w:val="23"/>
            <w:rPrChange w:id="16" w:author="Khan, Zarrar" w:date="2023-01-17T11:14:00Z">
              <w:rPr>
                <w:rFonts w:ascii="Source Sans Pro" w:hAnsi="Source Sans Pro"/>
                <w:color w:val="333333"/>
                <w:sz w:val="23"/>
                <w:szCs w:val="23"/>
                <w:vertAlign w:val="subscript"/>
              </w:rPr>
            </w:rPrChange>
          </w:rPr>
          <w:t>)</w:t>
        </w:r>
      </w:ins>
      <w:r w:rsidRPr="007700B1">
        <w:rPr>
          <w:rFonts w:ascii="Source Sans Pro" w:hAnsi="Source Sans Pro"/>
          <w:color w:val="333333"/>
          <w:sz w:val="23"/>
          <w:szCs w:val="23"/>
        </w:rPr>
        <w:t> </w:t>
      </w:r>
      <w:del w:id="17"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Fonts w:ascii="Source Sans Pro" w:hAnsi="Source Sans Pro"/>
            <w:color w:val="333333"/>
            <w:sz w:val="23"/>
            <w:szCs w:val="23"/>
          </w:rPr>
          <w:delText xml:space="preserve"> </w:delText>
        </w:r>
      </w:del>
      <w:r w:rsidRPr="007700B1">
        <w:rPr>
          <w:rFonts w:ascii="Source Sans Pro" w:hAnsi="Source Sans Pro"/>
          <w:color w:val="333333"/>
          <w:sz w:val="23"/>
          <w:szCs w:val="23"/>
        </w:rPr>
        <w:t>across all days where temperature is less than 18 degrees Celsius. CDD is the sum of </w:t>
      </w:r>
      <w:ins w:id="18" w:author="Khan, Zarrar" w:date="2023-01-17T11:14:00Z">
        <w:r w:rsidR="00A96962">
          <w:rPr>
            <w:rFonts w:ascii="Source Sans Pro" w:hAnsi="Source Sans Pro"/>
            <w:color w:val="333333"/>
            <w:sz w:val="23"/>
            <w:szCs w:val="23"/>
          </w:rPr>
          <w:t>(</w:t>
        </w:r>
      </w:ins>
      <w:proofErr w:type="spellStart"/>
      <w:ins w:id="19" w:author="Khan, Zarrar" w:date="2023-01-17T11:15:00Z">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ins w:id="20" w:author="Khan, Zarrar" w:date="2023-01-17T11:14:00Z">
        <w:r w:rsidR="00A96962">
          <w:rPr>
            <w:rFonts w:ascii="Source Sans Pro" w:hAnsi="Source Sans Pro"/>
            <w:color w:val="333333"/>
            <w:sz w:val="23"/>
            <w:szCs w:val="23"/>
          </w:rPr>
          <w:t>)</w:t>
        </w:r>
      </w:ins>
      <w:ins w:id="21" w:author="Khan, Zarrar" w:date="2023-01-17T11:15:00Z">
        <w:r w:rsidR="00A96962">
          <w:rPr>
            <w:rFonts w:ascii="Source Sans Pro" w:hAnsi="Source Sans Pro"/>
            <w:color w:val="333333"/>
            <w:sz w:val="23"/>
            <w:szCs w:val="23"/>
          </w:rPr>
          <w:t xml:space="preserve"> </w:t>
        </w:r>
      </w:ins>
      <w:del w:id="22"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o"/>
            <w:rFonts w:ascii="MathJax_Main" w:hAnsi="MathJax_Main"/>
            <w:color w:val="333333"/>
            <w:sz w:val="25"/>
            <w:szCs w:val="25"/>
            <w:bdr w:val="none" w:sz="0" w:space="0" w:color="auto" w:frame="1"/>
          </w:rPr>
          <w:delText xml:space="preserve"> </w:delText>
        </w:r>
      </w:del>
      <w:r w:rsidRPr="007700B1">
        <w:rPr>
          <w:rFonts w:ascii="Source Sans Pro" w:hAnsi="Source Sans Pro"/>
          <w:color w:val="333333"/>
          <w:sz w:val="23"/>
          <w:szCs w:val="23"/>
        </w:rPr>
        <w:t>across all days where temperature is greater than 18</w:t>
      </w:r>
      <w:ins w:id="23" w:author="Khan, Zarrar" w:date="2023-01-17T11:15:00Z">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5861B17"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ins w:id="24" w:author="Khan, Zarrar" w:date="2023-01-17T11:37:00Z">
        <w:r w:rsidR="00D765C4">
          <w:rPr>
            <w:rFonts w:ascii="Source Sans Pro" w:hAnsi="Source Sans Pro"/>
            <w:color w:val="333333"/>
            <w:sz w:val="23"/>
            <w:szCs w:val="23"/>
          </w:rPr>
          <w:t xml:space="preserve"> (leaving only CDD)</w:t>
        </w:r>
      </w:ins>
      <w:del w:id="25" w:author="Khan, Zarrar" w:date="2023-01-17T11:37:00Z">
        <w:r w:rsidRPr="007700B1" w:rsidDel="00D765C4">
          <w:rPr>
            <w:rFonts w:ascii="Source Sans Pro" w:hAnsi="Source Sans Pro"/>
            <w:color w:val="333333"/>
            <w:sz w:val="23"/>
            <w:szCs w:val="23"/>
          </w:rPr>
          <w:delText xml:space="preserve"> </w:delText>
        </w:r>
      </w:del>
      <w:ins w:id="26" w:author="Khan, Zarrar" w:date="2023-01-17T11:37:00Z">
        <w:r w:rsidR="00D765C4">
          <w:rPr>
            <w:rFonts w:ascii="Source Sans Pro" w:hAnsi="Source Sans Pro"/>
            <w:color w:val="333333"/>
            <w:sz w:val="23"/>
            <w:szCs w:val="23"/>
          </w:rPr>
          <w:t xml:space="preserve"> </w:t>
        </w:r>
      </w:ins>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0EF55411"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12240F90"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ins w:id="27" w:author="Khan, Zarrar" w:date="2023-01-17T11:38:00Z">
        <w:r w:rsidR="00D765C4">
          <w:rPr>
            <w:rFonts w:ascii="Source Sans Pro" w:hAnsi="Source Sans Pro"/>
            <w:color w:val="333333"/>
            <w:sz w:val="23"/>
            <w:szCs w:val="23"/>
          </w:rPr>
          <w:t xml:space="preserve"> (leaving only HDD)</w:t>
        </w:r>
      </w:ins>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33C2759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7CC99E96"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28"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ins w:id="29" w:author="Khan, Zarrar" w:date="2023-01-17T11:44:00Z">
        <w:r w:rsidR="00B77C52">
          <w:rPr>
            <w:rFonts w:ascii="Source Sans Pro" w:hAnsi="Source Sans Pro"/>
            <w:color w:val="333333"/>
            <w:sz w:val="23"/>
            <w:szCs w:val="23"/>
          </w:rPr>
          <w:t xml:space="preserve"> (&lt;650 for HDD and &lt;450 for CDD)</w:t>
        </w:r>
      </w:ins>
      <w:bookmarkEnd w:id="28"/>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68F944A7"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3D1B0400"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4BFD986E"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3EA2490C"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60E0E5A9"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51C05AD3"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0BCBB9A5"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w:t>
      </w:r>
    </w:p>
    <w:p w14:paraId="2DE52148" w14:textId="6A6830F9" w:rsidR="00A32B07" w:rsidRPr="007700B1" w:rsidRDefault="00A32B07" w:rsidP="004E0C09"/>
    <w:p w14:paraId="6E43AFEE" w14:textId="2EB8366C" w:rsidR="00A32B07" w:rsidRPr="007700B1" w:rsidRDefault="00A32B07" w:rsidP="00A32B07">
      <w:pPr>
        <w:pStyle w:val="Caption"/>
        <w:keepNext/>
        <w:jc w:val="center"/>
        <w:rPr>
          <w:i w:val="0"/>
          <w:iCs w:val="0"/>
        </w:rPr>
      </w:pPr>
      <w:bookmarkStart w:id="30"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30"/>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73171824"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00825003">
        <w:t>For v</w:t>
      </w:r>
      <w:r w:rsidR="007F2CAB">
        <w:t xml:space="preserve">alidation of </w:t>
      </w:r>
      <w:r w:rsidR="00825003">
        <w:t>the</w:t>
      </w:r>
      <w:r w:rsidR="007F2CAB">
        <w:t xml:space="preserve"> </w:t>
      </w:r>
      <w:r w:rsidR="00825003">
        <w:t xml:space="preserve">downscaling methods used, see their respective papers.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88430F" w:rsidRPr="007700B1">
        <w:t xml:space="preserve">Figure </w:t>
      </w:r>
      <w:r w:rsidR="0088430F" w:rsidRPr="0088430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88430F" w:rsidRPr="007700B1">
        <w:t xml:space="preserve">Figure </w:t>
      </w:r>
      <w:r w:rsidR="0088430F" w:rsidRPr="0088430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567E1CB9" w:rsidR="003A0CC0" w:rsidRPr="007700B1" w:rsidRDefault="003A0CC0" w:rsidP="00086E02">
      <w:pPr>
        <w:pStyle w:val="Caption"/>
        <w:jc w:val="center"/>
        <w:rPr>
          <w:i w:val="0"/>
          <w:iCs w:val="0"/>
        </w:rPr>
      </w:pPr>
      <w:bookmarkStart w:id="31"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4</w:t>
      </w:r>
      <w:r w:rsidR="00B059B3" w:rsidRPr="007700B1">
        <w:rPr>
          <w:i w:val="0"/>
          <w:iCs w:val="0"/>
          <w:noProof/>
        </w:rPr>
        <w:fldChar w:fldCharType="end"/>
      </w:r>
      <w:bookmarkEnd w:id="31"/>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3622F70E"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88430F" w:rsidRPr="007700B1">
        <w:t xml:space="preserve">Figure </w:t>
      </w:r>
      <w:r w:rsidR="0088430F" w:rsidRPr="0088430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328449A2"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88430F" w:rsidRPr="007700B1">
        <w:t xml:space="preserve">Figure </w:t>
      </w:r>
      <w:r w:rsidR="0088430F" w:rsidRPr="0088430F">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0B2747F1" w:rsidR="00E87680" w:rsidRPr="007700B1" w:rsidRDefault="007B51BE" w:rsidP="007B51BE">
      <w:pPr>
        <w:pStyle w:val="Caption"/>
        <w:rPr>
          <w:i w:val="0"/>
          <w:iCs w:val="0"/>
        </w:rPr>
      </w:pPr>
      <w:bookmarkStart w:id="32" w:name="_Ref102742397"/>
      <w:bookmarkStart w:id="33"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88430F">
        <w:rPr>
          <w:i w:val="0"/>
          <w:iCs w:val="0"/>
          <w:noProof/>
        </w:rPr>
        <w:t>5</w:t>
      </w:r>
      <w:r w:rsidR="00F84DD0" w:rsidRPr="007700B1">
        <w:rPr>
          <w:i w:val="0"/>
          <w:iCs w:val="0"/>
          <w:noProof/>
        </w:rPr>
        <w:fldChar w:fldCharType="end"/>
      </w:r>
      <w:bookmarkEnd w:id="32"/>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33"/>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1874DAA9" w:rsidR="0091313B" w:rsidRPr="007700B1" w:rsidRDefault="0091313B" w:rsidP="0091313B">
      <w:pPr>
        <w:pStyle w:val="Caption"/>
        <w:rPr>
          <w:i w:val="0"/>
          <w:iCs w:val="0"/>
        </w:rPr>
      </w:pPr>
      <w:bookmarkStart w:id="34"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6</w:t>
      </w:r>
      <w:r w:rsidR="00B059B3" w:rsidRPr="007700B1">
        <w:rPr>
          <w:i w:val="0"/>
          <w:iCs w:val="0"/>
          <w:noProof/>
        </w:rPr>
        <w:fldChar w:fldCharType="end"/>
      </w:r>
      <w:bookmarkEnd w:id="34"/>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21B7485"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2F926975"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F8F5C81" w:rsidR="00A05D58" w:rsidRPr="007700B1" w:rsidRDefault="00CB37B3" w:rsidP="00A05D58">
      <w:pPr>
        <w:pStyle w:val="Caption"/>
        <w:rPr>
          <w:i w:val="0"/>
          <w:iCs w:val="0"/>
        </w:rPr>
      </w:pPr>
      <w:bookmarkStart w:id="35"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7</w:t>
      </w:r>
      <w:r w:rsidR="00B059B3" w:rsidRPr="007700B1">
        <w:rPr>
          <w:i w:val="0"/>
          <w:iCs w:val="0"/>
          <w:noProof/>
        </w:rPr>
        <w:fldChar w:fldCharType="end"/>
      </w:r>
      <w:bookmarkEnd w:id="35"/>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36"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0BA406B7" w:rsidR="00CB37B3" w:rsidRPr="007700B1" w:rsidRDefault="00CB37B3" w:rsidP="0089452B">
      <w:pPr>
        <w:pStyle w:val="Caption"/>
        <w:rPr>
          <w:i w:val="0"/>
          <w:iCs w:val="0"/>
        </w:rPr>
      </w:pPr>
      <w:bookmarkStart w:id="37"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8</w:t>
      </w:r>
      <w:r w:rsidR="00B059B3" w:rsidRPr="007700B1">
        <w:rPr>
          <w:i w:val="0"/>
          <w:iCs w:val="0"/>
          <w:noProof/>
        </w:rPr>
        <w:fldChar w:fldCharType="end"/>
      </w:r>
      <w:bookmarkEnd w:id="36"/>
      <w:bookmarkEnd w:id="37"/>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61BA062A"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6221510B"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88430F">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Change w:id="38" w:author="Khan, Zarrar" w:date="2023-02-13T11:41:00Z">
          <w:tblPr>
            <w:tblStyle w:val="TableGrid"/>
            <w:tblW w:w="5360" w:type="pct"/>
            <w:tblLayout w:type="fixed"/>
            <w:tblLook w:val="04A0" w:firstRow="1" w:lastRow="0" w:firstColumn="1" w:lastColumn="0" w:noHBand="0" w:noVBand="1"/>
          </w:tblPr>
        </w:tblPrChange>
      </w:tblPr>
      <w:tblGrid>
        <w:gridCol w:w="1149"/>
        <w:gridCol w:w="1390"/>
        <w:gridCol w:w="1041"/>
        <w:gridCol w:w="2829"/>
        <w:gridCol w:w="2757"/>
        <w:tblGridChange w:id="39">
          <w:tblGrid>
            <w:gridCol w:w="1148"/>
            <w:gridCol w:w="1085"/>
            <w:gridCol w:w="1347"/>
            <w:gridCol w:w="2431"/>
            <w:gridCol w:w="398"/>
            <w:gridCol w:w="2757"/>
          </w:tblGrid>
        </w:tblGridChange>
      </w:tblGrid>
      <w:tr w:rsidR="00260D9F" w:rsidRPr="007700B1" w14:paraId="311E930C" w14:textId="77777777" w:rsidTr="00260D9F">
        <w:trPr>
          <w:trHeight w:val="751"/>
          <w:trPrChange w:id="40" w:author="Khan, Zarrar" w:date="2023-02-13T11:41:00Z">
            <w:trPr>
              <w:trHeight w:val="751"/>
            </w:trPr>
          </w:trPrChange>
        </w:trPr>
        <w:tc>
          <w:tcPr>
            <w:tcW w:w="626" w:type="pct"/>
            <w:shd w:val="clear" w:color="auto" w:fill="F2F2F2" w:themeFill="background1" w:themeFillShade="F2"/>
            <w:vAlign w:val="center"/>
            <w:tcPrChange w:id="41" w:author="Khan, Zarrar" w:date="2023-02-13T11:41:00Z">
              <w:tcPr>
                <w:tcW w:w="626" w:type="pct"/>
                <w:shd w:val="clear" w:color="auto" w:fill="F2F2F2" w:themeFill="background1" w:themeFillShade="F2"/>
                <w:vAlign w:val="center"/>
              </w:tcPr>
            </w:tcPrChange>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Change w:id="42" w:author="Khan, Zarrar" w:date="2023-02-13T11:41:00Z">
              <w:tcPr>
                <w:tcW w:w="592" w:type="pct"/>
                <w:shd w:val="clear" w:color="auto" w:fill="F2F2F2" w:themeFill="background1" w:themeFillShade="F2"/>
                <w:vAlign w:val="center"/>
              </w:tcPr>
            </w:tcPrChange>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Change w:id="43" w:author="Khan, Zarrar" w:date="2023-02-13T11:41:00Z">
              <w:tcPr>
                <w:tcW w:w="735" w:type="pct"/>
                <w:shd w:val="clear" w:color="auto" w:fill="F2F2F2" w:themeFill="background1" w:themeFillShade="F2"/>
                <w:vAlign w:val="center"/>
              </w:tcPr>
            </w:tcPrChange>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Change w:id="44" w:author="Khan, Zarrar" w:date="2023-02-13T11:41:00Z">
              <w:tcPr>
                <w:tcW w:w="1326" w:type="pct"/>
                <w:shd w:val="clear" w:color="auto" w:fill="F2F2F2" w:themeFill="background1" w:themeFillShade="F2"/>
                <w:vAlign w:val="center"/>
              </w:tcPr>
            </w:tcPrChange>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Change w:id="45" w:author="Khan, Zarrar" w:date="2023-02-13T11:41:00Z">
              <w:tcPr>
                <w:tcW w:w="1721" w:type="pct"/>
                <w:gridSpan w:val="2"/>
                <w:shd w:val="clear" w:color="auto" w:fill="F2F2F2" w:themeFill="background1" w:themeFillShade="F2"/>
                <w:vAlign w:val="center"/>
              </w:tcPr>
            </w:tcPrChange>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260D9F">
        <w:trPr>
          <w:trHeight w:val="379"/>
          <w:trPrChange w:id="46" w:author="Khan, Zarrar" w:date="2023-02-13T11:41:00Z">
            <w:trPr>
              <w:trHeight w:val="379"/>
            </w:trPr>
          </w:trPrChange>
        </w:trPr>
        <w:tc>
          <w:tcPr>
            <w:tcW w:w="626" w:type="pct"/>
            <w:shd w:val="clear" w:color="auto" w:fill="auto"/>
            <w:vAlign w:val="center"/>
            <w:tcPrChange w:id="47" w:author="Khan, Zarrar" w:date="2023-02-13T11:41:00Z">
              <w:tcPr>
                <w:tcW w:w="626" w:type="pct"/>
                <w:shd w:val="clear" w:color="auto" w:fill="auto"/>
                <w:vAlign w:val="center"/>
              </w:tcPr>
            </w:tcPrChange>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Change w:id="48" w:author="Khan, Zarrar" w:date="2023-02-13T11:41:00Z">
              <w:tcPr>
                <w:tcW w:w="592" w:type="pct"/>
                <w:vAlign w:val="center"/>
              </w:tcPr>
            </w:tcPrChange>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Change w:id="49" w:author="Khan, Zarrar" w:date="2023-02-13T11:41:00Z">
              <w:tcPr>
                <w:tcW w:w="735" w:type="pct"/>
                <w:vAlign w:val="center"/>
              </w:tcPr>
            </w:tcPrChange>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Change w:id="50" w:author="Khan, Zarrar" w:date="2023-02-13T11:41:00Z">
              <w:tcPr>
                <w:tcW w:w="1543" w:type="pct"/>
                <w:gridSpan w:val="2"/>
                <w:vAlign w:val="center"/>
              </w:tcPr>
            </w:tcPrChange>
          </w:tcPr>
          <w:p w14:paraId="6896BD1C" w14:textId="018F34BB"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"https://doi.org/10.7910/DVN/VIQEAB" </w:instrText>
            </w:r>
            <w:r>
              <w:fldChar w:fldCharType="separate"/>
            </w:r>
            <w:r w:rsidR="00D73991" w:rsidRPr="007700B1">
              <w:rPr>
                <w:rStyle w:val="Hyperlink"/>
                <w:sz w:val="18"/>
                <w:szCs w:val="18"/>
              </w:rPr>
              <w:t>https://doi.org/10.7910/DVN/VIQEAB</w:t>
            </w:r>
            <w:r>
              <w:rPr>
                <w:rStyle w:val="Hyperlink"/>
                <w:sz w:val="18"/>
                <w:szCs w:val="18"/>
              </w:rPr>
              <w:fldChar w:fldCharType="end"/>
            </w:r>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Change w:id="51" w:author="Khan, Zarrar" w:date="2023-02-13T11:41:00Z">
              <w:tcPr>
                <w:tcW w:w="1504" w:type="pct"/>
                <w:vAlign w:val="center"/>
              </w:tcPr>
            </w:tcPrChange>
          </w:tcPr>
          <w:p w14:paraId="79E1B9CE" w14:textId="2914B789"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"https://doi.org/10.5281/zenodo.6399488" </w:instrText>
            </w:r>
            <w:r>
              <w:fldChar w:fldCharType="separate"/>
            </w:r>
            <w:r w:rsidR="00D73991" w:rsidRPr="007700B1">
              <w:rPr>
                <w:rStyle w:val="Hyperlink"/>
                <w:sz w:val="18"/>
                <w:szCs w:val="18"/>
              </w:rPr>
              <w:t>https://doi.org/10.5281/zenodo.6399488</w:t>
            </w:r>
            <w:r>
              <w:rPr>
                <w:rStyle w:val="Hyperlink"/>
                <w:sz w:val="18"/>
                <w:szCs w:val="18"/>
              </w:rPr>
              <w:fldChar w:fldCharType="end"/>
            </w:r>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260D9F">
        <w:trPr>
          <w:trHeight w:val="379"/>
          <w:trPrChange w:id="52" w:author="Khan, Zarrar" w:date="2023-02-13T11:41:00Z">
            <w:trPr>
              <w:trHeight w:val="379"/>
            </w:trPr>
          </w:trPrChange>
        </w:trPr>
        <w:tc>
          <w:tcPr>
            <w:tcW w:w="626" w:type="pct"/>
            <w:shd w:val="clear" w:color="auto" w:fill="auto"/>
            <w:vAlign w:val="center"/>
            <w:tcPrChange w:id="53" w:author="Khan, Zarrar" w:date="2023-02-13T11:41:00Z">
              <w:tcPr>
                <w:tcW w:w="626" w:type="pct"/>
                <w:shd w:val="clear" w:color="auto" w:fill="auto"/>
                <w:vAlign w:val="center"/>
              </w:tcPr>
            </w:tcPrChange>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758" w:type="pct"/>
            <w:vAlign w:val="center"/>
            <w:tcPrChange w:id="54" w:author="Khan, Zarrar" w:date="2023-02-13T11:41:00Z">
              <w:tcPr>
                <w:tcW w:w="592" w:type="pct"/>
                <w:vAlign w:val="center"/>
              </w:tcPr>
            </w:tcPrChange>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Change w:id="55" w:author="Khan, Zarrar" w:date="2023-02-13T11:41:00Z">
              <w:tcPr>
                <w:tcW w:w="735" w:type="pct"/>
                <w:vAlign w:val="center"/>
              </w:tcPr>
            </w:tcPrChange>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Change w:id="56" w:author="Khan, Zarrar" w:date="2023-02-13T11:41:00Z">
              <w:tcPr>
                <w:tcW w:w="1543" w:type="pct"/>
                <w:gridSpan w:val="2"/>
                <w:vAlign w:val="center"/>
              </w:tcPr>
            </w:tcPrChange>
          </w:tcPr>
          <w:p w14:paraId="1576DF6F" w14:textId="4C5595DA" w:rsidR="00E3730D" w:rsidRPr="007700B1" w:rsidRDefault="00260D9F" w:rsidP="00E3730D">
            <w:pPr>
              <w:pStyle w:val="NormalWeb"/>
              <w:spacing w:before="0" w:beforeAutospacing="0" w:after="0" w:afterAutospacing="0"/>
              <w:jc w:val="center"/>
              <w:rPr>
                <w:sz w:val="18"/>
                <w:szCs w:val="18"/>
              </w:rPr>
            </w:pPr>
            <w:ins w:id="57" w:author="Khan, Zarrar" w:date="2023-02-13T11:40:00Z">
              <w:r>
                <w:rPr>
                  <w:sz w:val="18"/>
                  <w:szCs w:val="18"/>
                </w:rPr>
                <w:fldChar w:fldCharType="begin"/>
              </w:r>
              <w:r>
                <w:rPr>
                  <w:sz w:val="18"/>
                  <w:szCs w:val="18"/>
                </w:rPr>
                <w:instrText xml:space="preserve"> HYPERLINK "</w:instrText>
              </w:r>
            </w:ins>
            <w:ins w:id="58" w:author="Khan, Zarrar" w:date="2023-02-13T11:38:00Z">
              <w:r w:rsidRPr="000E3440">
                <w:rPr>
                  <w:sz w:val="18"/>
                  <w:szCs w:val="18"/>
                </w:rPr>
                <w:instrText>https://doi.org/10.7910/DVN/DYV29J</w:instrText>
              </w:r>
            </w:ins>
            <w:ins w:id="59" w:author="Khan, Zarrar" w:date="2023-02-13T11:40:00Z">
              <w:r>
                <w:rPr>
                  <w:sz w:val="18"/>
                  <w:szCs w:val="18"/>
                </w:rPr>
                <w:instrText xml:space="preserve">" </w:instrText>
              </w:r>
              <w:r>
                <w:rPr>
                  <w:sz w:val="18"/>
                  <w:szCs w:val="18"/>
                </w:rPr>
                <w:fldChar w:fldCharType="separate"/>
              </w:r>
            </w:ins>
            <w:ins w:id="60" w:author="Khan, Zarrar" w:date="2023-02-13T11:38:00Z">
              <w:r w:rsidRPr="000F0496">
                <w:rPr>
                  <w:rStyle w:val="Hyperlink"/>
                  <w:sz w:val="18"/>
                  <w:szCs w:val="18"/>
                </w:rPr>
                <w:t>https://doi.org/10.7910/DVN/DYV29J</w:t>
              </w:r>
            </w:ins>
            <w:ins w:id="61" w:author="Khan, Zarrar" w:date="2023-02-13T11:40:00Z">
              <w:r>
                <w:rPr>
                  <w:sz w:val="18"/>
                  <w:szCs w:val="18"/>
                </w:rPr>
                <w:fldChar w:fldCharType="end"/>
              </w:r>
            </w:ins>
            <w:del w:id="62" w:author="Khan, Zarrar" w:date="2023-02-13T11:38:00Z">
              <w:r w:rsidR="00D73991" w:rsidRPr="000E3440" w:rsidDel="000E3440">
                <w:rPr>
                  <w:sz w:val="18"/>
                  <w:szCs w:val="18"/>
                  <w:rPrChange w:id="63" w:author="Khan, Zarrar" w:date="2023-02-13T11:38:00Z">
                    <w:rPr>
                      <w:rStyle w:val="Hyperlink"/>
                      <w:sz w:val="18"/>
                      <w:szCs w:val="18"/>
                    </w:rPr>
                  </w:rPrChange>
                </w:rPr>
                <w:delText>https://data.pnnl.gov/dataset/13224</w:delText>
              </w:r>
            </w:del>
            <w:r w:rsidR="00466CC7">
              <w:rPr>
                <w:rStyle w:val="Hyperlink"/>
                <w:sz w:val="18"/>
                <w:szCs w:val="18"/>
              </w:rPr>
              <w:fldChar w:fldCharType="begin"/>
            </w:r>
            <w:r w:rsidR="00BE7D26">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42\\nosupersub{}","plainCitation":"42","noteIndex":0},"citationItems":[{"id":1524,"uris":["http://zotero.org/users/2476381/items/F6WNG8ND"],"itemData":{"id":1524,"type":"webpage","container-title":"PNNL Datahub","title":"GCAM v4.3 SSP-RCP-GCM Output Databases","URL":"https://data.pnnl.gov/group/nodes/dataset/13224","author":[{"family":"Graham","given":"Neal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Change w:id="64" w:author="Khan, Zarrar" w:date="2023-02-13T11:41:00Z">
              <w:tcPr>
                <w:tcW w:w="1504" w:type="pct"/>
                <w:vAlign w:val="center"/>
              </w:tcPr>
            </w:tcPrChange>
          </w:tcPr>
          <w:p w14:paraId="0C6661CC" w14:textId="7E31B38D"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"http://doi.org/10.5281/zenodo.3713432" </w:instrText>
            </w:r>
            <w:r>
              <w:fldChar w:fldCharType="separate"/>
            </w:r>
            <w:r w:rsidR="00D73991" w:rsidRPr="007700B1">
              <w:rPr>
                <w:rStyle w:val="Hyperlink"/>
                <w:sz w:val="18"/>
                <w:szCs w:val="18"/>
              </w:rPr>
              <w:t>http://doi.org/10.5281/zenodo.3713432</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260D9F">
        <w:trPr>
          <w:trHeight w:val="379"/>
          <w:trPrChange w:id="65" w:author="Khan, Zarrar" w:date="2023-02-13T11:41:00Z">
            <w:trPr>
              <w:trHeight w:val="379"/>
            </w:trPr>
          </w:trPrChange>
        </w:trPr>
        <w:tc>
          <w:tcPr>
            <w:tcW w:w="626" w:type="pct"/>
            <w:shd w:val="clear" w:color="auto" w:fill="auto"/>
            <w:vAlign w:val="center"/>
            <w:tcPrChange w:id="66" w:author="Khan, Zarrar" w:date="2023-02-13T11:41:00Z">
              <w:tcPr>
                <w:tcW w:w="626" w:type="pct"/>
                <w:shd w:val="clear" w:color="auto" w:fill="auto"/>
                <w:vAlign w:val="center"/>
              </w:tcPr>
            </w:tcPrChange>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Change w:id="67" w:author="Khan, Zarrar" w:date="2023-02-13T11:41:00Z">
              <w:tcPr>
                <w:tcW w:w="592" w:type="pct"/>
                <w:vAlign w:val="center"/>
              </w:tcPr>
            </w:tcPrChange>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Change w:id="68" w:author="Khan, Zarrar" w:date="2023-02-13T11:41:00Z">
              <w:tcPr>
                <w:tcW w:w="735" w:type="pct"/>
                <w:vAlign w:val="center"/>
              </w:tcPr>
            </w:tcPrChange>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Change w:id="69" w:author="Khan, Zarrar" w:date="2023-02-13T11:41:00Z">
              <w:tcPr>
                <w:tcW w:w="1543" w:type="pct"/>
                <w:gridSpan w:val="2"/>
                <w:vAlign w:val="center"/>
              </w:tcPr>
            </w:tcPrChange>
          </w:tcPr>
          <w:p w14:paraId="600FF68B" w14:textId="53C2194A"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"https://data.pnnl.gov/dataset/13192" </w:instrText>
            </w:r>
            <w:r>
              <w:fldChar w:fldCharType="separate"/>
            </w:r>
            <w:r w:rsidR="00D73991" w:rsidRPr="007700B1">
              <w:rPr>
                <w:rStyle w:val="Hyperlink"/>
                <w:sz w:val="18"/>
                <w:szCs w:val="18"/>
              </w:rPr>
              <w:t>https://data.pnnl.gov/dataset/13192</w:t>
            </w:r>
            <w:r>
              <w:rPr>
                <w:rStyle w:val="Hyperlink"/>
                <w:sz w:val="18"/>
                <w:szCs w:val="18"/>
              </w:rPr>
              <w:fldChar w:fldCharType="end"/>
            </w:r>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Change w:id="70" w:author="Khan, Zarrar" w:date="2023-02-13T11:41:00Z">
              <w:tcPr>
                <w:tcW w:w="1504" w:type="pct"/>
                <w:vAlign w:val="center"/>
              </w:tcPr>
            </w:tcPrChange>
          </w:tcPr>
          <w:p w14:paraId="5F721733" w14:textId="58510978"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"http://doi.org/10.5281/zenodo.3713378" </w:instrText>
            </w:r>
            <w:r>
              <w:fldChar w:fldCharType="separate"/>
            </w:r>
            <w:r w:rsidR="00D73991" w:rsidRPr="007700B1">
              <w:rPr>
                <w:rStyle w:val="Hyperlink"/>
                <w:sz w:val="18"/>
                <w:szCs w:val="18"/>
              </w:rPr>
              <w:t>http://doi.org/10.5281/zenodo.3713378</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6942CF84" w14:textId="77777777" w:rsidR="002378B0" w:rsidRPr="002378B0" w:rsidRDefault="00DB5C08" w:rsidP="002378B0">
      <w:pPr>
        <w:pStyle w:val="Bibliography"/>
        <w:rPr>
          <w:rFonts w:cs="Calibri"/>
        </w:rPr>
      </w:pPr>
      <w:r w:rsidRPr="007700B1">
        <w:fldChar w:fldCharType="begin"/>
      </w:r>
      <w:r w:rsidR="002378B0">
        <w:rPr>
          <w:lang w:val="en-US"/>
        </w:rPr>
        <w:instrText xml:space="preserve"> ADDIN ZOTERO_BIBL {"uncited":[],"omitted":[],"custom":[]} CSL_BIBLIOGRAPHY </w:instrText>
      </w:r>
      <w:r w:rsidRPr="007700B1">
        <w:fldChar w:fldCharType="separate"/>
      </w:r>
      <w:r w:rsidR="002378B0" w:rsidRPr="002378B0">
        <w:rPr>
          <w:rFonts w:cs="Calibri"/>
        </w:rPr>
        <w:t>1.</w:t>
      </w:r>
      <w:r w:rsidR="002378B0" w:rsidRPr="002378B0">
        <w:rPr>
          <w:rFonts w:cs="Calibri"/>
        </w:rPr>
        <w:tab/>
        <w:t xml:space="preserve">Mekonnen, M. M. &amp; Hoekstra, A. Y. Four billion people facing severe water scarcity. </w:t>
      </w:r>
      <w:r w:rsidR="002378B0" w:rsidRPr="002378B0">
        <w:rPr>
          <w:rFonts w:cs="Calibri"/>
          <w:i/>
          <w:iCs/>
        </w:rPr>
        <w:t>Science Advances</w:t>
      </w:r>
      <w:r w:rsidR="002378B0" w:rsidRPr="002378B0">
        <w:rPr>
          <w:rFonts w:cs="Calibri"/>
        </w:rPr>
        <w:t xml:space="preserve"> </w:t>
      </w:r>
      <w:r w:rsidR="002378B0" w:rsidRPr="002378B0">
        <w:rPr>
          <w:rFonts w:cs="Calibri"/>
          <w:b/>
          <w:bCs/>
        </w:rPr>
        <w:t>2</w:t>
      </w:r>
      <w:r w:rsidR="002378B0" w:rsidRPr="002378B0">
        <w:rPr>
          <w:rFonts w:cs="Calibri"/>
        </w:rPr>
        <w:t>, e1500323 (2016).</w:t>
      </w:r>
    </w:p>
    <w:p w14:paraId="431FF948" w14:textId="77777777" w:rsidR="002378B0" w:rsidRPr="002378B0" w:rsidRDefault="002378B0" w:rsidP="002378B0">
      <w:pPr>
        <w:pStyle w:val="Bibliography"/>
        <w:rPr>
          <w:rFonts w:cs="Calibri"/>
        </w:rPr>
      </w:pPr>
      <w:r w:rsidRPr="002378B0">
        <w:rPr>
          <w:rFonts w:cs="Calibri"/>
        </w:rPr>
        <w:t>2.</w:t>
      </w:r>
      <w:r w:rsidRPr="002378B0">
        <w:rPr>
          <w:rFonts w:cs="Calibri"/>
        </w:rPr>
        <w:tab/>
        <w:t xml:space="preserve">UNESCO. </w:t>
      </w:r>
      <w:r w:rsidRPr="002378B0">
        <w:rPr>
          <w:rFonts w:cs="Calibri"/>
          <w:i/>
          <w:iCs/>
        </w:rPr>
        <w:t>The United Nations World Water Development Report 2022: Groundwater: Making the invisible visible</w:t>
      </w:r>
      <w:r w:rsidRPr="002378B0">
        <w:rPr>
          <w:rFonts w:cs="Calibri"/>
        </w:rPr>
        <w:t>. https://unesdoc.unesco.org/ark:/48223/pf0000380721 (2022).</w:t>
      </w:r>
    </w:p>
    <w:p w14:paraId="3CAB2270" w14:textId="77777777" w:rsidR="002378B0" w:rsidRPr="002378B0" w:rsidRDefault="002378B0" w:rsidP="002378B0">
      <w:pPr>
        <w:pStyle w:val="Bibliography"/>
        <w:rPr>
          <w:rFonts w:cs="Calibri"/>
        </w:rPr>
      </w:pPr>
      <w:r w:rsidRPr="002378B0">
        <w:rPr>
          <w:rFonts w:cs="Calibri"/>
          <w:lang w:val="es-ES"/>
        </w:rPr>
        <w:t>3.</w:t>
      </w:r>
      <w:r w:rsidRPr="002378B0">
        <w:rPr>
          <w:rFonts w:cs="Calibri"/>
          <w:lang w:val="es-ES"/>
        </w:rPr>
        <w:tab/>
        <w:t xml:space="preserve">Vliet, M. T. H. van </w:t>
      </w:r>
      <w:r w:rsidRPr="002378B0">
        <w:rPr>
          <w:rFonts w:cs="Calibri"/>
          <w:i/>
          <w:iCs/>
          <w:lang w:val="es-ES"/>
        </w:rPr>
        <w:t>et al.</w:t>
      </w:r>
      <w:r w:rsidRPr="002378B0">
        <w:rPr>
          <w:rFonts w:cs="Calibri"/>
          <w:lang w:val="es-ES"/>
        </w:rPr>
        <w:t xml:space="preserve"> </w:t>
      </w:r>
      <w:r w:rsidRPr="002378B0">
        <w:rPr>
          <w:rFonts w:cs="Calibri"/>
        </w:rPr>
        <w:t xml:space="preserve">Global water scarcity including surface water quality and expansions of clean water technologies. </w:t>
      </w:r>
      <w:r w:rsidRPr="002378B0">
        <w:rPr>
          <w:rFonts w:cs="Calibri"/>
          <w:i/>
          <w:iCs/>
        </w:rPr>
        <w:t>Environ. Res. Lett.</w:t>
      </w:r>
      <w:r w:rsidRPr="002378B0">
        <w:rPr>
          <w:rFonts w:cs="Calibri"/>
        </w:rPr>
        <w:t xml:space="preserve"> </w:t>
      </w:r>
      <w:r w:rsidRPr="002378B0">
        <w:rPr>
          <w:rFonts w:cs="Calibri"/>
          <w:b/>
          <w:bCs/>
        </w:rPr>
        <w:t>16</w:t>
      </w:r>
      <w:r w:rsidRPr="002378B0">
        <w:rPr>
          <w:rFonts w:cs="Calibri"/>
        </w:rPr>
        <w:t>, 024020 (2021).</w:t>
      </w:r>
    </w:p>
    <w:p w14:paraId="0C54F004" w14:textId="77777777" w:rsidR="002378B0" w:rsidRPr="002378B0" w:rsidRDefault="002378B0" w:rsidP="002378B0">
      <w:pPr>
        <w:pStyle w:val="Bibliography"/>
        <w:rPr>
          <w:rFonts w:cs="Calibri"/>
        </w:rPr>
      </w:pPr>
      <w:r w:rsidRPr="002378B0">
        <w:rPr>
          <w:rFonts w:cs="Calibri"/>
        </w:rPr>
        <w:t>4.</w:t>
      </w:r>
      <w:r w:rsidRPr="002378B0">
        <w:rPr>
          <w:rFonts w:cs="Calibri"/>
        </w:rPr>
        <w:tab/>
        <w:t xml:space="preserve">Graham, N. T. </w:t>
      </w:r>
      <w:r w:rsidRPr="002378B0">
        <w:rPr>
          <w:rFonts w:cs="Calibri"/>
          <w:i/>
          <w:iCs/>
        </w:rPr>
        <w:t>et al.</w:t>
      </w:r>
      <w:r w:rsidRPr="002378B0">
        <w:rPr>
          <w:rFonts w:cs="Calibri"/>
        </w:rPr>
        <w:t xml:space="preserve"> Humans drive future water scarcity changes across all Shared Socioeconomic Pathways. </w:t>
      </w:r>
      <w:r w:rsidRPr="002378B0">
        <w:rPr>
          <w:rFonts w:cs="Calibri"/>
          <w:i/>
          <w:iCs/>
        </w:rPr>
        <w:t>Environ. Res. Lett.</w:t>
      </w:r>
      <w:r w:rsidRPr="002378B0">
        <w:rPr>
          <w:rFonts w:cs="Calibri"/>
        </w:rPr>
        <w:t xml:space="preserve"> </w:t>
      </w:r>
      <w:r w:rsidRPr="002378B0">
        <w:rPr>
          <w:rFonts w:cs="Calibri"/>
          <w:b/>
          <w:bCs/>
        </w:rPr>
        <w:t>15</w:t>
      </w:r>
      <w:r w:rsidRPr="002378B0">
        <w:rPr>
          <w:rFonts w:cs="Calibri"/>
        </w:rPr>
        <w:t>, 014007 (2020).</w:t>
      </w:r>
    </w:p>
    <w:p w14:paraId="31888E50" w14:textId="77777777" w:rsidR="002378B0" w:rsidRPr="002378B0" w:rsidRDefault="002378B0" w:rsidP="002378B0">
      <w:pPr>
        <w:pStyle w:val="Bibliography"/>
        <w:rPr>
          <w:rFonts w:cs="Calibri"/>
        </w:rPr>
      </w:pPr>
      <w:r w:rsidRPr="002378B0">
        <w:rPr>
          <w:rFonts w:cs="Calibri"/>
        </w:rPr>
        <w:t>5.</w:t>
      </w:r>
      <w:r w:rsidRPr="002378B0">
        <w:rPr>
          <w:rFonts w:cs="Calibri"/>
        </w:rPr>
        <w:tab/>
        <w:t xml:space="preserve">Hanasaki, N. </w:t>
      </w:r>
      <w:r w:rsidRPr="002378B0">
        <w:rPr>
          <w:rFonts w:cs="Calibri"/>
          <w:i/>
          <w:iCs/>
        </w:rPr>
        <w:t>et al.</w:t>
      </w:r>
      <w:r w:rsidRPr="002378B0">
        <w:rPr>
          <w:rFonts w:cs="Calibri"/>
        </w:rPr>
        <w:t xml:space="preserve"> A global water scarcity assessment under Shared Socio-economic Pathways – Part 1: Water use. </w:t>
      </w:r>
      <w:r w:rsidRPr="002378B0">
        <w:rPr>
          <w:rFonts w:cs="Calibri"/>
          <w:i/>
          <w:iCs/>
        </w:rPr>
        <w:t>Hydrol. Earth Syst. Sci.</w:t>
      </w:r>
      <w:r w:rsidRPr="002378B0">
        <w:rPr>
          <w:rFonts w:cs="Calibri"/>
        </w:rPr>
        <w:t xml:space="preserve"> </w:t>
      </w:r>
      <w:r w:rsidRPr="002378B0">
        <w:rPr>
          <w:rFonts w:cs="Calibri"/>
          <w:b/>
          <w:bCs/>
        </w:rPr>
        <w:t>17</w:t>
      </w:r>
      <w:r w:rsidRPr="002378B0">
        <w:rPr>
          <w:rFonts w:cs="Calibri"/>
        </w:rPr>
        <w:t>, 2375–2391 (2013).</w:t>
      </w:r>
    </w:p>
    <w:p w14:paraId="5EC86A21" w14:textId="77777777" w:rsidR="002378B0" w:rsidRPr="002378B0" w:rsidRDefault="002378B0" w:rsidP="002378B0">
      <w:pPr>
        <w:pStyle w:val="Bibliography"/>
        <w:rPr>
          <w:rFonts w:cs="Calibri"/>
        </w:rPr>
      </w:pPr>
      <w:r w:rsidRPr="002378B0">
        <w:rPr>
          <w:rFonts w:cs="Calibri"/>
        </w:rPr>
        <w:t>6.</w:t>
      </w:r>
      <w:r w:rsidRPr="002378B0">
        <w:rPr>
          <w:rFonts w:cs="Calibri"/>
        </w:rPr>
        <w:tab/>
        <w:t xml:space="preserve">Hanasaki, N. </w:t>
      </w:r>
      <w:r w:rsidRPr="002378B0">
        <w:rPr>
          <w:rFonts w:cs="Calibri"/>
          <w:i/>
          <w:iCs/>
        </w:rPr>
        <w:t>et al.</w:t>
      </w:r>
      <w:r w:rsidRPr="002378B0">
        <w:rPr>
          <w:rFonts w:cs="Calibri"/>
        </w:rPr>
        <w:t xml:space="preserve"> A global water scarcity assessment under Shared Socio-economic Pathways – Part 2: Water availability and scarcity. </w:t>
      </w:r>
      <w:r w:rsidRPr="002378B0">
        <w:rPr>
          <w:rFonts w:cs="Calibri"/>
          <w:i/>
          <w:iCs/>
        </w:rPr>
        <w:t>Hydrol. Earth Syst. Sci.</w:t>
      </w:r>
      <w:r w:rsidRPr="002378B0">
        <w:rPr>
          <w:rFonts w:cs="Calibri"/>
        </w:rPr>
        <w:t xml:space="preserve"> </w:t>
      </w:r>
      <w:r w:rsidRPr="002378B0">
        <w:rPr>
          <w:rFonts w:cs="Calibri"/>
          <w:b/>
          <w:bCs/>
        </w:rPr>
        <w:t>17</w:t>
      </w:r>
      <w:r w:rsidRPr="002378B0">
        <w:rPr>
          <w:rFonts w:cs="Calibri"/>
        </w:rPr>
        <w:t>, 2393–2413 (2013).</w:t>
      </w:r>
    </w:p>
    <w:p w14:paraId="499C5060" w14:textId="77777777" w:rsidR="002378B0" w:rsidRPr="002378B0" w:rsidRDefault="002378B0" w:rsidP="002378B0">
      <w:pPr>
        <w:pStyle w:val="Bibliography"/>
        <w:rPr>
          <w:rFonts w:cs="Calibri"/>
        </w:rPr>
      </w:pPr>
      <w:r w:rsidRPr="002378B0">
        <w:rPr>
          <w:rFonts w:cs="Calibri"/>
        </w:rPr>
        <w:t>7.</w:t>
      </w:r>
      <w:r w:rsidRPr="002378B0">
        <w:rPr>
          <w:rFonts w:cs="Calibri"/>
        </w:rPr>
        <w:tab/>
        <w:t xml:space="preserve">Hejazi, M. I. </w:t>
      </w:r>
      <w:r w:rsidRPr="002378B0">
        <w:rPr>
          <w:rFonts w:cs="Calibri"/>
          <w:i/>
          <w:iCs/>
        </w:rPr>
        <w:t>et al.</w:t>
      </w:r>
      <w:r w:rsidRPr="002378B0">
        <w:rPr>
          <w:rFonts w:cs="Calibri"/>
        </w:rPr>
        <w:t xml:space="preserve"> Integrated assessment of global water scarcity over the 21st century under multiple climate change mitigation policies. </w:t>
      </w:r>
      <w:r w:rsidRPr="002378B0">
        <w:rPr>
          <w:rFonts w:cs="Calibri"/>
          <w:i/>
          <w:iCs/>
        </w:rPr>
        <w:t>Hydrology and Earth System Sciences</w:t>
      </w:r>
      <w:r w:rsidRPr="002378B0">
        <w:rPr>
          <w:rFonts w:cs="Calibri"/>
        </w:rPr>
        <w:t xml:space="preserve"> </w:t>
      </w:r>
      <w:r w:rsidRPr="002378B0">
        <w:rPr>
          <w:rFonts w:cs="Calibri"/>
          <w:b/>
          <w:bCs/>
        </w:rPr>
        <w:t>18</w:t>
      </w:r>
      <w:r w:rsidRPr="002378B0">
        <w:rPr>
          <w:rFonts w:cs="Calibri"/>
        </w:rPr>
        <w:t>, 2859–2883 (2014).</w:t>
      </w:r>
    </w:p>
    <w:p w14:paraId="0CC44B4B" w14:textId="77777777" w:rsidR="002378B0" w:rsidRPr="002378B0" w:rsidRDefault="002378B0" w:rsidP="002378B0">
      <w:pPr>
        <w:pStyle w:val="Bibliography"/>
        <w:rPr>
          <w:rFonts w:cs="Calibri"/>
        </w:rPr>
      </w:pPr>
      <w:r w:rsidRPr="002378B0">
        <w:rPr>
          <w:rFonts w:cs="Calibri"/>
        </w:rPr>
        <w:t>8.</w:t>
      </w:r>
      <w:r w:rsidRPr="002378B0">
        <w:rPr>
          <w:rFonts w:cs="Calibri"/>
        </w:rPr>
        <w:tab/>
        <w:t xml:space="preserve">Wada, Y. &amp; Bierkens, M. F. P. Sustainability of global water use: past reconstruction and future projections. </w:t>
      </w:r>
      <w:r w:rsidRPr="002378B0">
        <w:rPr>
          <w:rFonts w:cs="Calibri"/>
          <w:i/>
          <w:iCs/>
        </w:rPr>
        <w:t>Environ. Res. Lett.</w:t>
      </w:r>
      <w:r w:rsidRPr="002378B0">
        <w:rPr>
          <w:rFonts w:cs="Calibri"/>
        </w:rPr>
        <w:t xml:space="preserve"> </w:t>
      </w:r>
      <w:r w:rsidRPr="002378B0">
        <w:rPr>
          <w:rFonts w:cs="Calibri"/>
          <w:b/>
          <w:bCs/>
        </w:rPr>
        <w:t>9</w:t>
      </w:r>
      <w:r w:rsidRPr="002378B0">
        <w:rPr>
          <w:rFonts w:cs="Calibri"/>
        </w:rPr>
        <w:t>, 104003 (2014).</w:t>
      </w:r>
    </w:p>
    <w:p w14:paraId="61893C9C" w14:textId="77777777" w:rsidR="002378B0" w:rsidRPr="002378B0" w:rsidRDefault="002378B0" w:rsidP="002378B0">
      <w:pPr>
        <w:pStyle w:val="Bibliography"/>
        <w:rPr>
          <w:rFonts w:cs="Calibri"/>
        </w:rPr>
      </w:pPr>
      <w:r w:rsidRPr="002378B0">
        <w:rPr>
          <w:rFonts w:cs="Calibri"/>
        </w:rPr>
        <w:t>9.</w:t>
      </w:r>
      <w:r w:rsidRPr="002378B0">
        <w:rPr>
          <w:rFonts w:cs="Calibri"/>
        </w:rPr>
        <w:tab/>
        <w:t xml:space="preserve">Wada, Y., Beek, L. P. H. V., Wanders, N. &amp; Bierkens, M. F. P. Human water consumption intensifies hydrological drought worldwide. </w:t>
      </w:r>
      <w:r w:rsidRPr="002378B0">
        <w:rPr>
          <w:rFonts w:cs="Calibri"/>
          <w:i/>
          <w:iCs/>
        </w:rPr>
        <w:t>Environ. Res. Lett.</w:t>
      </w:r>
      <w:r w:rsidRPr="002378B0">
        <w:rPr>
          <w:rFonts w:cs="Calibri"/>
        </w:rPr>
        <w:t xml:space="preserve"> </w:t>
      </w:r>
      <w:r w:rsidRPr="002378B0">
        <w:rPr>
          <w:rFonts w:cs="Calibri"/>
          <w:b/>
          <w:bCs/>
        </w:rPr>
        <w:t>8</w:t>
      </w:r>
      <w:r w:rsidRPr="002378B0">
        <w:rPr>
          <w:rFonts w:cs="Calibri"/>
        </w:rPr>
        <w:t>, 034036 (2013).</w:t>
      </w:r>
    </w:p>
    <w:p w14:paraId="68E707A2" w14:textId="77777777" w:rsidR="002378B0" w:rsidRPr="002378B0" w:rsidRDefault="002378B0" w:rsidP="002378B0">
      <w:pPr>
        <w:pStyle w:val="Bibliography"/>
        <w:rPr>
          <w:rFonts w:cs="Calibri"/>
        </w:rPr>
      </w:pPr>
      <w:r w:rsidRPr="002378B0">
        <w:rPr>
          <w:rFonts w:cs="Calibri"/>
        </w:rPr>
        <w:t>10.</w:t>
      </w:r>
      <w:r w:rsidRPr="002378B0">
        <w:rPr>
          <w:rFonts w:cs="Calibri"/>
        </w:rPr>
        <w:tab/>
        <w:t xml:space="preserve">Yoshikawa, S. </w:t>
      </w:r>
      <w:r w:rsidRPr="002378B0">
        <w:rPr>
          <w:rFonts w:cs="Calibri"/>
          <w:i/>
          <w:iCs/>
        </w:rPr>
        <w:t>et al.</w:t>
      </w:r>
      <w:r w:rsidRPr="002378B0">
        <w:rPr>
          <w:rFonts w:cs="Calibri"/>
        </w:rPr>
        <w:t xml:space="preserve"> </w:t>
      </w:r>
      <w:r w:rsidRPr="002378B0">
        <w:rPr>
          <w:rFonts w:cs="Calibri"/>
          <w:i/>
          <w:iCs/>
        </w:rPr>
        <w:t>An assessment of global net irrigation water requirements from various water supply sources to sustain irrigation: rivers and reservoirs (1960–2000 and 2050)</w:t>
      </w:r>
      <w:r w:rsidRPr="002378B0">
        <w:rPr>
          <w:rFonts w:cs="Calibri"/>
        </w:rPr>
        <w:t>. https://hess.copernicus.org/preprints/10/1251/2013/hessd-10-1251-2013.pdf (2013) doi:10.5194/hessd-10-1251-2013.</w:t>
      </w:r>
    </w:p>
    <w:p w14:paraId="021CBF53" w14:textId="77777777" w:rsidR="002378B0" w:rsidRPr="002378B0" w:rsidRDefault="002378B0" w:rsidP="002378B0">
      <w:pPr>
        <w:pStyle w:val="Bibliography"/>
        <w:rPr>
          <w:rFonts w:cs="Calibri"/>
        </w:rPr>
      </w:pPr>
      <w:r w:rsidRPr="002378B0">
        <w:rPr>
          <w:rFonts w:cs="Calibri"/>
        </w:rPr>
        <w:lastRenderedPageBreak/>
        <w:t>11.</w:t>
      </w:r>
      <w:r w:rsidRPr="002378B0">
        <w:rPr>
          <w:rFonts w:cs="Calibri"/>
        </w:rPr>
        <w:tab/>
        <w:t>Veldkamp, T. I. E. Water scarcity at the global and regional scales: unravelling its dominant drivers in historical and future time periods. (2017).</w:t>
      </w:r>
    </w:p>
    <w:p w14:paraId="23E49517" w14:textId="77777777" w:rsidR="002378B0" w:rsidRPr="002378B0" w:rsidRDefault="002378B0" w:rsidP="002378B0">
      <w:pPr>
        <w:pStyle w:val="Bibliography"/>
        <w:rPr>
          <w:rFonts w:cs="Calibri"/>
        </w:rPr>
      </w:pPr>
      <w:r w:rsidRPr="002378B0">
        <w:rPr>
          <w:rFonts w:cs="Calibri"/>
        </w:rPr>
        <w:t>12.</w:t>
      </w:r>
      <w:r w:rsidRPr="002378B0">
        <w:rPr>
          <w:rFonts w:cs="Calibri"/>
        </w:rPr>
        <w:tab/>
        <w:t xml:space="preserve">Wada, Y., de Graaf, I. E. M. &amp; Van Beek, L. P. H. High-resolution modeling of human and climate impacts on global water resources. </w:t>
      </w:r>
      <w:r w:rsidRPr="002378B0">
        <w:rPr>
          <w:rFonts w:cs="Calibri"/>
          <w:i/>
          <w:iCs/>
        </w:rPr>
        <w:t>Journal of Advances in Modeling Earth Systems</w:t>
      </w:r>
      <w:r w:rsidRPr="002378B0">
        <w:rPr>
          <w:rFonts w:cs="Calibri"/>
        </w:rPr>
        <w:t xml:space="preserve"> </w:t>
      </w:r>
      <w:r w:rsidRPr="002378B0">
        <w:rPr>
          <w:rFonts w:cs="Calibri"/>
          <w:b/>
          <w:bCs/>
        </w:rPr>
        <w:t>8</w:t>
      </w:r>
      <w:r w:rsidRPr="002378B0">
        <w:rPr>
          <w:rFonts w:cs="Calibri"/>
        </w:rPr>
        <w:t>, 735–763 (2016).</w:t>
      </w:r>
    </w:p>
    <w:p w14:paraId="13386735" w14:textId="77777777" w:rsidR="002378B0" w:rsidRPr="002378B0" w:rsidRDefault="002378B0" w:rsidP="002378B0">
      <w:pPr>
        <w:pStyle w:val="Bibliography"/>
        <w:rPr>
          <w:rFonts w:cs="Calibri"/>
        </w:rPr>
      </w:pPr>
      <w:r w:rsidRPr="002378B0">
        <w:rPr>
          <w:rFonts w:cs="Calibri"/>
        </w:rPr>
        <w:t>13.</w:t>
      </w:r>
      <w:r w:rsidRPr="002378B0">
        <w:rPr>
          <w:rFonts w:cs="Calibri"/>
        </w:rPr>
        <w:tab/>
        <w:t xml:space="preserve">Huang, Z. </w:t>
      </w:r>
      <w:r w:rsidRPr="002378B0">
        <w:rPr>
          <w:rFonts w:cs="Calibri"/>
          <w:i/>
          <w:iCs/>
        </w:rPr>
        <w:t>et al.</w:t>
      </w:r>
      <w:r w:rsidRPr="002378B0">
        <w:rPr>
          <w:rFonts w:cs="Calibri"/>
        </w:rPr>
        <w:t xml:space="preserve"> Reconstruction of global gridded monthly sectoral water withdrawals for 1971–2010 and analysis of their spatiotemporal patterns. </w:t>
      </w:r>
      <w:r w:rsidRPr="002378B0">
        <w:rPr>
          <w:rFonts w:cs="Calibri"/>
          <w:i/>
          <w:iCs/>
        </w:rPr>
        <w:t>Hydrology and Earth System Sciences</w:t>
      </w:r>
      <w:r w:rsidRPr="002378B0">
        <w:rPr>
          <w:rFonts w:cs="Calibri"/>
        </w:rPr>
        <w:t xml:space="preserve"> </w:t>
      </w:r>
      <w:r w:rsidRPr="002378B0">
        <w:rPr>
          <w:rFonts w:cs="Calibri"/>
          <w:b/>
          <w:bCs/>
        </w:rPr>
        <w:t>22</w:t>
      </w:r>
      <w:r w:rsidRPr="002378B0">
        <w:rPr>
          <w:rFonts w:cs="Calibri"/>
        </w:rPr>
        <w:t>, 2117–2133 (2018).</w:t>
      </w:r>
    </w:p>
    <w:p w14:paraId="75DC0A2F" w14:textId="77777777" w:rsidR="002378B0" w:rsidRPr="002378B0" w:rsidRDefault="002378B0" w:rsidP="002378B0">
      <w:pPr>
        <w:pStyle w:val="Bibliography"/>
        <w:rPr>
          <w:rFonts w:cs="Calibri"/>
        </w:rPr>
      </w:pPr>
      <w:r w:rsidRPr="002378B0">
        <w:rPr>
          <w:rFonts w:cs="Calibri"/>
        </w:rPr>
        <w:t>14.</w:t>
      </w:r>
      <w:r w:rsidRPr="002378B0">
        <w:rPr>
          <w:rFonts w:cs="Calibri"/>
        </w:rPr>
        <w:tab/>
        <w:t xml:space="preserve">Wada, Y., Wisser, D. &amp; Bierkens, M. F. P. Global modeling of withdrawal, allocation and consumptive use of surface water and groundwater resources. </w:t>
      </w:r>
      <w:r w:rsidRPr="002378B0">
        <w:rPr>
          <w:rFonts w:cs="Calibri"/>
          <w:i/>
          <w:iCs/>
        </w:rPr>
        <w:t>Earth System Dynamics</w:t>
      </w:r>
      <w:r w:rsidRPr="002378B0">
        <w:rPr>
          <w:rFonts w:cs="Calibri"/>
        </w:rPr>
        <w:t xml:space="preserve"> </w:t>
      </w:r>
      <w:r w:rsidRPr="002378B0">
        <w:rPr>
          <w:rFonts w:cs="Calibri"/>
          <w:b/>
          <w:bCs/>
        </w:rPr>
        <w:t>5</w:t>
      </w:r>
      <w:r w:rsidRPr="002378B0">
        <w:rPr>
          <w:rFonts w:cs="Calibri"/>
        </w:rPr>
        <w:t>, 15–40 (2014).</w:t>
      </w:r>
    </w:p>
    <w:p w14:paraId="157F942E" w14:textId="77777777" w:rsidR="002378B0" w:rsidRPr="002378B0" w:rsidRDefault="002378B0" w:rsidP="002378B0">
      <w:pPr>
        <w:pStyle w:val="Bibliography"/>
        <w:rPr>
          <w:rFonts w:cs="Calibri"/>
        </w:rPr>
      </w:pPr>
      <w:r w:rsidRPr="002378B0">
        <w:rPr>
          <w:rFonts w:cs="Calibri"/>
        </w:rPr>
        <w:t>15.</w:t>
      </w:r>
      <w:r w:rsidRPr="002378B0">
        <w:rPr>
          <w:rFonts w:cs="Calibri"/>
        </w:rPr>
        <w:tab/>
        <w:t xml:space="preserve">Mekonnen, M. M. &amp; Hoekstra, A. Y. </w:t>
      </w:r>
      <w:r w:rsidRPr="002378B0">
        <w:rPr>
          <w:rFonts w:cs="Calibri"/>
          <w:i/>
          <w:iCs/>
        </w:rPr>
        <w:t>Total monthly blue water footprints of production at a 30 × 30 arc minute grid resolution (1996-2005)</w:t>
      </w:r>
      <w:r w:rsidRPr="002378B0">
        <w:rPr>
          <w:rFonts w:cs="Calibri"/>
        </w:rPr>
        <w:t>. https://waterfootprint.org/en/resources/waterstat/monthly-gridded-blue-water-footprint-statistics/ (2011).</w:t>
      </w:r>
    </w:p>
    <w:p w14:paraId="5A6459CA" w14:textId="77777777" w:rsidR="002378B0" w:rsidRPr="002378B0" w:rsidRDefault="002378B0" w:rsidP="002378B0">
      <w:pPr>
        <w:pStyle w:val="Bibliography"/>
        <w:rPr>
          <w:rFonts w:cs="Calibri"/>
        </w:rPr>
      </w:pPr>
      <w:r w:rsidRPr="002378B0">
        <w:rPr>
          <w:rFonts w:cs="Calibri"/>
          <w:lang w:val="es-ES"/>
          <w:rPrChange w:id="71" w:author="Khan, Zarrar" w:date="2023-01-17T12:01:00Z">
            <w:rPr>
              <w:rFonts w:cs="Calibri"/>
            </w:rPr>
          </w:rPrChange>
        </w:rPr>
        <w:t>16.</w:t>
      </w:r>
      <w:r w:rsidRPr="002378B0">
        <w:rPr>
          <w:rFonts w:cs="Calibri"/>
          <w:lang w:val="es-ES"/>
          <w:rPrChange w:id="72" w:author="Khan, Zarrar" w:date="2023-01-17T12:01:00Z">
            <w:rPr>
              <w:rFonts w:cs="Calibri"/>
            </w:rPr>
          </w:rPrChange>
        </w:rPr>
        <w:tab/>
        <w:t xml:space="preserve">Hofste, R. W. </w:t>
      </w:r>
      <w:r w:rsidRPr="002378B0">
        <w:rPr>
          <w:rFonts w:cs="Calibri"/>
          <w:i/>
          <w:iCs/>
          <w:lang w:val="es-ES"/>
          <w:rPrChange w:id="73" w:author="Khan, Zarrar" w:date="2023-01-17T12:01:00Z">
            <w:rPr>
              <w:rFonts w:cs="Calibri"/>
              <w:i/>
              <w:iCs/>
            </w:rPr>
          </w:rPrChange>
        </w:rPr>
        <w:t>et al.</w:t>
      </w:r>
      <w:r w:rsidRPr="002378B0">
        <w:rPr>
          <w:rFonts w:cs="Calibri"/>
          <w:lang w:val="es-ES"/>
          <w:rPrChange w:id="74" w:author="Khan, Zarrar" w:date="2023-01-17T12:01:00Z">
            <w:rPr>
              <w:rFonts w:cs="Calibri"/>
            </w:rPr>
          </w:rPrChange>
        </w:rPr>
        <w:t xml:space="preserve"> </w:t>
      </w:r>
      <w:r w:rsidRPr="002378B0">
        <w:rPr>
          <w:rFonts w:cs="Calibri"/>
        </w:rPr>
        <w:t xml:space="preserve">Aqueduct 3.0: Updated decision-relevant global water risk indicators. </w:t>
      </w:r>
      <w:r w:rsidRPr="002378B0">
        <w:rPr>
          <w:rFonts w:cs="Calibri"/>
          <w:i/>
          <w:iCs/>
        </w:rPr>
        <w:t>World Resources Institute: Washington, DC, USA</w:t>
      </w:r>
      <w:r w:rsidRPr="002378B0">
        <w:rPr>
          <w:rFonts w:cs="Calibri"/>
        </w:rPr>
        <w:t xml:space="preserve"> (2019).</w:t>
      </w:r>
    </w:p>
    <w:p w14:paraId="56D5733F" w14:textId="77777777" w:rsidR="002378B0" w:rsidRPr="002378B0" w:rsidRDefault="002378B0" w:rsidP="002378B0">
      <w:pPr>
        <w:pStyle w:val="Bibliography"/>
        <w:rPr>
          <w:rFonts w:cs="Calibri"/>
        </w:rPr>
      </w:pPr>
      <w:r w:rsidRPr="002378B0">
        <w:rPr>
          <w:rFonts w:cs="Calibri"/>
        </w:rPr>
        <w:t>17.</w:t>
      </w:r>
      <w:r w:rsidRPr="002378B0">
        <w:rPr>
          <w:rFonts w:cs="Calibri"/>
        </w:rPr>
        <w:tab/>
        <w:t xml:space="preserve">Wild, T. B. </w:t>
      </w:r>
      <w:r w:rsidRPr="002378B0">
        <w:rPr>
          <w:rFonts w:cs="Calibri"/>
          <w:i/>
          <w:iCs/>
        </w:rPr>
        <w:t>et al.</w:t>
      </w:r>
      <w:r w:rsidRPr="002378B0">
        <w:rPr>
          <w:rFonts w:cs="Calibri"/>
        </w:rPr>
        <w:t xml:space="preserve"> The Implications of Global Change for the Co-Evolution of Argentina’s Integrated Energy-Water-Land Systems. </w:t>
      </w:r>
      <w:r w:rsidRPr="002378B0">
        <w:rPr>
          <w:rFonts w:cs="Calibri"/>
          <w:i/>
          <w:iCs/>
        </w:rPr>
        <w:t>Earth’s Future</w:t>
      </w:r>
      <w:r w:rsidRPr="002378B0">
        <w:rPr>
          <w:rFonts w:cs="Calibri"/>
        </w:rPr>
        <w:t xml:space="preserve"> </w:t>
      </w:r>
      <w:r w:rsidRPr="002378B0">
        <w:rPr>
          <w:rFonts w:cs="Calibri"/>
          <w:b/>
          <w:bCs/>
        </w:rPr>
        <w:t>9</w:t>
      </w:r>
      <w:r w:rsidRPr="002378B0">
        <w:rPr>
          <w:rFonts w:cs="Calibri"/>
        </w:rPr>
        <w:t>, e2020EF001970 (2021).</w:t>
      </w:r>
    </w:p>
    <w:p w14:paraId="55B3220F" w14:textId="77777777" w:rsidR="002378B0" w:rsidRPr="002378B0" w:rsidRDefault="002378B0" w:rsidP="002378B0">
      <w:pPr>
        <w:pStyle w:val="Bibliography"/>
        <w:rPr>
          <w:rFonts w:cs="Calibri"/>
        </w:rPr>
      </w:pPr>
      <w:r w:rsidRPr="002378B0">
        <w:rPr>
          <w:rFonts w:cs="Calibri"/>
        </w:rPr>
        <w:t>18.</w:t>
      </w:r>
      <w:r w:rsidRPr="002378B0">
        <w:rPr>
          <w:rFonts w:cs="Calibri"/>
        </w:rPr>
        <w:tab/>
        <w:t xml:space="preserve">Reed, P. M. </w:t>
      </w:r>
      <w:r w:rsidRPr="002378B0">
        <w:rPr>
          <w:rFonts w:cs="Calibri"/>
          <w:i/>
          <w:iCs/>
        </w:rPr>
        <w:t>et al.</w:t>
      </w:r>
      <w:r w:rsidRPr="002378B0">
        <w:rPr>
          <w:rFonts w:cs="Calibri"/>
        </w:rPr>
        <w:t xml:space="preserve"> Multisector Dynamics: Advancing the Science of Complex Adaptive Human-Earth Systems. </w:t>
      </w:r>
      <w:r w:rsidRPr="002378B0">
        <w:rPr>
          <w:rFonts w:cs="Calibri"/>
          <w:i/>
          <w:iCs/>
        </w:rPr>
        <w:t>Earth’s Future</w:t>
      </w:r>
      <w:r w:rsidRPr="002378B0">
        <w:rPr>
          <w:rFonts w:cs="Calibri"/>
        </w:rPr>
        <w:t xml:space="preserve"> </w:t>
      </w:r>
      <w:r w:rsidRPr="002378B0">
        <w:rPr>
          <w:rFonts w:cs="Calibri"/>
          <w:b/>
          <w:bCs/>
        </w:rPr>
        <w:t>10</w:t>
      </w:r>
      <w:r w:rsidRPr="002378B0">
        <w:rPr>
          <w:rFonts w:cs="Calibri"/>
        </w:rPr>
        <w:t>, e2021EF002621 (2022).</w:t>
      </w:r>
    </w:p>
    <w:p w14:paraId="542E820C" w14:textId="77777777" w:rsidR="002378B0" w:rsidRPr="002378B0" w:rsidRDefault="002378B0" w:rsidP="002378B0">
      <w:pPr>
        <w:pStyle w:val="Bibliography"/>
        <w:rPr>
          <w:rFonts w:cs="Calibri"/>
        </w:rPr>
      </w:pPr>
      <w:r w:rsidRPr="002378B0">
        <w:rPr>
          <w:rFonts w:cs="Calibri"/>
        </w:rPr>
        <w:t>19.</w:t>
      </w:r>
      <w:r w:rsidRPr="002378B0">
        <w:rPr>
          <w:rFonts w:cs="Calibri"/>
        </w:rPr>
        <w:tab/>
        <w:t xml:space="preserve">Khan, Z., Wild, T. B., Iyer, G., Hejazi, M. &amp; Vernon, C. R. The future evolution of energy-water-agriculture interconnectivity across the US. </w:t>
      </w:r>
      <w:r w:rsidRPr="002378B0">
        <w:rPr>
          <w:rFonts w:cs="Calibri"/>
          <w:i/>
          <w:iCs/>
        </w:rPr>
        <w:t>Environ. Res. Lett.</w:t>
      </w:r>
      <w:r w:rsidRPr="002378B0">
        <w:rPr>
          <w:rFonts w:cs="Calibri"/>
        </w:rPr>
        <w:t xml:space="preserve"> </w:t>
      </w:r>
      <w:r w:rsidRPr="002378B0">
        <w:rPr>
          <w:rFonts w:cs="Calibri"/>
          <w:b/>
          <w:bCs/>
        </w:rPr>
        <w:t>16</w:t>
      </w:r>
      <w:r w:rsidRPr="002378B0">
        <w:rPr>
          <w:rFonts w:cs="Calibri"/>
        </w:rPr>
        <w:t>, 065010 (2021).</w:t>
      </w:r>
    </w:p>
    <w:p w14:paraId="173FF615" w14:textId="77777777" w:rsidR="002378B0" w:rsidRPr="002378B0" w:rsidRDefault="002378B0" w:rsidP="002378B0">
      <w:pPr>
        <w:pStyle w:val="Bibliography"/>
        <w:rPr>
          <w:rFonts w:cs="Calibri"/>
        </w:rPr>
      </w:pPr>
      <w:r w:rsidRPr="002378B0">
        <w:rPr>
          <w:rFonts w:cs="Calibri"/>
        </w:rPr>
        <w:lastRenderedPageBreak/>
        <w:t>20.</w:t>
      </w:r>
      <w:r w:rsidRPr="002378B0">
        <w:rPr>
          <w:rFonts w:cs="Calibri"/>
        </w:rPr>
        <w:tab/>
        <w:t xml:space="preserve">Khan, Z. </w:t>
      </w:r>
      <w:r w:rsidRPr="002378B0">
        <w:rPr>
          <w:rFonts w:cs="Calibri"/>
          <w:i/>
          <w:iCs/>
        </w:rPr>
        <w:t>et al.</w:t>
      </w:r>
      <w:r w:rsidRPr="002378B0">
        <w:rPr>
          <w:rFonts w:cs="Calibri"/>
        </w:rPr>
        <w:t xml:space="preserve"> Output Data: tethys_v1.3.1_main_ssp_rcp version 1.2. </w:t>
      </w:r>
      <w:r w:rsidRPr="002378B0">
        <w:rPr>
          <w:rFonts w:cs="Calibri"/>
          <w:i/>
          <w:iCs/>
        </w:rPr>
        <w:t>Harvard Dataverse</w:t>
      </w:r>
      <w:r w:rsidRPr="002378B0">
        <w:rPr>
          <w:rFonts w:cs="Calibri"/>
        </w:rPr>
        <w:t xml:space="preserve"> https://doi.org/10.7910/DVN/VIQEAB (2022).</w:t>
      </w:r>
    </w:p>
    <w:p w14:paraId="0BD03071" w14:textId="77777777" w:rsidR="002378B0" w:rsidRPr="002378B0" w:rsidRDefault="002378B0" w:rsidP="002378B0">
      <w:pPr>
        <w:pStyle w:val="Bibliography"/>
        <w:rPr>
          <w:rFonts w:cs="Calibri"/>
        </w:rPr>
      </w:pPr>
      <w:r w:rsidRPr="002378B0">
        <w:rPr>
          <w:rFonts w:cs="Calibri"/>
        </w:rPr>
        <w:t>21.</w:t>
      </w:r>
      <w:r w:rsidRPr="002378B0">
        <w:rPr>
          <w:rFonts w:cs="Calibri"/>
        </w:rPr>
        <w:tab/>
        <w:t>World Resources Institute (WRI). WRI Aqueduct. (2021).</w:t>
      </w:r>
    </w:p>
    <w:p w14:paraId="4CDF03FD" w14:textId="77777777" w:rsidR="002378B0" w:rsidRPr="002378B0" w:rsidRDefault="002378B0" w:rsidP="002378B0">
      <w:pPr>
        <w:pStyle w:val="Bibliography"/>
        <w:rPr>
          <w:rFonts w:cs="Calibri"/>
        </w:rPr>
      </w:pPr>
      <w:r w:rsidRPr="002378B0">
        <w:rPr>
          <w:rFonts w:cs="Calibri"/>
        </w:rPr>
        <w:t>22.</w:t>
      </w:r>
      <w:r w:rsidRPr="002378B0">
        <w:rPr>
          <w:rFonts w:cs="Calibri"/>
        </w:rPr>
        <w:tab/>
        <w:t xml:space="preserve">Mekonnen, M. &amp; Hoekstra, A. National water footprint accounts: The green, blue and grey water footprint of production and consumption. Volume 1: Main Report. </w:t>
      </w:r>
      <w:r w:rsidRPr="002378B0">
        <w:rPr>
          <w:rFonts w:cs="Calibri"/>
          <w:i/>
          <w:iCs/>
        </w:rPr>
        <w:t>Daugherty Water for Food Global Institute: Faculty Publications</w:t>
      </w:r>
      <w:r w:rsidRPr="002378B0">
        <w:rPr>
          <w:rFonts w:cs="Calibri"/>
        </w:rPr>
        <w:t xml:space="preserve"> (2011).</w:t>
      </w:r>
    </w:p>
    <w:p w14:paraId="22A8EFCE" w14:textId="77777777" w:rsidR="002378B0" w:rsidRPr="002378B0" w:rsidRDefault="002378B0" w:rsidP="002378B0">
      <w:pPr>
        <w:pStyle w:val="Bibliography"/>
        <w:rPr>
          <w:rFonts w:cs="Calibri"/>
        </w:rPr>
      </w:pPr>
      <w:r w:rsidRPr="002378B0">
        <w:rPr>
          <w:rFonts w:cs="Calibri"/>
        </w:rPr>
        <w:t>23.</w:t>
      </w:r>
      <w:r w:rsidRPr="002378B0">
        <w:rPr>
          <w:rFonts w:cs="Calibri"/>
        </w:rPr>
        <w:tab/>
        <w:t>Mekonnen, M. M. &amp; Hoekstra, A. Y. The green, blue and grey water footprint of crops and derived crops products. (2010).</w:t>
      </w:r>
    </w:p>
    <w:p w14:paraId="46048515" w14:textId="77777777" w:rsidR="002378B0" w:rsidRPr="002378B0" w:rsidRDefault="002378B0" w:rsidP="002378B0">
      <w:pPr>
        <w:pStyle w:val="Bibliography"/>
        <w:rPr>
          <w:rFonts w:cs="Calibri"/>
        </w:rPr>
      </w:pPr>
      <w:r w:rsidRPr="002378B0">
        <w:rPr>
          <w:rFonts w:cs="Calibri"/>
        </w:rPr>
        <w:t>24.</w:t>
      </w:r>
      <w:r w:rsidRPr="002378B0">
        <w:rPr>
          <w:rFonts w:cs="Calibri"/>
        </w:rPr>
        <w:tab/>
        <w:t xml:space="preserve">Mekonnen, M. M. &amp; Hoekstra, A. Y. A Global Assessment of the Water Footprint of Farm Animal Products. </w:t>
      </w:r>
      <w:r w:rsidRPr="002378B0">
        <w:rPr>
          <w:rFonts w:cs="Calibri"/>
          <w:i/>
          <w:iCs/>
        </w:rPr>
        <w:t>Ecosystems</w:t>
      </w:r>
      <w:r w:rsidRPr="002378B0">
        <w:rPr>
          <w:rFonts w:cs="Calibri"/>
        </w:rPr>
        <w:t xml:space="preserve"> </w:t>
      </w:r>
      <w:r w:rsidRPr="002378B0">
        <w:rPr>
          <w:rFonts w:cs="Calibri"/>
          <w:b/>
          <w:bCs/>
        </w:rPr>
        <w:t>15</w:t>
      </w:r>
      <w:r w:rsidRPr="002378B0">
        <w:rPr>
          <w:rFonts w:cs="Calibri"/>
        </w:rPr>
        <w:t>, 401–415 (2012).</w:t>
      </w:r>
    </w:p>
    <w:p w14:paraId="367248E7" w14:textId="77777777" w:rsidR="002378B0" w:rsidRPr="002378B0" w:rsidRDefault="002378B0" w:rsidP="002378B0">
      <w:pPr>
        <w:pStyle w:val="Bibliography"/>
        <w:rPr>
          <w:rFonts w:cs="Calibri"/>
        </w:rPr>
      </w:pPr>
      <w:r w:rsidRPr="002378B0">
        <w:rPr>
          <w:rFonts w:cs="Calibri"/>
        </w:rPr>
        <w:t>25.</w:t>
      </w:r>
      <w:r w:rsidRPr="002378B0">
        <w:rPr>
          <w:rFonts w:cs="Calibri"/>
        </w:rPr>
        <w:tab/>
        <w:t xml:space="preserve">Li, X. </w:t>
      </w:r>
      <w:r w:rsidRPr="002378B0">
        <w:rPr>
          <w:rFonts w:cs="Calibri"/>
          <w:i/>
          <w:iCs/>
        </w:rPr>
        <w:t>et al.</w:t>
      </w:r>
      <w:r w:rsidRPr="002378B0">
        <w:rPr>
          <w:rFonts w:cs="Calibri"/>
        </w:rPr>
        <w:t xml:space="preserve"> Tethys – A Python Package for Spatial and Temporal Downscaling of Global Water Withdrawals. </w:t>
      </w:r>
      <w:r w:rsidRPr="002378B0">
        <w:rPr>
          <w:rFonts w:cs="Calibri"/>
          <w:i/>
          <w:iCs/>
        </w:rPr>
        <w:t>Journal of Open Research Software</w:t>
      </w:r>
      <w:r w:rsidRPr="002378B0">
        <w:rPr>
          <w:rFonts w:cs="Calibri"/>
        </w:rPr>
        <w:t xml:space="preserve"> </w:t>
      </w:r>
      <w:r w:rsidRPr="002378B0">
        <w:rPr>
          <w:rFonts w:cs="Calibri"/>
          <w:b/>
          <w:bCs/>
        </w:rPr>
        <w:t>6</w:t>
      </w:r>
      <w:r w:rsidRPr="002378B0">
        <w:rPr>
          <w:rFonts w:cs="Calibri"/>
        </w:rPr>
        <w:t>, (2018).</w:t>
      </w:r>
    </w:p>
    <w:p w14:paraId="59638A54" w14:textId="77777777" w:rsidR="002378B0" w:rsidRPr="002378B0" w:rsidRDefault="002378B0" w:rsidP="002378B0">
      <w:pPr>
        <w:pStyle w:val="Bibliography"/>
        <w:rPr>
          <w:rFonts w:cs="Calibri"/>
        </w:rPr>
      </w:pPr>
      <w:r w:rsidRPr="002378B0">
        <w:rPr>
          <w:rFonts w:cs="Calibri"/>
        </w:rPr>
        <w:t>26.</w:t>
      </w:r>
      <w:r w:rsidRPr="002378B0">
        <w:rPr>
          <w:rFonts w:cs="Calibri"/>
        </w:rPr>
        <w:tab/>
        <w:t xml:space="preserve">Vernon, C. R. </w:t>
      </w:r>
      <w:r w:rsidRPr="002378B0">
        <w:rPr>
          <w:rFonts w:cs="Calibri"/>
          <w:i/>
          <w:iCs/>
        </w:rPr>
        <w:t>et al.</w:t>
      </w:r>
      <w:r w:rsidRPr="002378B0">
        <w:rPr>
          <w:rFonts w:cs="Calibri"/>
        </w:rPr>
        <w:t xml:space="preserve"> Demeter – A Land Use and Land Cover Change Disaggregation Model. </w:t>
      </w:r>
      <w:r w:rsidRPr="002378B0">
        <w:rPr>
          <w:rFonts w:cs="Calibri"/>
          <w:i/>
          <w:iCs/>
        </w:rPr>
        <w:t>Journal of Open Research Software</w:t>
      </w:r>
      <w:r w:rsidRPr="002378B0">
        <w:rPr>
          <w:rFonts w:cs="Calibri"/>
        </w:rPr>
        <w:t xml:space="preserve"> </w:t>
      </w:r>
      <w:r w:rsidRPr="002378B0">
        <w:rPr>
          <w:rFonts w:cs="Calibri"/>
          <w:b/>
          <w:bCs/>
        </w:rPr>
        <w:t>6</w:t>
      </w:r>
      <w:r w:rsidRPr="002378B0">
        <w:rPr>
          <w:rFonts w:cs="Calibri"/>
        </w:rPr>
        <w:t>, 15 (2018).</w:t>
      </w:r>
    </w:p>
    <w:p w14:paraId="5ABE8C22" w14:textId="77777777" w:rsidR="002378B0" w:rsidRPr="002378B0" w:rsidRDefault="002378B0" w:rsidP="002378B0">
      <w:pPr>
        <w:pStyle w:val="Bibliography"/>
        <w:rPr>
          <w:rFonts w:cs="Calibri"/>
        </w:rPr>
      </w:pPr>
      <w:r w:rsidRPr="002378B0">
        <w:rPr>
          <w:rFonts w:cs="Calibri"/>
        </w:rPr>
        <w:t>27.</w:t>
      </w:r>
      <w:r w:rsidRPr="002378B0">
        <w:rPr>
          <w:rFonts w:cs="Calibri"/>
        </w:rPr>
        <w:tab/>
        <w:t xml:space="preserve">van Vuuren, D. P. </w:t>
      </w:r>
      <w:r w:rsidRPr="002378B0">
        <w:rPr>
          <w:rFonts w:cs="Calibri"/>
          <w:i/>
          <w:iCs/>
        </w:rPr>
        <w:t>et al.</w:t>
      </w:r>
      <w:r w:rsidRPr="002378B0">
        <w:rPr>
          <w:rFonts w:cs="Calibri"/>
        </w:rPr>
        <w:t xml:space="preserve"> The representative concentration pathways: an overview. </w:t>
      </w:r>
      <w:r w:rsidRPr="002378B0">
        <w:rPr>
          <w:rFonts w:cs="Calibri"/>
          <w:i/>
          <w:iCs/>
        </w:rPr>
        <w:t>Climatic Change</w:t>
      </w:r>
      <w:r w:rsidRPr="002378B0">
        <w:rPr>
          <w:rFonts w:cs="Calibri"/>
        </w:rPr>
        <w:t xml:space="preserve"> </w:t>
      </w:r>
      <w:r w:rsidRPr="002378B0">
        <w:rPr>
          <w:rFonts w:cs="Calibri"/>
          <w:b/>
          <w:bCs/>
        </w:rPr>
        <w:t>109</w:t>
      </w:r>
      <w:r w:rsidRPr="002378B0">
        <w:rPr>
          <w:rFonts w:cs="Calibri"/>
        </w:rPr>
        <w:t>, 5 (2011).</w:t>
      </w:r>
    </w:p>
    <w:p w14:paraId="5B12E977" w14:textId="77777777" w:rsidR="002378B0" w:rsidRPr="002378B0" w:rsidRDefault="002378B0" w:rsidP="002378B0">
      <w:pPr>
        <w:pStyle w:val="Bibliography"/>
        <w:rPr>
          <w:rFonts w:cs="Calibri"/>
        </w:rPr>
      </w:pPr>
      <w:r w:rsidRPr="002378B0">
        <w:rPr>
          <w:rFonts w:cs="Calibri"/>
        </w:rPr>
        <w:t>28.</w:t>
      </w:r>
      <w:r w:rsidRPr="002378B0">
        <w:rPr>
          <w:rFonts w:cs="Calibri"/>
        </w:rPr>
        <w:tab/>
        <w:t xml:space="preserve">O’Neill, B. C. </w:t>
      </w:r>
      <w:r w:rsidRPr="002378B0">
        <w:rPr>
          <w:rFonts w:cs="Calibri"/>
          <w:i/>
          <w:iCs/>
        </w:rPr>
        <w:t>et al.</w:t>
      </w:r>
      <w:r w:rsidRPr="002378B0">
        <w:rPr>
          <w:rFonts w:cs="Calibri"/>
        </w:rPr>
        <w:t xml:space="preserve"> The roads ahead: Narratives for shared socioeconomic pathways describing world futures in the 21st century. </w:t>
      </w:r>
      <w:r w:rsidRPr="002378B0">
        <w:rPr>
          <w:rFonts w:cs="Calibri"/>
          <w:i/>
          <w:iCs/>
        </w:rPr>
        <w:t>Global Environmental Change</w:t>
      </w:r>
      <w:r w:rsidRPr="002378B0">
        <w:rPr>
          <w:rFonts w:cs="Calibri"/>
        </w:rPr>
        <w:t xml:space="preserve"> </w:t>
      </w:r>
      <w:r w:rsidRPr="002378B0">
        <w:rPr>
          <w:rFonts w:cs="Calibri"/>
          <w:b/>
          <w:bCs/>
        </w:rPr>
        <w:t>42</w:t>
      </w:r>
      <w:r w:rsidRPr="002378B0">
        <w:rPr>
          <w:rFonts w:cs="Calibri"/>
        </w:rPr>
        <w:t>, 169–180 (2017).</w:t>
      </w:r>
    </w:p>
    <w:p w14:paraId="7F935065" w14:textId="77777777" w:rsidR="002378B0" w:rsidRPr="002378B0" w:rsidRDefault="002378B0" w:rsidP="002378B0">
      <w:pPr>
        <w:pStyle w:val="Bibliography"/>
        <w:rPr>
          <w:rFonts w:cs="Calibri"/>
        </w:rPr>
      </w:pPr>
      <w:r w:rsidRPr="002378B0">
        <w:rPr>
          <w:rFonts w:cs="Calibri"/>
        </w:rPr>
        <w:t>29.</w:t>
      </w:r>
      <w:r w:rsidRPr="002378B0">
        <w:rPr>
          <w:rFonts w:cs="Calibri"/>
        </w:rPr>
        <w:tab/>
        <w:t>ISIMIP. Inter Sectoral Impact Model Intercomparison (ISIMIP) - Input Data and Bias Correction. (2019).</w:t>
      </w:r>
    </w:p>
    <w:p w14:paraId="51802E8C" w14:textId="77777777" w:rsidR="002378B0" w:rsidRPr="002378B0" w:rsidRDefault="002378B0" w:rsidP="002378B0">
      <w:pPr>
        <w:pStyle w:val="Bibliography"/>
        <w:rPr>
          <w:rFonts w:cs="Calibri"/>
        </w:rPr>
      </w:pPr>
      <w:r w:rsidRPr="002378B0">
        <w:rPr>
          <w:rFonts w:cs="Calibri"/>
        </w:rPr>
        <w:t>30.</w:t>
      </w:r>
      <w:r w:rsidRPr="002378B0">
        <w:rPr>
          <w:rFonts w:cs="Calibri"/>
        </w:rPr>
        <w:tab/>
        <w:t xml:space="preserve">Graham, N. T. </w:t>
      </w:r>
      <w:r w:rsidRPr="002378B0">
        <w:rPr>
          <w:rFonts w:cs="Calibri"/>
          <w:i/>
          <w:iCs/>
        </w:rPr>
        <w:t>et al.</w:t>
      </w:r>
      <w:r w:rsidRPr="002378B0">
        <w:rPr>
          <w:rFonts w:cs="Calibri"/>
        </w:rPr>
        <w:t xml:space="preserve"> Water Sector Assumptions for the Shared Socioeconomic Pathways in an Integrated Modeling Framework. </w:t>
      </w:r>
      <w:r w:rsidRPr="002378B0">
        <w:rPr>
          <w:rFonts w:cs="Calibri"/>
          <w:i/>
          <w:iCs/>
        </w:rPr>
        <w:t>Water Resources Research</w:t>
      </w:r>
      <w:r w:rsidRPr="002378B0">
        <w:rPr>
          <w:rFonts w:cs="Calibri"/>
        </w:rPr>
        <w:t xml:space="preserve"> </w:t>
      </w:r>
      <w:r w:rsidRPr="002378B0">
        <w:rPr>
          <w:rFonts w:cs="Calibri"/>
          <w:b/>
          <w:bCs/>
        </w:rPr>
        <w:t>54</w:t>
      </w:r>
      <w:r w:rsidRPr="002378B0">
        <w:rPr>
          <w:rFonts w:cs="Calibri"/>
        </w:rPr>
        <w:t>, 6423–6440 (2018).</w:t>
      </w:r>
    </w:p>
    <w:p w14:paraId="3D869471" w14:textId="77777777" w:rsidR="002378B0" w:rsidRPr="002378B0" w:rsidRDefault="002378B0" w:rsidP="002378B0">
      <w:pPr>
        <w:pStyle w:val="Bibliography"/>
        <w:rPr>
          <w:rFonts w:cs="Calibri"/>
        </w:rPr>
      </w:pPr>
      <w:r w:rsidRPr="002378B0">
        <w:rPr>
          <w:rFonts w:cs="Calibri"/>
        </w:rPr>
        <w:t>31.</w:t>
      </w:r>
      <w:r w:rsidRPr="002378B0">
        <w:rPr>
          <w:rFonts w:cs="Calibri"/>
        </w:rPr>
        <w:tab/>
        <w:t xml:space="preserve">Chen, M. </w:t>
      </w:r>
      <w:r w:rsidRPr="002378B0">
        <w:rPr>
          <w:rFonts w:cs="Calibri"/>
          <w:i/>
          <w:iCs/>
        </w:rPr>
        <w:t>et al.</w:t>
      </w:r>
      <w:r w:rsidRPr="002378B0">
        <w:rPr>
          <w:rFonts w:cs="Calibri"/>
        </w:rPr>
        <w:t xml:space="preserve"> Global land use for 2015–2100 at 0.05° resolution under diverse socioeconomic and climate scenarios. </w:t>
      </w:r>
      <w:r w:rsidRPr="002378B0">
        <w:rPr>
          <w:rFonts w:cs="Calibri"/>
          <w:i/>
          <w:iCs/>
        </w:rPr>
        <w:t>Sci Data</w:t>
      </w:r>
      <w:r w:rsidRPr="002378B0">
        <w:rPr>
          <w:rFonts w:cs="Calibri"/>
        </w:rPr>
        <w:t xml:space="preserve"> </w:t>
      </w:r>
      <w:r w:rsidRPr="002378B0">
        <w:rPr>
          <w:rFonts w:cs="Calibri"/>
          <w:b/>
          <w:bCs/>
        </w:rPr>
        <w:t>7</w:t>
      </w:r>
      <w:r w:rsidRPr="002378B0">
        <w:rPr>
          <w:rFonts w:cs="Calibri"/>
        </w:rPr>
        <w:t>, 320 (2020).</w:t>
      </w:r>
    </w:p>
    <w:p w14:paraId="6EF975E2" w14:textId="77777777" w:rsidR="002378B0" w:rsidRPr="002378B0" w:rsidRDefault="002378B0" w:rsidP="002378B0">
      <w:pPr>
        <w:pStyle w:val="Bibliography"/>
        <w:rPr>
          <w:rFonts w:cs="Calibri"/>
        </w:rPr>
      </w:pPr>
      <w:r w:rsidRPr="002378B0">
        <w:rPr>
          <w:rFonts w:cs="Calibri"/>
        </w:rPr>
        <w:lastRenderedPageBreak/>
        <w:t>32.</w:t>
      </w:r>
      <w:r w:rsidRPr="002378B0">
        <w:rPr>
          <w:rFonts w:cs="Calibri"/>
        </w:rPr>
        <w:tab/>
        <w:t>Narayan, K., Di Vittorio, A. &amp; Vernon, C. GCAM boundary spatial products from moirai v3.1. (2021) doi:10.5281/zenodo.4688451.</w:t>
      </w:r>
    </w:p>
    <w:p w14:paraId="732C6033" w14:textId="77777777" w:rsidR="002378B0" w:rsidRPr="002378B0" w:rsidRDefault="002378B0" w:rsidP="002378B0">
      <w:pPr>
        <w:pStyle w:val="Bibliography"/>
        <w:rPr>
          <w:rFonts w:cs="Calibri"/>
        </w:rPr>
      </w:pPr>
      <w:r w:rsidRPr="002378B0">
        <w:rPr>
          <w:rFonts w:cs="Calibri"/>
        </w:rPr>
        <w:t>33.</w:t>
      </w:r>
      <w:r w:rsidRPr="002378B0">
        <w:rPr>
          <w:rFonts w:cs="Calibri"/>
        </w:rPr>
        <w:tab/>
        <w:t>Di Vittorio, A., Vernon, C. R. &amp; Shu, S. Moirai Version 3: A Data Processing System to Generate Recent Historical Land Inputs for Global Modeling Applications at Various Scales.</w:t>
      </w:r>
    </w:p>
    <w:p w14:paraId="08738389" w14:textId="77777777" w:rsidR="002378B0" w:rsidRPr="002378B0" w:rsidRDefault="002378B0" w:rsidP="002378B0">
      <w:pPr>
        <w:pStyle w:val="Bibliography"/>
        <w:rPr>
          <w:rFonts w:cs="Calibri"/>
          <w:lang w:val="es-ES"/>
          <w:rPrChange w:id="75" w:author="Khan, Zarrar" w:date="2023-01-17T12:01:00Z">
            <w:rPr>
              <w:rFonts w:cs="Calibri"/>
            </w:rPr>
          </w:rPrChange>
        </w:rPr>
      </w:pPr>
      <w:r w:rsidRPr="002378B0">
        <w:rPr>
          <w:rFonts w:cs="Calibri"/>
          <w:lang w:val="es-ES"/>
          <w:rPrChange w:id="76" w:author="Khan, Zarrar" w:date="2023-01-17T12:01:00Z">
            <w:rPr>
              <w:rFonts w:cs="Calibri"/>
            </w:rPr>
          </w:rPrChange>
        </w:rPr>
        <w:t>34.</w:t>
      </w:r>
      <w:r w:rsidRPr="002378B0">
        <w:rPr>
          <w:rFonts w:cs="Calibri"/>
          <w:lang w:val="es-ES"/>
          <w:rPrChange w:id="77" w:author="Khan, Zarrar" w:date="2023-01-17T12:01:00Z">
            <w:rPr>
              <w:rFonts w:cs="Calibri"/>
            </w:rPr>
          </w:rPrChange>
        </w:rPr>
        <w:tab/>
        <w:t xml:space="preserve">Khan, Z. </w:t>
      </w:r>
      <w:r w:rsidRPr="002378B0">
        <w:rPr>
          <w:rFonts w:cs="Calibri"/>
          <w:i/>
          <w:iCs/>
          <w:lang w:val="es-ES"/>
          <w:rPrChange w:id="78" w:author="Khan, Zarrar" w:date="2023-01-17T12:01:00Z">
            <w:rPr>
              <w:rFonts w:cs="Calibri"/>
              <w:i/>
              <w:iCs/>
            </w:rPr>
          </w:rPrChange>
        </w:rPr>
        <w:t>et al.</w:t>
      </w:r>
      <w:r w:rsidRPr="002378B0">
        <w:rPr>
          <w:rFonts w:cs="Calibri"/>
          <w:lang w:val="es-ES"/>
          <w:rPrChange w:id="79" w:author="Khan, Zarrar" w:date="2023-01-17T12:01:00Z">
            <w:rPr>
              <w:rFonts w:cs="Calibri"/>
            </w:rPr>
          </w:rPrChange>
        </w:rPr>
        <w:t xml:space="preserve"> Tethys v1.3.1. </w:t>
      </w:r>
      <w:r w:rsidRPr="002378B0">
        <w:rPr>
          <w:rFonts w:cs="Calibri"/>
          <w:i/>
          <w:iCs/>
          <w:lang w:val="es-ES"/>
          <w:rPrChange w:id="80" w:author="Khan, Zarrar" w:date="2023-01-17T12:01:00Z">
            <w:rPr>
              <w:rFonts w:cs="Calibri"/>
              <w:i/>
              <w:iCs/>
            </w:rPr>
          </w:rPrChange>
        </w:rPr>
        <w:t>Zenodo</w:t>
      </w:r>
      <w:r w:rsidRPr="002378B0">
        <w:rPr>
          <w:rFonts w:cs="Calibri"/>
          <w:lang w:val="es-ES"/>
          <w:rPrChange w:id="81" w:author="Khan, Zarrar" w:date="2023-01-17T12:01:00Z">
            <w:rPr>
              <w:rFonts w:cs="Calibri"/>
            </w:rPr>
          </w:rPrChange>
        </w:rPr>
        <w:t xml:space="preserve"> https://doi.org/10.5281/zenodo.6399488 (2022).</w:t>
      </w:r>
    </w:p>
    <w:p w14:paraId="5289CDC0" w14:textId="77777777" w:rsidR="002378B0" w:rsidRPr="002378B0" w:rsidRDefault="002378B0" w:rsidP="002378B0">
      <w:pPr>
        <w:pStyle w:val="Bibliography"/>
        <w:rPr>
          <w:rFonts w:cs="Calibri"/>
        </w:rPr>
      </w:pPr>
      <w:r w:rsidRPr="002378B0">
        <w:rPr>
          <w:rFonts w:cs="Calibri"/>
          <w:lang w:val="es-ES"/>
          <w:rPrChange w:id="82" w:author="Khan, Zarrar" w:date="2023-01-17T12:01:00Z">
            <w:rPr>
              <w:rFonts w:cs="Calibri"/>
            </w:rPr>
          </w:rPrChange>
        </w:rPr>
        <w:t>35.</w:t>
      </w:r>
      <w:r w:rsidRPr="002378B0">
        <w:rPr>
          <w:rFonts w:cs="Calibri"/>
          <w:lang w:val="es-ES"/>
          <w:rPrChange w:id="83" w:author="Khan, Zarrar" w:date="2023-01-17T12:01:00Z">
            <w:rPr>
              <w:rFonts w:cs="Calibri"/>
            </w:rPr>
          </w:rPrChange>
        </w:rPr>
        <w:tab/>
        <w:t xml:space="preserve">SEDAC. </w:t>
      </w:r>
      <w:r w:rsidRPr="002378B0">
        <w:rPr>
          <w:rFonts w:cs="Calibri"/>
        </w:rPr>
        <w:t xml:space="preserve">Gridded Population of the World, Version 4 (GPWv4): Population Density, Revision 11. </w:t>
      </w:r>
      <w:r w:rsidRPr="002378B0">
        <w:rPr>
          <w:rFonts w:cs="Calibri"/>
          <w:i/>
          <w:iCs/>
        </w:rPr>
        <w:t>Center for International Earth Science Information Network - CIESIN - Columbia University. 2018. Palisades, NY: NASA Socioeconomic Data and Applications Center (SEDAC)</w:t>
      </w:r>
      <w:r w:rsidRPr="002378B0">
        <w:rPr>
          <w:rFonts w:cs="Calibri"/>
        </w:rPr>
        <w:t xml:space="preserve"> https://doi.org/10.7927/H49C6VHW (2018).</w:t>
      </w:r>
    </w:p>
    <w:p w14:paraId="0BA71452" w14:textId="77777777" w:rsidR="002378B0" w:rsidRPr="002378B0" w:rsidRDefault="002378B0" w:rsidP="002378B0">
      <w:pPr>
        <w:pStyle w:val="Bibliography"/>
        <w:rPr>
          <w:rFonts w:cs="Calibri"/>
        </w:rPr>
      </w:pPr>
      <w:r w:rsidRPr="002378B0">
        <w:rPr>
          <w:rFonts w:cs="Calibri"/>
        </w:rPr>
        <w:t>36.</w:t>
      </w:r>
      <w:r w:rsidRPr="002378B0">
        <w:rPr>
          <w:rFonts w:cs="Calibri"/>
        </w:rPr>
        <w:tab/>
        <w:t xml:space="preserve">Wint, W. &amp; Robinson, T. </w:t>
      </w:r>
      <w:r w:rsidRPr="002378B0">
        <w:rPr>
          <w:rFonts w:cs="Calibri"/>
          <w:i/>
          <w:iCs/>
        </w:rPr>
        <w:t>Gridded livestock of the world 2007</w:t>
      </w:r>
      <w:r w:rsidRPr="002378B0">
        <w:rPr>
          <w:rFonts w:cs="Calibri"/>
        </w:rPr>
        <w:t>. (FAO, Roma (Italia), 2007).</w:t>
      </w:r>
    </w:p>
    <w:p w14:paraId="23C351E7" w14:textId="77777777" w:rsidR="002378B0" w:rsidRPr="002378B0" w:rsidRDefault="002378B0" w:rsidP="002378B0">
      <w:pPr>
        <w:pStyle w:val="Bibliography"/>
        <w:rPr>
          <w:rFonts w:cs="Calibri"/>
        </w:rPr>
      </w:pPr>
      <w:r w:rsidRPr="002378B0">
        <w:rPr>
          <w:rFonts w:cs="Calibri"/>
        </w:rPr>
        <w:t>37.</w:t>
      </w:r>
      <w:r w:rsidRPr="002378B0">
        <w:rPr>
          <w:rFonts w:cs="Calibri"/>
        </w:rPr>
        <w:tab/>
        <w:t xml:space="preserve">Wada, Y. </w:t>
      </w:r>
      <w:r w:rsidRPr="002378B0">
        <w:rPr>
          <w:rFonts w:cs="Calibri"/>
          <w:i/>
          <w:iCs/>
        </w:rPr>
        <w:t>et al.</w:t>
      </w:r>
      <w:r w:rsidRPr="002378B0">
        <w:rPr>
          <w:rFonts w:cs="Calibri"/>
        </w:rPr>
        <w:t xml:space="preserve"> Global monthly water stress: 2. Water demand and severity of water stress. </w:t>
      </w:r>
      <w:r w:rsidRPr="002378B0">
        <w:rPr>
          <w:rFonts w:cs="Calibri"/>
          <w:i/>
          <w:iCs/>
        </w:rPr>
        <w:t>Water Resources Research</w:t>
      </w:r>
      <w:r w:rsidRPr="002378B0">
        <w:rPr>
          <w:rFonts w:cs="Calibri"/>
        </w:rPr>
        <w:t xml:space="preserve"> </w:t>
      </w:r>
      <w:r w:rsidRPr="002378B0">
        <w:rPr>
          <w:rFonts w:cs="Calibri"/>
          <w:b/>
          <w:bCs/>
        </w:rPr>
        <w:t>47</w:t>
      </w:r>
      <w:r w:rsidRPr="002378B0">
        <w:rPr>
          <w:rFonts w:cs="Calibri"/>
        </w:rPr>
        <w:t>, (2011).</w:t>
      </w:r>
    </w:p>
    <w:p w14:paraId="1729C2AB" w14:textId="77777777" w:rsidR="002378B0" w:rsidRPr="002378B0" w:rsidRDefault="002378B0" w:rsidP="002378B0">
      <w:pPr>
        <w:pStyle w:val="Bibliography"/>
        <w:rPr>
          <w:rFonts w:cs="Calibri"/>
        </w:rPr>
      </w:pPr>
      <w:r w:rsidRPr="002378B0">
        <w:rPr>
          <w:rFonts w:cs="Calibri"/>
        </w:rPr>
        <w:t>38.</w:t>
      </w:r>
      <w:r w:rsidRPr="002378B0">
        <w:rPr>
          <w:rFonts w:cs="Calibri"/>
        </w:rPr>
        <w:tab/>
        <w:t xml:space="preserve">Weedon, G. P. </w:t>
      </w:r>
      <w:r w:rsidRPr="002378B0">
        <w:rPr>
          <w:rFonts w:cs="Calibri"/>
          <w:i/>
          <w:iCs/>
        </w:rPr>
        <w:t>et al.</w:t>
      </w:r>
      <w:r w:rsidRPr="002378B0">
        <w:rPr>
          <w:rFonts w:cs="Calibri"/>
        </w:rPr>
        <w:t xml:space="preserve"> The WFDEI meteorological forcing data set: WATCH Forcing Data methodology applied to ERA-Interim reanalysis data. </w:t>
      </w:r>
      <w:r w:rsidRPr="002378B0">
        <w:rPr>
          <w:rFonts w:cs="Calibri"/>
          <w:i/>
          <w:iCs/>
        </w:rPr>
        <w:t>Water Resources Research</w:t>
      </w:r>
      <w:r w:rsidRPr="002378B0">
        <w:rPr>
          <w:rFonts w:cs="Calibri"/>
        </w:rPr>
        <w:t xml:space="preserve"> </w:t>
      </w:r>
      <w:r w:rsidRPr="002378B0">
        <w:rPr>
          <w:rFonts w:cs="Calibri"/>
          <w:b/>
          <w:bCs/>
        </w:rPr>
        <w:t>50</w:t>
      </w:r>
      <w:r w:rsidRPr="002378B0">
        <w:rPr>
          <w:rFonts w:cs="Calibri"/>
        </w:rPr>
        <w:t>, 7505–7514 (2014).</w:t>
      </w:r>
    </w:p>
    <w:p w14:paraId="381DD2FE" w14:textId="77777777" w:rsidR="002378B0" w:rsidRPr="002378B0" w:rsidRDefault="002378B0" w:rsidP="002378B0">
      <w:pPr>
        <w:pStyle w:val="Bibliography"/>
        <w:rPr>
          <w:rFonts w:cs="Calibri"/>
        </w:rPr>
      </w:pPr>
      <w:r w:rsidRPr="002378B0">
        <w:rPr>
          <w:rFonts w:cs="Calibri"/>
        </w:rPr>
        <w:t>39.</w:t>
      </w:r>
      <w:r w:rsidRPr="002378B0">
        <w:rPr>
          <w:rFonts w:cs="Calibri"/>
        </w:rPr>
        <w:tab/>
        <w:t xml:space="preserve">Voisin, N. </w:t>
      </w:r>
      <w:r w:rsidRPr="002378B0">
        <w:rPr>
          <w:rFonts w:cs="Calibri"/>
          <w:i/>
          <w:iCs/>
        </w:rPr>
        <w:t>et al.</w:t>
      </w:r>
      <w:r w:rsidRPr="002378B0">
        <w:rPr>
          <w:rFonts w:cs="Calibri"/>
        </w:rPr>
        <w:t xml:space="preserve"> One-way coupling of an integrated assessment model and a water resources model: evaluation and implications of future changes over the US Midwest. </w:t>
      </w:r>
      <w:r w:rsidRPr="002378B0">
        <w:rPr>
          <w:rFonts w:cs="Calibri"/>
          <w:i/>
          <w:iCs/>
        </w:rPr>
        <w:t>Hydrology and Earth System Sciences</w:t>
      </w:r>
      <w:r w:rsidRPr="002378B0">
        <w:rPr>
          <w:rFonts w:cs="Calibri"/>
        </w:rPr>
        <w:t xml:space="preserve"> </w:t>
      </w:r>
      <w:r w:rsidRPr="002378B0">
        <w:rPr>
          <w:rFonts w:cs="Calibri"/>
          <w:b/>
          <w:bCs/>
        </w:rPr>
        <w:t>17</w:t>
      </w:r>
      <w:r w:rsidRPr="002378B0">
        <w:rPr>
          <w:rFonts w:cs="Calibri"/>
        </w:rPr>
        <w:t>, 4555–4575 (2013).</w:t>
      </w:r>
    </w:p>
    <w:p w14:paraId="6B342EF1" w14:textId="77777777" w:rsidR="002378B0" w:rsidRPr="002378B0" w:rsidRDefault="002378B0" w:rsidP="002378B0">
      <w:pPr>
        <w:pStyle w:val="Bibliography"/>
        <w:rPr>
          <w:rFonts w:cs="Calibri"/>
        </w:rPr>
      </w:pPr>
      <w:r w:rsidRPr="002378B0">
        <w:rPr>
          <w:rFonts w:cs="Calibri"/>
        </w:rPr>
        <w:t>40.</w:t>
      </w:r>
      <w:r w:rsidRPr="002378B0">
        <w:rPr>
          <w:rFonts w:cs="Calibri"/>
        </w:rPr>
        <w:tab/>
        <w:t xml:space="preserve">Warszawski, L. </w:t>
      </w:r>
      <w:r w:rsidRPr="002378B0">
        <w:rPr>
          <w:rFonts w:cs="Calibri"/>
          <w:i/>
          <w:iCs/>
        </w:rPr>
        <w:t>et al.</w:t>
      </w:r>
      <w:r w:rsidRPr="002378B0">
        <w:rPr>
          <w:rFonts w:cs="Calibri"/>
        </w:rPr>
        <w:t xml:space="preserve"> The Inter-Sectoral Impact Model Intercomparison Project (ISI–MIP): Project framework. </w:t>
      </w:r>
      <w:r w:rsidRPr="002378B0">
        <w:rPr>
          <w:rFonts w:cs="Calibri"/>
          <w:i/>
          <w:iCs/>
        </w:rPr>
        <w:t>PNAS</w:t>
      </w:r>
      <w:r w:rsidRPr="002378B0">
        <w:rPr>
          <w:rFonts w:cs="Calibri"/>
        </w:rPr>
        <w:t xml:space="preserve"> </w:t>
      </w:r>
      <w:r w:rsidRPr="002378B0">
        <w:rPr>
          <w:rFonts w:cs="Calibri"/>
          <w:b/>
          <w:bCs/>
        </w:rPr>
        <w:t>111</w:t>
      </w:r>
      <w:r w:rsidRPr="002378B0">
        <w:rPr>
          <w:rFonts w:cs="Calibri"/>
        </w:rPr>
        <w:t>, 3228–3232 (2014).</w:t>
      </w:r>
    </w:p>
    <w:p w14:paraId="4BF9B721" w14:textId="77777777" w:rsidR="002378B0" w:rsidRPr="002378B0" w:rsidRDefault="002378B0" w:rsidP="002378B0">
      <w:pPr>
        <w:pStyle w:val="Bibliography"/>
        <w:rPr>
          <w:rFonts w:cs="Calibri"/>
        </w:rPr>
      </w:pPr>
      <w:r w:rsidRPr="002378B0">
        <w:rPr>
          <w:rFonts w:cs="Calibri"/>
        </w:rPr>
        <w:t>41.</w:t>
      </w:r>
      <w:r w:rsidRPr="002378B0">
        <w:rPr>
          <w:rFonts w:cs="Calibri"/>
        </w:rPr>
        <w:tab/>
        <w:t xml:space="preserve">Binsted, M. </w:t>
      </w:r>
      <w:r w:rsidRPr="002378B0">
        <w:rPr>
          <w:rFonts w:cs="Calibri"/>
          <w:i/>
          <w:iCs/>
        </w:rPr>
        <w:t>et al.</w:t>
      </w:r>
      <w:r w:rsidRPr="002378B0">
        <w:rPr>
          <w:rFonts w:cs="Calibri"/>
        </w:rPr>
        <w:t xml:space="preserve"> GCAM-USA v5.3_water_dispatch: Integrated modeling of subnational US energy, water, and land systems within a global framework. </w:t>
      </w:r>
      <w:r w:rsidRPr="002378B0">
        <w:rPr>
          <w:rFonts w:cs="Calibri"/>
          <w:i/>
          <w:iCs/>
        </w:rPr>
        <w:t>Geoscientific Model Development</w:t>
      </w:r>
      <w:r w:rsidRPr="002378B0">
        <w:rPr>
          <w:rFonts w:cs="Calibri"/>
        </w:rPr>
        <w:t xml:space="preserve"> </w:t>
      </w:r>
      <w:r w:rsidRPr="002378B0">
        <w:rPr>
          <w:rFonts w:cs="Calibri"/>
          <w:b/>
          <w:bCs/>
        </w:rPr>
        <w:t>15</w:t>
      </w:r>
      <w:r w:rsidRPr="002378B0">
        <w:rPr>
          <w:rFonts w:cs="Calibri"/>
        </w:rPr>
        <w:t>, 2533–2559 (2022).</w:t>
      </w:r>
    </w:p>
    <w:p w14:paraId="45F35643" w14:textId="77777777" w:rsidR="002378B0" w:rsidRPr="002378B0" w:rsidRDefault="002378B0" w:rsidP="002378B0">
      <w:pPr>
        <w:pStyle w:val="Bibliography"/>
        <w:rPr>
          <w:rFonts w:cs="Calibri"/>
        </w:rPr>
      </w:pPr>
      <w:r w:rsidRPr="002378B0">
        <w:rPr>
          <w:rFonts w:cs="Calibri"/>
        </w:rPr>
        <w:lastRenderedPageBreak/>
        <w:t>42.</w:t>
      </w:r>
      <w:r w:rsidRPr="002378B0">
        <w:rPr>
          <w:rFonts w:cs="Calibri"/>
        </w:rPr>
        <w:tab/>
        <w:t xml:space="preserve">Graham, N. T. </w:t>
      </w:r>
      <w:r w:rsidRPr="002378B0">
        <w:rPr>
          <w:rFonts w:cs="Calibri"/>
          <w:i/>
          <w:iCs/>
        </w:rPr>
        <w:t>et al.</w:t>
      </w:r>
      <w:r w:rsidRPr="002378B0">
        <w:rPr>
          <w:rFonts w:cs="Calibri"/>
        </w:rPr>
        <w:t xml:space="preserve"> GCAM v4.3 SSP-RCP-GCM Output Databases. </w:t>
      </w:r>
      <w:r w:rsidRPr="002378B0">
        <w:rPr>
          <w:rFonts w:cs="Calibri"/>
          <w:i/>
          <w:iCs/>
        </w:rPr>
        <w:t>PNNL Datahub</w:t>
      </w:r>
      <w:r w:rsidRPr="002378B0">
        <w:rPr>
          <w:rFonts w:cs="Calibri"/>
        </w:rPr>
        <w:t xml:space="preserve"> https://data.pnnl.gov/group/nodes/dataset/13224 (2020).</w:t>
      </w:r>
    </w:p>
    <w:p w14:paraId="23412A0C" w14:textId="77777777" w:rsidR="002378B0" w:rsidRPr="002378B0" w:rsidRDefault="002378B0" w:rsidP="002378B0">
      <w:pPr>
        <w:pStyle w:val="Bibliography"/>
        <w:rPr>
          <w:rFonts w:cs="Calibri"/>
        </w:rPr>
      </w:pPr>
      <w:r w:rsidRPr="002378B0">
        <w:rPr>
          <w:rFonts w:cs="Calibri"/>
        </w:rPr>
        <w:t>43.</w:t>
      </w:r>
      <w:r w:rsidRPr="002378B0">
        <w:rPr>
          <w:rFonts w:cs="Calibri"/>
        </w:rPr>
        <w:tab/>
        <w:t xml:space="preserve">Chen, M. </w:t>
      </w:r>
      <w:r w:rsidRPr="002378B0">
        <w:rPr>
          <w:rFonts w:cs="Calibri"/>
          <w:i/>
          <w:iCs/>
        </w:rPr>
        <w:t>et al.</w:t>
      </w:r>
      <w:r w:rsidRPr="002378B0">
        <w:rPr>
          <w:rFonts w:cs="Calibri"/>
        </w:rPr>
        <w:t xml:space="preserve"> GCAM-v4.3.chen. </w:t>
      </w:r>
      <w:r w:rsidRPr="002378B0">
        <w:rPr>
          <w:rFonts w:cs="Calibri"/>
          <w:i/>
          <w:iCs/>
        </w:rPr>
        <w:t>Zenodo</w:t>
      </w:r>
      <w:r w:rsidRPr="002378B0">
        <w:rPr>
          <w:rFonts w:cs="Calibri"/>
        </w:rPr>
        <w:t xml:space="preserve"> https://doi.org/10.5281/zenodo.3713432 (2020).</w:t>
      </w:r>
    </w:p>
    <w:p w14:paraId="15F6E2CE" w14:textId="77777777" w:rsidR="002378B0" w:rsidRPr="002378B0" w:rsidRDefault="002378B0" w:rsidP="002378B0">
      <w:pPr>
        <w:pStyle w:val="Bibliography"/>
        <w:rPr>
          <w:rFonts w:cs="Calibri"/>
        </w:rPr>
      </w:pPr>
      <w:r w:rsidRPr="002378B0">
        <w:rPr>
          <w:rFonts w:cs="Calibri"/>
        </w:rPr>
        <w:t>44.</w:t>
      </w:r>
      <w:r w:rsidRPr="002378B0">
        <w:rPr>
          <w:rFonts w:cs="Calibri"/>
        </w:rPr>
        <w:tab/>
        <w:t xml:space="preserve">Chen, M. &amp; Vernon, C. R. GCAM-Demeter land use dataset at 0.05-degree resolution. </w:t>
      </w:r>
      <w:r w:rsidRPr="002378B0">
        <w:rPr>
          <w:rFonts w:cs="Calibri"/>
          <w:i/>
          <w:iCs/>
        </w:rPr>
        <w:t>PNNL Datahub</w:t>
      </w:r>
      <w:r w:rsidRPr="002378B0">
        <w:rPr>
          <w:rFonts w:cs="Calibri"/>
        </w:rPr>
        <w:t xml:space="preserve"> https://data.pnnl.gov/group/nodes/dataset/13192 (2020).</w:t>
      </w:r>
    </w:p>
    <w:p w14:paraId="3B67C783" w14:textId="77777777" w:rsidR="002378B0" w:rsidRPr="002378B0" w:rsidRDefault="002378B0" w:rsidP="002378B0">
      <w:pPr>
        <w:pStyle w:val="Bibliography"/>
        <w:rPr>
          <w:rFonts w:cs="Calibri"/>
        </w:rPr>
      </w:pPr>
      <w:r w:rsidRPr="002378B0">
        <w:rPr>
          <w:rFonts w:cs="Calibri"/>
        </w:rPr>
        <w:t>45.</w:t>
      </w:r>
      <w:r w:rsidRPr="002378B0">
        <w:rPr>
          <w:rFonts w:cs="Calibri"/>
        </w:rPr>
        <w:tab/>
        <w:t xml:space="preserve">Vernon, C. R. &amp; Chen, M. Demeter: v1.chen. </w:t>
      </w:r>
      <w:r w:rsidRPr="002378B0">
        <w:rPr>
          <w:rFonts w:cs="Calibri"/>
          <w:i/>
          <w:iCs/>
        </w:rPr>
        <w:t>Zenodo</w:t>
      </w:r>
      <w:r w:rsidRPr="002378B0">
        <w:rPr>
          <w:rFonts w:cs="Calibri"/>
        </w:rPr>
        <w:t xml:space="preserve"> https://doi.org/10.5281/zenodo.3713378 (2020).</w:t>
      </w:r>
    </w:p>
    <w:p w14:paraId="6ADA7643" w14:textId="01FA0E00"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22"/>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DC12F" w14:textId="77777777" w:rsidR="0010582D" w:rsidRDefault="0010582D" w:rsidP="007D356C">
      <w:r>
        <w:separator/>
      </w:r>
    </w:p>
  </w:endnote>
  <w:endnote w:type="continuationSeparator" w:id="0">
    <w:p w14:paraId="5A412AEE" w14:textId="77777777" w:rsidR="0010582D" w:rsidRDefault="0010582D"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3D756" w14:textId="77777777" w:rsidR="0010582D" w:rsidRDefault="0010582D" w:rsidP="007D356C">
      <w:r>
        <w:separator/>
      </w:r>
    </w:p>
  </w:footnote>
  <w:footnote w:type="continuationSeparator" w:id="0">
    <w:p w14:paraId="3A6A20BF" w14:textId="77777777" w:rsidR="0010582D" w:rsidRDefault="0010582D"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3EF"/>
    <w:rsid w:val="000E0D1F"/>
    <w:rsid w:val="000E0EFF"/>
    <w:rsid w:val="000E3440"/>
    <w:rsid w:val="000E5F70"/>
    <w:rsid w:val="000E7100"/>
    <w:rsid w:val="000E7D79"/>
    <w:rsid w:val="000F0CC2"/>
    <w:rsid w:val="000F0FB9"/>
    <w:rsid w:val="000F1D00"/>
    <w:rsid w:val="000F3E48"/>
    <w:rsid w:val="000F75E0"/>
    <w:rsid w:val="0010200F"/>
    <w:rsid w:val="00103AD4"/>
    <w:rsid w:val="0010578B"/>
    <w:rsid w:val="0010582D"/>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7910/DVN/VIQEAB" TargetMode="External"/><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doi.org/10.7910/DVN/VIQEAB" TargetMode="Externa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10712</TotalTime>
  <Pages>25</Pages>
  <Words>30871</Words>
  <Characters>175971</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206430</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627</cp:revision>
  <cp:lastPrinted>2022-10-31T15:50:00Z</cp:lastPrinted>
  <dcterms:created xsi:type="dcterms:W3CDTF">2020-08-12T09:48:00Z</dcterms:created>
  <dcterms:modified xsi:type="dcterms:W3CDTF">2023-02-13T16:43:00Z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id="hSGg1Roo"/&gt;&lt;style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