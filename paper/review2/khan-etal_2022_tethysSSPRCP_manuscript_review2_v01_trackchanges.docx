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16333E33"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7665226F" w14:textId="6E8F8E76" w:rsidR="00E503CF" w:rsidRPr="007700B1" w:rsidRDefault="00562DFC" w:rsidP="00A1125F">
      <w:r w:rsidRPr="007700B1">
        <w:t>This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84AB8">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84AB8" w:rsidRPr="00684AB8">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84AB8">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84AB8" w:rsidRPr="00684AB8">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FF60E0">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technologies","volume":"16","author":[{"family":"Van Vliet","given":"Michelle T. H."},{"family":"Jones","given":"Edward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84AB8" w:rsidRPr="00684AB8">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684AB8">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84AB8">
        <w:rPr>
          <w:rFonts w:ascii="Cambria Math" w:hAnsi="Cambria Math" w:cs="Cambria Math"/>
        </w:rPr>
        <w:instrText>∼</w:instrText>
      </w:r>
      <w:r w:rsidR="00684AB8">
        <w:instrText>30%), and this increase is projected to continue further towards the end of this century (</w:instrText>
      </w:r>
      <w:r w:rsidR="00684AB8">
        <w:rPr>
          <w:rFonts w:ascii="Cambria Math" w:hAnsi="Cambria Math" w:cs="Cambria Math"/>
        </w:rPr>
        <w:instrText>∼</w:instrText>
      </w:r>
      <w:r w:rsidR="00684AB8">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684AB8" w:rsidRPr="00684AB8">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2378B0">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 Van"},{"family":"Wanders","given":"Niko"},{"family":"Bierkens","given":"Marc F. P."}],"issued":{"date-parts":[["2013",9]]}}}],"schema":"https://github.com/citation-style-language/schema/raw/master/csl-citation.json"} </w:instrText>
      </w:r>
      <w:r w:rsidR="00344AF1" w:rsidRPr="007700B1">
        <w:fldChar w:fldCharType="separate"/>
      </w:r>
      <w:r w:rsidR="00684AB8" w:rsidRPr="00684AB8">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84AB8">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84AB8" w:rsidRPr="00684AB8">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2378B0">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2378B0">
        <w:rPr>
          <w:rFonts w:ascii="Cambria Math" w:hAnsi="Cambria Math" w:cs="Cambria Math"/>
        </w:rPr>
        <w:instrText>∼</w:instrText>
      </w:r>
      <w:r w:rsidR="002378B0">
        <w:instrText xml:space="preserve">50km by </w:instrText>
      </w:r>
      <w:r w:rsidR="002378B0">
        <w:rPr>
          <w:rFonts w:ascii="Cambria Math" w:hAnsi="Cambria Math" w:cs="Cambria Math"/>
        </w:rPr>
        <w:instrText>∼</w:instrText>
      </w:r>
      <w:r w:rsidR="002378B0">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2378B0">
        <w:rPr>
          <w:rFonts w:ascii="Cambria Math" w:hAnsi="Cambria Math" w:cs="Cambria Math"/>
        </w:rPr>
        <w:instrText>∼</w:instrText>
      </w:r>
      <w:r w:rsidR="002378B0">
        <w:instrText xml:space="preserve">10km by </w:instrText>
      </w:r>
      <w:r w:rsidR="002378B0">
        <w:rPr>
          <w:rFonts w:ascii="Cambria Math" w:hAnsi="Cambria Math" w:cs="Cambria Math"/>
        </w:rPr>
        <w:instrText>∼</w:instrText>
      </w:r>
      <w:r w:rsidR="002378B0">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M.","non-dropping-particle":"de"},{"family":"Van Beek","given":"Ludovicus P. H."}],"issued":{"date-parts":[["2016"]]}}}],"schema":"https://github.com/citation-style-language/schema/raw/master/csl-citation.json"} </w:instrText>
      </w:r>
      <w:r w:rsidR="00AB5D37" w:rsidRPr="007700B1">
        <w:fldChar w:fldCharType="separate"/>
      </w:r>
      <w:r w:rsidR="00684AB8" w:rsidRPr="00684AB8">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392AF9EC" w:rsidR="00EF2269" w:rsidRPr="007700B1" w:rsidRDefault="00EF2269" w:rsidP="00A1125F">
      <w:r w:rsidRPr="007700B1">
        <w:lastRenderedPageBreak/>
        <w:t>Past studies</w:t>
      </w:r>
      <w:r w:rsidR="00D30809">
        <w:fldChar w:fldCharType="begin"/>
      </w:r>
      <w:r w:rsidR="00684AB8">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684AB8" w:rsidRPr="00684AB8">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w:t>
      </w:r>
      <w:r w:rsidR="00581FEA">
        <w:t xml:space="preserve">Other studies, such as </w:t>
      </w:r>
      <w:ins w:id="0" w:author="Khan, Zarrar" w:date="2023-01-17T11:12:00Z">
        <w:r w:rsidR="00A96962">
          <w:t>World Resources Institute (</w:t>
        </w:r>
      </w:ins>
      <w:r w:rsidR="00581FEA">
        <w:t>WRI</w:t>
      </w:r>
      <w:ins w:id="1" w:author="Khan, Zarrar" w:date="2023-01-17T11:12:00Z">
        <w:r w:rsidR="00A96962">
          <w:t>)</w:t>
        </w:r>
      </w:ins>
      <w:r w:rsidR="00581FEA">
        <w:t xml:space="preserve"> 2019</w:t>
      </w:r>
      <w:r w:rsidR="00D30809">
        <w:fldChar w:fldCharType="begin"/>
      </w:r>
      <w:r w:rsidR="00684AB8">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684AB8" w:rsidRPr="00684AB8">
        <w:rPr>
          <w:rFonts w:cs="Calibri"/>
          <w:szCs w:val="24"/>
          <w:vertAlign w:val="superscript"/>
        </w:rPr>
        <w:t>16</w:t>
      </w:r>
      <w:r w:rsidR="00D30809">
        <w:fldChar w:fldCharType="end"/>
      </w:r>
      <w:r w:rsidR="00581FEA">
        <w:t>,</w:t>
      </w:r>
      <w:r w:rsidR="00CB62D0" w:rsidRPr="007700B1">
        <w:t xml:space="preserve"> </w:t>
      </w:r>
      <w:r w:rsidR="00581FEA">
        <w:t>looks at future water withdrawals but only at an annual time resolution and up to 2040 with sectoral detail divided into domestic, industry, agriculture and livestock sectors</w:t>
      </w:r>
      <w:r w:rsidR="00660B9C" w:rsidRPr="007700B1">
        <w:t>.</w:t>
      </w:r>
      <w:r w:rsidR="005F34E8" w:rsidRPr="007700B1">
        <w:t xml:space="preserve"> </w:t>
      </w:r>
      <w:r w:rsidR="00CA3A88">
        <w:t xml:space="preserve">In this paper we </w:t>
      </w:r>
      <w:r w:rsidR="007C52C0" w:rsidRPr="007700B1">
        <w:t>offer</w:t>
      </w:r>
      <w:r w:rsidR="00CA3A88">
        <w:t xml:space="preserve"> a finer </w:t>
      </w:r>
      <w:r w:rsidR="007C52C0" w:rsidRPr="007700B1">
        <w:t>spatiotemporal resolution for future projections compared to previous studies</w:t>
      </w:r>
      <w:r w:rsidR="00CA3A88">
        <w:t xml:space="preserve"> applied to a </w:t>
      </w:r>
      <w:r w:rsidR="007C52C0" w:rsidRPr="007700B1">
        <w:t>broader suite of socioeconomic and climate forcing scenarios</w:t>
      </w:r>
      <w:r w:rsidR="00CA3A88">
        <w:t xml:space="preserve">. Additionally, we provide more detail in the irrigation sector which includes 13 different </w:t>
      </w:r>
      <w:r w:rsidR="007C52C0" w:rsidRPr="007700B1">
        <w:t xml:space="preserve">crop </w:t>
      </w:r>
      <w:r w:rsidR="00CA3A88">
        <w:t xml:space="preserve">types by </w:t>
      </w:r>
      <w:r w:rsidR="00E443E9" w:rsidRPr="007700B1">
        <w:t>coupling</w:t>
      </w:r>
      <w:r w:rsidR="00CA3A88">
        <w:t xml:space="preserve"> our </w:t>
      </w:r>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88430F" w:rsidRPr="007700B1">
        <w:t xml:space="preserve">Table </w:t>
      </w:r>
      <w:r w:rsidR="0088430F" w:rsidRPr="0088430F">
        <w:rPr>
          <w:noProof/>
        </w:rPr>
        <w:t>1</w:t>
      </w:r>
      <w:r w:rsidR="00F735E1" w:rsidRPr="007700B1">
        <w:rPr>
          <w:highlight w:val="yellow"/>
        </w:rPr>
        <w:fldChar w:fldCharType="end"/>
      </w:r>
      <w:r w:rsidR="00F735E1" w:rsidRPr="007700B1">
        <w:t xml:space="preserve"> </w:t>
      </w:r>
      <w:r w:rsidR="003D2A36" w:rsidRPr="007700B1">
        <w:t xml:space="preserve">compares the key features in this study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r w:rsidR="00AC5AC6">
        <w:t xml:space="preserve">. Table 1 highlights </w:t>
      </w:r>
      <w:r w:rsidR="00036365">
        <w:t xml:space="preserve">that, compared previous studies, </w:t>
      </w:r>
      <w:r w:rsidR="00AC5AC6">
        <w:t>our</w:t>
      </w:r>
      <w:r w:rsidR="000778C3">
        <w:t xml:space="preserve"> study</w:t>
      </w:r>
      <w:r w:rsidR="00036365">
        <w:t xml:space="preserve"> captures </w:t>
      </w:r>
      <w:r w:rsidR="00093556">
        <w:t>additional sectoral detail (especially by irrigated crop types)</w:t>
      </w:r>
      <w:r w:rsidR="00AC5AC6">
        <w:t xml:space="preserve"> </w:t>
      </w:r>
      <w:r w:rsidR="00036365">
        <w:t>and</w:t>
      </w:r>
      <w:r w:rsidR="00EE01EA">
        <w:t xml:space="preserve"> a</w:t>
      </w:r>
      <w:r w:rsidR="00036365">
        <w:t xml:space="preserve"> more </w:t>
      </w:r>
      <w:r w:rsidR="00AC5AC6">
        <w:t>divers</w:t>
      </w:r>
      <w:r w:rsidR="00036365">
        <w:t>e set</w:t>
      </w:r>
      <w:r w:rsidR="00AC5AC6">
        <w:t xml:space="preserve"> of future scenarios</w:t>
      </w:r>
      <w:r w:rsidR="00B768C4">
        <w:t>.</w:t>
      </w:r>
    </w:p>
    <w:p w14:paraId="6B36F310" w14:textId="77777777" w:rsidR="00EF2269" w:rsidRPr="007700B1" w:rsidRDefault="00EF2269" w:rsidP="00A1125F"/>
    <w:p w14:paraId="762C2689" w14:textId="39D35C13"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A119CB">
        <w:instrText xml:space="preserve"> ADDIN ZOTERO_ITEM CSL_CITATION {"citationID":"D1iwDq0n","properties":{"formattedCitation":"\\super 17\\uc0\\u8211{}19\\nosupersub{}","plainCitation":"17–19","noteIndex":0},"citationItems":[{"id":1349,"uris":["http://zotero.org/users/2476381/items/GM6G9K9T"],"itemData":{"id":1349,"type":"article-journal","container-title":"Earth's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id":1269,"uris":["http://zotero.org/users/2476381/items/NJ8AJ2JD"],"itemData":{"id":1269,"type":"article-journal","abstract":"Energy, water, and agricultural resources across the globe are highly interconnected. This interconnectivity poses science challenges, such as understanding and modeling interconnections, as well as practical challenges, such as efficiently managing interdependent resource systems. Using the US as an example, this study seeks to define and explore how interconnectivity evolves over space and time under a range of influences. Concepts from graph theory and input–output analysis are used to visualize and quantify key intersectoral linkages using two new indices: the ‘Interconnectivity Magnitude Index’ and the ‘Interconnectivity Spread Index’. Using the Global Change Analysis Model (GCAM-USA), we explore the future evolution of these indices under four scenarios that explore a range of forces, including socioeconomic and technological change. Analysis is conducted at both national and state level spatial scales from 2015 to 2100. Results from a Reference scenario show that resource interconnectivity in the US is primarily driven by water use amongst different sectors, while changes in interconnectivity are driven by a decoupling of the water and electricity systems, as power plants become more water-efficient over time. High population and GDP growth results in relatively more decoupling of sectors, as a larger share of water and energy is used outside of interconnected sector feedback loops. Lower socioeconomic growth results in the opposite trend. Transitioning to a low-carbon economy increases interconnectivity because of the expansion of purpose-grown biomass, which strengthens the connections between water and energy. The results highlight that while some regions may experience similar sectoral stress projections, the composition of the intersectoral connectivity leading to that sectoral stress may call for distinctly different multi-sector co-management strategies. The methodology we introduce here can be applied in diverse geographical and sectoral contexts to enable better understanding of where, when, and how coupling or decoupling between sectors could evolve and be better managed.","container-title":"Environmental Research Letters","DOI":"10.1088/1748-9326/ac046c","ISSN":"1748-9326","issue":"6","journalAbbreviation":"Environ. Res. Lett.","language":"en","note":"publisher: IOP Publishing","page":"065010","source":"Institute of Physics","title":"The future evolution of energy-water-agriculture interconnectivity across the US","volume":"16","author":[{"family":"Khan","given":"Zarrar"},{"family":"Wild","given":"Thomas B."},{"family":"Iyer","given":"Gokul"},{"family":"Hejazi","given":"Mohamad"},{"family":"Vernon","given":"Chris R."}],"issued":{"date-parts":[["2021",6]]}}}],"schema":"https://github.com/citation-style-language/schema/raw/master/csl-citation.json"} </w:instrText>
      </w:r>
      <w:r w:rsidR="00D30809">
        <w:fldChar w:fldCharType="separate"/>
      </w:r>
      <w:r w:rsidR="00A119CB" w:rsidRPr="00A119CB">
        <w:rPr>
          <w:rFonts w:cs="Calibri"/>
          <w:szCs w:val="24"/>
          <w:vertAlign w:val="superscript"/>
        </w:rPr>
        <w:t>17–19</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EF5259">
        <w:fldChar w:fldCharType="begin"/>
      </w:r>
      <w:r w:rsidR="002378B0">
        <w:instrText xml:space="preserve"> ADDIN ZOTERO_ITEM CSL_CITATION {"citationID":"z2IIK13x","properties":{"formattedCitation":"\\super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fldChar w:fldCharType="separate"/>
      </w:r>
      <w:r w:rsidR="00A119CB" w:rsidRPr="00A119CB">
        <w:rPr>
          <w:rFonts w:cs="Calibri"/>
          <w:szCs w:val="24"/>
          <w:vertAlign w:val="superscript"/>
        </w:rPr>
        <w:t>20</w:t>
      </w:r>
      <w:r w:rsidR="00EF5259">
        <w:fldChar w:fldCharType="end"/>
      </w:r>
      <w:r w:rsidR="006B1CAC" w:rsidRPr="007700B1">
        <w:t xml:space="preserve"> (</w:t>
      </w:r>
      <w:hyperlink r:id="rId8"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9"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008942A6">
        <w:t>that</w:t>
      </w:r>
      <w:r w:rsidR="008942A6" w:rsidRPr="007700B1">
        <w:t xml:space="preserve"> </w:t>
      </w:r>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2724B129" w:rsidR="003E6F12" w:rsidRPr="007700B1" w:rsidRDefault="003E6F12" w:rsidP="00F735E1">
      <w:pPr>
        <w:pStyle w:val="Caption"/>
        <w:keepNext/>
        <w:jc w:val="center"/>
        <w:rPr>
          <w:i w:val="0"/>
          <w:iCs w:val="0"/>
        </w:rPr>
      </w:pPr>
      <w:bookmarkStart w:id="2"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88430F">
        <w:rPr>
          <w:i w:val="0"/>
          <w:iCs w:val="0"/>
          <w:noProof/>
        </w:rPr>
        <w:t>1</w:t>
      </w:r>
      <w:r w:rsidR="00F84DD0" w:rsidRPr="007700B1">
        <w:rPr>
          <w:i w:val="0"/>
          <w:iCs w:val="0"/>
          <w:noProof/>
        </w:rPr>
        <w:fldChar w:fldCharType="end"/>
      </w:r>
      <w:bookmarkEnd w:id="2"/>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06F7562B"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2378B0">
              <w:rPr>
                <w:rFonts w:cs="Calibri"/>
                <w:color w:val="000000"/>
                <w:sz w:val="16"/>
                <w:szCs w:val="16"/>
                <w:lang w:val="en-US" w:eastAsia="en-US"/>
              </w:rPr>
              <w:instrText xml:space="preserve"> ADDIN ZOTERO_ITEM CSL_CITATION {"citationID":"bgbWDO2A","properties":{"formattedCitation":"\\super 16,21\\nosupersub{}","plainCitation":"16,21","noteIndex":0},"citationItems":[{"id":1470,"uris":["http://zotero.org/users/2476381/items/S5QHUTHN"],"itemData":{"id":1470,"type":"article-journal","container-title":"World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Aqueduct","URL":"https://www.wri.org/aqueduct","author":[{"literal":"World Resources Institute (WRI)"}],"accessed":{"date-parts":[["2021",8,19]]},"issued":{"date-parts":[["2021"]]}}}],"schema":"https://github.com/citation-style-language/schema/raw/master/csl-citation.json"}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16,21</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97B455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000000"/>
                <w:sz w:val="16"/>
                <w:szCs w:val="16"/>
                <w:lang w:val="en-US" w:eastAsia="en-US"/>
              </w:rPr>
              <w:instrText>∘</w:instrText>
            </w:r>
            <w:r w:rsidR="00684AB8">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1C4828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lastRenderedPageBreak/>
              <w:t>Wada et al. 2014</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566A2F3"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AC799BC"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5893141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{"citationID":"tiMQXTxC","properties":{"formattedCitation":"\\super 22\\uc0\\u8211{}24\\nosupersub{}","plainCitation":"22–24","noteIndex":0},"citationItems":[{"id":1466,"uris":["http://zotero.org/users/2476381/items/ACUXC6JT"],"itemData":{"id":1466,"type":"article-journal","container-title":"Daugherty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22–24</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lang w:val="en-US"/>
        </w:rPr>
      </w:pPr>
    </w:p>
    <w:p w14:paraId="39531F46" w14:textId="3BF3C18E" w:rsidR="004A29AA" w:rsidRDefault="004A29AA" w:rsidP="004A29AA">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00684AB8">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00A119CB">
        <w:instrText xml:space="preserve"> ADDIN ZOTERO_ITEM CSL_CITATION {"citationID":"LbIFsPW1","properties":{"formattedCitation":"\\super 25\\nosupersub{}","plainCitation":"25","noteIndex":0},"citationItems":[{"id":8,"uris":["http://zotero.org/users/2476381/items/FVBGP4HC"],"itemData":{"id":8,"type":"article-journal","container-title":"Journal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00A119CB" w:rsidRPr="00A119CB">
        <w:rPr>
          <w:rFonts w:cs="Calibri"/>
          <w:szCs w:val="24"/>
          <w:vertAlign w:val="superscript"/>
        </w:rPr>
        <w:t>25</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00A119CB">
        <w:instrText xml:space="preserve"> ADDIN ZOTERO_ITEM CSL_CITATION {"citationID":"no4LyWCu","properties":{"formattedCitation":"\\super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00A119CB" w:rsidRPr="00A119CB">
        <w:rPr>
          <w:rFonts w:cs="Calibri"/>
          <w:szCs w:val="24"/>
          <w:vertAlign w:val="superscript"/>
        </w:rPr>
        <w:t>26</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r w:rsidR="001F0EB3">
        <w:t>.</w:t>
      </w:r>
      <w:r w:rsidRPr="007700B1">
        <w:t xml:space="preserve"> </w:t>
      </w:r>
      <w:r w:rsidR="001F0EB3">
        <w:t>T</w:t>
      </w:r>
      <w:r w:rsidRPr="007700B1">
        <w:t xml:space="preserve">he irrigation sector </w:t>
      </w:r>
      <w:r w:rsidR="001F0EB3">
        <w:t xml:space="preserve">is </w:t>
      </w:r>
      <w:r w:rsidRPr="007700B1">
        <w:t xml:space="preserve">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t>
      </w:r>
      <w:r w:rsidR="00EB5BCA">
        <w:t xml:space="preserve">the total volume of </w:t>
      </w:r>
      <w:r>
        <w:t xml:space="preserve">water that is extracted by a user </w:t>
      </w:r>
      <w:r w:rsidR="00EB5BCA">
        <w:t xml:space="preserve">from a water source. </w:t>
      </w:r>
      <w:r w:rsidR="002B7232">
        <w:t xml:space="preserve">While some of this </w:t>
      </w:r>
      <w:r w:rsidR="00F037FE">
        <w:t xml:space="preserve">withdrawn </w:t>
      </w:r>
      <w:r w:rsidR="002B7232">
        <w:t xml:space="preserve">water </w:t>
      </w:r>
      <w:r w:rsidR="008D5291">
        <w:t>may be returned to its original source (e.g., a river),</w:t>
      </w:r>
      <w:r w:rsidR="00C60B66">
        <w:t xml:space="preserve"> </w:t>
      </w:r>
      <w:r w:rsidR="00874124">
        <w:t>a</w:t>
      </w:r>
      <w:r w:rsidR="00F037FE">
        <w:t xml:space="preserve"> remaining portion</w:t>
      </w:r>
      <w:r w:rsidR="00C60B66">
        <w:t xml:space="preserve"> </w:t>
      </w:r>
      <w:r w:rsidR="00A156A9">
        <w:t xml:space="preserve">(referred to as consumption) </w:t>
      </w:r>
      <w:r w:rsidR="004C5853">
        <w:t>may</w:t>
      </w:r>
      <w:r w:rsidR="00C60B66">
        <w:t xml:space="preserve"> not</w:t>
      </w:r>
      <w:r>
        <w:t xml:space="preserve"> </w:t>
      </w:r>
      <w:proofErr w:type="gramStart"/>
      <w:r>
        <w:t>returned</w:t>
      </w:r>
      <w:proofErr w:type="gramEnd"/>
      <w:r>
        <w:t xml:space="preserve"> to the system</w:t>
      </w:r>
      <w:r w:rsidR="00874124">
        <w:t xml:space="preserve"> (e.g., </w:t>
      </w:r>
      <w:r w:rsidR="0053279A">
        <w:t>evaporated water)</w:t>
      </w:r>
      <w:r>
        <w:t xml:space="preserve">.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00A119CB">
        <w:instrText xml:space="preserve"> ADDIN ZOTERO_ITEM CSL_CITATION {"citationID":"vspIejIs","properties":{"formattedCitation":"\\super 27\\nosupersub{}","plainCitation":"27","noteIndex":0},"citationItems":[{"id":221,"uris":["http://zotero.org/users/2476381/items/FGDYG3N6"],"itemData":{"id":221,"type":"article-journal","abstract":"This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00A119CB" w:rsidRPr="00A119CB">
        <w:rPr>
          <w:rFonts w:cs="Calibri"/>
          <w:szCs w:val="24"/>
          <w:vertAlign w:val="superscript"/>
        </w:rPr>
        <w:t>27</w:t>
      </w:r>
      <w:r w:rsidRPr="007700B1">
        <w:fldChar w:fldCharType="end"/>
      </w:r>
      <w:r w:rsidRPr="007700B1">
        <w:t>, 5 Shared Socioeconomic Pathways (SSPs)</w:t>
      </w:r>
      <w:r w:rsidRPr="007700B1">
        <w:fldChar w:fldCharType="begin"/>
      </w:r>
      <w:r w:rsidR="00A119CB">
        <w:instrText xml:space="preserve"> ADDIN ZOTERO_ITEM CSL_CITATION {"citationID":"c6gLYgkb","properties":{"formattedCitation":"\\super 28\\nosupersub{}","plainCitation":"28","noteIndex":0},"citationItems":[{"id":12,"uris":["http://zotero.org/users/2476381/items/AT5FDCZ7"],"itemData":{"id":12,"type":"article-journal","abstract":"Long-term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00A119CB" w:rsidRPr="00A119CB">
        <w:rPr>
          <w:rFonts w:cs="Calibri"/>
          <w:szCs w:val="24"/>
          <w:vertAlign w:val="superscript"/>
        </w:rPr>
        <w:t>28</w:t>
      </w:r>
      <w:r w:rsidRPr="007700B1">
        <w:fldChar w:fldCharType="end"/>
      </w:r>
      <w:r w:rsidRPr="007700B1">
        <w:t>, and 5 Global Climate Models (GCMs) from the Inter-sectoral Impact Model Intercomparison Project (ISIMIP)</w:t>
      </w:r>
      <w:r w:rsidRPr="007700B1">
        <w:fldChar w:fldCharType="begin"/>
      </w:r>
      <w:r w:rsidR="00A119CB">
        <w:instrText xml:space="preserve"> ADDIN ZOTERO_ITEM CSL_CITATION {"citationID":"VIRVjapm","properties":{"formattedCitation":"\\super 29\\nosupersub{}","plainCitation":"29","noteIndex":0},"citationItems":[{"id":11,"uris":["http://zotero.org/users/2476381/items/RVWJTPYJ"],"itemData":{"id":11,"type":"document","publisher":"Inter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00A119CB" w:rsidRPr="00A119CB">
        <w:rPr>
          <w:rFonts w:cs="Calibri"/>
          <w:szCs w:val="24"/>
          <w:vertAlign w:val="superscript"/>
        </w:rPr>
        <w:t>29</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00684AB8">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xml:space="preserve"> provides the details on these original GCAM runs for the 7</w:t>
      </w:r>
      <w:r>
        <w:t>5</w:t>
      </w:r>
      <w:r w:rsidRPr="007700B1">
        <w:t xml:space="preserve"> scenarios</w:t>
      </w:r>
      <w:r w:rsidR="007B719B">
        <w:t xml:space="preserve"> which included </w:t>
      </w:r>
      <w:r w:rsidR="00D612B0">
        <w:t xml:space="preserve">a </w:t>
      </w:r>
      <w:r w:rsidR="007B719B">
        <w:t>characterization of demand-side narratives corresponding to the SSPs for the water sector</w:t>
      </w:r>
      <w:r w:rsidR="007B719B">
        <w:fldChar w:fldCharType="begin"/>
      </w:r>
      <w:r w:rsidR="007B719B">
        <w:instrText xml:space="preserve"> ADDIN ZOTERO_ITEM CSL_CITATION {"citationID":"c61KD5mw","properties":{"formattedCitation":"\\super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B719B">
        <w:fldChar w:fldCharType="separate"/>
      </w:r>
      <w:r w:rsidR="007B719B" w:rsidRPr="007B719B">
        <w:rPr>
          <w:rFonts w:cs="Calibri"/>
          <w:szCs w:val="24"/>
          <w:vertAlign w:val="superscript"/>
        </w:rPr>
        <w:t>30</w:t>
      </w:r>
      <w:r w:rsidR="007B719B">
        <w:fldChar w:fldCharType="end"/>
      </w:r>
      <w:r w:rsidRPr="007700B1">
        <w:t>.</w:t>
      </w:r>
      <w:r w:rsidR="007B719B">
        <w:t xml:space="preserve"> </w:t>
      </w:r>
      <w:r w:rsidR="003113D7">
        <w:t>The GCAM outputs were then passed on to the Demeter model to produce the downscaled irrigated crop land area for 13 different crops in the study by Chen et al. 2020</w:t>
      </w:r>
      <w:r w:rsidR="002A2465">
        <w:fldChar w:fldCharType="begin"/>
      </w:r>
      <w:r w:rsidR="002A2465">
        <w:instrText xml:space="preserve"> ADDIN ZOTERO_ITEM CSL_CITATION {"citationID":"wFE4qh0K","properties":{"formattedCitation":"\\super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fldChar w:fldCharType="separate"/>
      </w:r>
      <w:r w:rsidR="002A2465" w:rsidRPr="002A2465">
        <w:rPr>
          <w:rFonts w:cs="Calibri"/>
          <w:szCs w:val="24"/>
          <w:vertAlign w:val="superscript"/>
        </w:rPr>
        <w:t>31</w:t>
      </w:r>
      <w:r w:rsidR="002A2465">
        <w:fldChar w:fldCharType="end"/>
      </w:r>
      <w:r w:rsidR="003113D7">
        <w:t xml:space="preserve">. The combined outputs from the GCAM study and the Demeter study were used in this study to </w:t>
      </w:r>
      <w:r w:rsidR="002A2465">
        <w:t>calculate the final downscaled water demand results.</w:t>
      </w:r>
      <w:r w:rsidR="00735C06">
        <w:t xml:space="preserve"> </w:t>
      </w:r>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r w:rsidRPr="007700B1">
        <w:rPr>
          <w:highlight w:val="yellow"/>
        </w:rPr>
      </w:r>
      <w:r w:rsidRPr="007700B1">
        <w:rPr>
          <w:highlight w:val="yellow"/>
        </w:rPr>
        <w:fldChar w:fldCharType="separate"/>
      </w:r>
      <w:r w:rsidR="0088430F" w:rsidRPr="007700B1">
        <w:t xml:space="preserve">Figure </w:t>
      </w:r>
      <w:r w:rsidR="0088430F" w:rsidRPr="0088430F">
        <w:rPr>
          <w:noProof/>
        </w:rPr>
        <w:t>1</w:t>
      </w:r>
      <w:r w:rsidRPr="007700B1">
        <w:rPr>
          <w:highlight w:val="yellow"/>
        </w:rPr>
        <w:fldChar w:fldCharType="end"/>
      </w:r>
      <w:r>
        <w:t>.</w:t>
      </w:r>
    </w:p>
    <w:p w14:paraId="44E38DC1" w14:textId="77777777" w:rsidR="004A29AA" w:rsidRPr="007700B1" w:rsidRDefault="004A29AA" w:rsidP="004A29AA"/>
    <w:p w14:paraId="68C21055" w14:textId="54544556" w:rsidR="004A29AA" w:rsidRPr="007700B1" w:rsidRDefault="00BE7D26" w:rsidP="00BE7D26">
      <w:pPr>
        <w:ind w:left="-270"/>
      </w:pPr>
      <w:r>
        <w:rPr>
          <w:noProof/>
        </w:rPr>
        <w:lastRenderedPageBreak/>
        <w:drawing>
          <wp:inline distT="0" distB="0" distL="0" distR="0" wp14:anchorId="0858D511" wp14:editId="6F7641BB">
            <wp:extent cx="5811078"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7356"/>
                    <a:stretch/>
                  </pic:blipFill>
                  <pic:spPr bwMode="auto">
                    <a:xfrm>
                      <a:off x="0" y="0"/>
                      <a:ext cx="5818956" cy="4225296"/>
                    </a:xfrm>
                    <a:prstGeom prst="rect">
                      <a:avLst/>
                    </a:prstGeom>
                    <a:noFill/>
                    <a:ln>
                      <a:noFill/>
                    </a:ln>
                    <a:extLst>
                      <a:ext uri="{53640926-AAD7-44D8-BBD7-CCE9431645EC}">
                        <a14:shadowObscured xmlns:a14="http://schemas.microsoft.com/office/drawing/2010/main"/>
                      </a:ext>
                    </a:extLst>
                  </pic:spPr>
                </pic:pic>
              </a:graphicData>
            </a:graphic>
          </wp:inline>
        </w:drawing>
      </w:r>
    </w:p>
    <w:p w14:paraId="77F98A4E" w14:textId="77777777" w:rsidR="004A29AA" w:rsidRPr="007700B1" w:rsidRDefault="004A29AA" w:rsidP="004A29AA"/>
    <w:p w14:paraId="3B3BD516" w14:textId="2BA612DE" w:rsidR="004A29AA" w:rsidRPr="007700B1" w:rsidRDefault="004A29AA" w:rsidP="004A29AA">
      <w:pPr>
        <w:pStyle w:val="Caption"/>
        <w:rPr>
          <w:i w:val="0"/>
          <w:iCs w:val="0"/>
        </w:rPr>
      </w:pPr>
      <w:bookmarkStart w:id="3" w:name="_Ref99541924"/>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sidR="0088430F">
        <w:rPr>
          <w:i w:val="0"/>
          <w:iCs w:val="0"/>
          <w:noProof/>
        </w:rPr>
        <w:t>1</w:t>
      </w:r>
      <w:r w:rsidRPr="007700B1">
        <w:rPr>
          <w:i w:val="0"/>
          <w:iCs w:val="0"/>
          <w:noProof/>
        </w:rPr>
        <w:fldChar w:fldCharType="end"/>
      </w:r>
      <w:bookmarkEnd w:id="3"/>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w:t>
      </w:r>
      <w:r w:rsidR="003113D7">
        <w:rPr>
          <w:i w:val="0"/>
          <w:iCs w:val="0"/>
        </w:rPr>
        <w:t>were then</w:t>
      </w:r>
      <w:r w:rsidRPr="007700B1">
        <w:rPr>
          <w:i w:val="0"/>
          <w:iCs w:val="0"/>
        </w:rPr>
        <w:t xml:space="preserve"> used to generate the corresponding GCAM scenarios which </w:t>
      </w:r>
      <w:r w:rsidR="003113D7">
        <w:rPr>
          <w:i w:val="0"/>
          <w:iCs w:val="0"/>
        </w:rPr>
        <w:t>were</w:t>
      </w:r>
      <w:r w:rsidRPr="007700B1">
        <w:rPr>
          <w:i w:val="0"/>
          <w:iCs w:val="0"/>
        </w:rPr>
        <w:t xml:space="preserve"> then passed onto Demeter</w:t>
      </w:r>
      <w:r w:rsidR="003113D7">
        <w:rPr>
          <w:i w:val="0"/>
          <w:iCs w:val="0"/>
        </w:rPr>
        <w:t>. Annual water demands from the GCAM runs (Graham et al. 2020</w:t>
      </w:r>
      <w:r w:rsidR="003113D7">
        <w:rPr>
          <w:i w:val="0"/>
          <w:iCs w:val="0"/>
        </w:rPr>
        <w:fldChar w:fldCharType="begin"/>
      </w:r>
      <w:r w:rsidR="003113D7">
        <w:rPr>
          <w:i w:val="0"/>
          <w:iCs w:val="0"/>
        </w:rPr>
        <w:instrText xml:space="preserve"> ADDIN ZOTERO_ITEM CSL_CITATION {"citationID":"SHvJBorz","properties":{"formattedCitation":"\\super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3113D7">
        <w:rPr>
          <w:i w:val="0"/>
          <w:iCs w:val="0"/>
        </w:rPr>
        <w:fldChar w:fldCharType="separate"/>
      </w:r>
      <w:r w:rsidR="003113D7" w:rsidRPr="003113D7">
        <w:rPr>
          <w:rFonts w:cs="Calibri"/>
          <w:szCs w:val="24"/>
          <w:vertAlign w:val="superscript"/>
        </w:rPr>
        <w:t>4</w:t>
      </w:r>
      <w:r w:rsidR="003113D7">
        <w:rPr>
          <w:i w:val="0"/>
          <w:iCs w:val="0"/>
        </w:rPr>
        <w:fldChar w:fldCharType="end"/>
      </w:r>
      <w:r w:rsidR="003113D7">
        <w:rPr>
          <w:i w:val="0"/>
          <w:iCs w:val="0"/>
        </w:rPr>
        <w:t>) and irrigated crop land area from the Demeter study (Chen et al.</w:t>
      </w:r>
      <w:r w:rsidR="002A2465">
        <w:rPr>
          <w:i w:val="0"/>
          <w:iCs w:val="0"/>
        </w:rPr>
        <w:t xml:space="preserve"> 2020</w:t>
      </w:r>
      <w:r w:rsidR="002A2465">
        <w:rPr>
          <w:i w:val="0"/>
          <w:iCs w:val="0"/>
        </w:rPr>
        <w:fldChar w:fldCharType="begin"/>
      </w:r>
      <w:r w:rsidR="002A2465">
        <w:rPr>
          <w:i w:val="0"/>
          <w:iCs w:val="0"/>
        </w:rPr>
        <w:instrText xml:space="preserve"> ADDIN ZOTERO_ITEM CSL_CITATION {"citationID":"GdW5zTom","properties":{"formattedCitation":"\\super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rPr>
          <w:i w:val="0"/>
          <w:iCs w:val="0"/>
        </w:rPr>
        <w:fldChar w:fldCharType="separate"/>
      </w:r>
      <w:r w:rsidR="002A2465" w:rsidRPr="002A2465">
        <w:rPr>
          <w:rFonts w:cs="Calibri"/>
          <w:szCs w:val="24"/>
          <w:vertAlign w:val="superscript"/>
        </w:rPr>
        <w:t>31</w:t>
      </w:r>
      <w:r w:rsidR="002A2465">
        <w:rPr>
          <w:i w:val="0"/>
          <w:iCs w:val="0"/>
        </w:rPr>
        <w:fldChar w:fldCharType="end"/>
      </w:r>
      <w:r w:rsidR="002A2465">
        <w:rPr>
          <w:i w:val="0"/>
          <w:iCs w:val="0"/>
        </w:rPr>
        <w:t>)</w:t>
      </w:r>
      <w:r w:rsidR="003113D7">
        <w:rPr>
          <w:i w:val="0"/>
          <w:iCs w:val="0"/>
        </w:rPr>
        <w:t xml:space="preserve"> were then passed onto </w:t>
      </w:r>
      <w:r w:rsidRPr="007700B1">
        <w:rPr>
          <w:i w:val="0"/>
          <w:iCs w:val="0"/>
        </w:rPr>
        <w:t>Tethys to generate the final results of this study.</w:t>
      </w: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570820CD"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4" w:name="_Hlk100326906"/>
      <w:r w:rsidRPr="007700B1">
        <w:t xml:space="preserve">domestic, mining, power generation, industry, and livestock sectors </w:t>
      </w:r>
      <w:bookmarkEnd w:id="4"/>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88430F" w:rsidRPr="007700B1">
        <w:t xml:space="preserve">Figure </w:t>
      </w:r>
      <w:r w:rsidR="0088430F" w:rsidRPr="0088430F">
        <w:rPr>
          <w:noProof/>
        </w:rPr>
        <w:t>2</w:t>
      </w:r>
      <w:r w:rsidR="00FE6382" w:rsidRPr="007700B1">
        <w:rPr>
          <w:highlight w:val="yellow"/>
        </w:rPr>
        <w:fldChar w:fldCharType="end"/>
      </w:r>
      <w:r w:rsidR="009E4A56">
        <w:t>.</w:t>
      </w:r>
      <w:r w:rsidR="00E520A0">
        <w:t xml:space="preserve"> </w:t>
      </w:r>
      <w:bookmarkStart w:id="5" w:name="_Hlk111724975"/>
      <w:r w:rsidR="00E520A0">
        <w:t>(</w:t>
      </w:r>
      <w:r w:rsidR="009E4A56">
        <w:t>T</w:t>
      </w:r>
      <w:r w:rsidR="008E4576">
        <w:t>hese</w:t>
      </w:r>
      <w:r w:rsidR="00912ED4">
        <w:t xml:space="preserve"> spatial</w:t>
      </w:r>
      <w:r w:rsidR="008E4576">
        <w:t xml:space="preserve"> boundaries</w:t>
      </w:r>
      <w:r w:rsidR="00BE7D26">
        <w:fldChar w:fldCharType="begin"/>
      </w:r>
      <w:r w:rsidR="00BE7D26">
        <w:instrText xml:space="preserve"> ADDIN ZOTERO_ITEM CSL_CITATION {"citationID":"UKnvswe9","properties":{"formattedCitation":"\\super 32\\nosupersub{}","plainCitation":"32","noteIndex":0},"citationItems":[{"id":1516,"uris":["http://zotero.org/users/2476381/items/UESX2CPE"],"itemData":{"id":1516,"type":"document","abstract":"Summary-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BE7D26">
        <w:fldChar w:fldCharType="separate"/>
      </w:r>
      <w:r w:rsidR="00BE7D26" w:rsidRPr="00BE7D26">
        <w:rPr>
          <w:rFonts w:cs="Calibri"/>
          <w:szCs w:val="24"/>
          <w:vertAlign w:val="superscript"/>
        </w:rPr>
        <w:t>32</w:t>
      </w:r>
      <w:r w:rsidR="00BE7D26">
        <w:fldChar w:fldCharType="end"/>
      </w:r>
      <w:r w:rsidR="008E4576">
        <w:t xml:space="preserve"> </w:t>
      </w:r>
      <w:r w:rsidR="00F54448">
        <w:t>are</w:t>
      </w:r>
      <w:r w:rsidR="008E4576">
        <w:t xml:space="preserve"> determined by Moirai</w:t>
      </w:r>
      <w:r w:rsidR="00BE7D26">
        <w:fldChar w:fldCharType="begin"/>
      </w:r>
      <w:r w:rsidR="00BE7D26">
        <w:instrText xml:space="preserve"> ADDIN ZOTERO_ITEM CSL_CITATION {"citationID":"Cc3YIssQ","properties":{"formattedCitation":"\\super 33\\nosupersub{}","plainCitation":"33","noteIndex":0},"citationItems":[{"id":1531,"uris":["http://zotero.org/users/2476381/items/5AWIKS6U"],"itemData":{"id":1531,"type":"article-journal","title":"Moirai Version 3: A Data Processing System to Generate Recent Historical Land Inputs for Global Modeling Applications at Various Scales","URL":"http://doi.org/10.5334/jors.266","author":[{"family":"Di Vittorio","given":"Alan"},{"family":"Vernon","given":"Chris R."},{"family":"Shu","given":"Shijie"}],"accessed":{"date-parts":[["2022",10,24]]}}}],"schema":"https://github.com/citation-style-language/schema/raw/master/csl-citation.json"} </w:instrText>
      </w:r>
      <w:r w:rsidR="00BE7D26">
        <w:fldChar w:fldCharType="separate"/>
      </w:r>
      <w:r w:rsidR="00BE7D26" w:rsidRPr="00BE7D26">
        <w:rPr>
          <w:rFonts w:cs="Calibri"/>
          <w:szCs w:val="24"/>
          <w:vertAlign w:val="superscript"/>
        </w:rPr>
        <w:t>33</w:t>
      </w:r>
      <w:r w:rsidR="00BE7D26">
        <w:fldChar w:fldCharType="end"/>
      </w:r>
      <w:r w:rsidR="008E4576">
        <w:t>, the land data system used by GCAM</w:t>
      </w:r>
      <w:r w:rsidR="00E520A0">
        <w:t>)</w:t>
      </w:r>
      <w:r w:rsidR="00FE6382" w:rsidRPr="007700B1">
        <w:t>.</w:t>
      </w:r>
      <w:r w:rsidR="00181C7F" w:rsidRPr="007700B1">
        <w:t xml:space="preserve"> </w:t>
      </w:r>
      <w:bookmarkEnd w:id="5"/>
      <w:r w:rsidR="00153B38" w:rsidRPr="007700B1">
        <w:t>Tethys v1.3.1</w:t>
      </w:r>
      <w:r w:rsidR="00153B38" w:rsidRPr="007700B1">
        <w:fldChar w:fldCharType="begin"/>
      </w:r>
      <w:r w:rsidR="00BE7D26">
        <w:instrText xml:space="preserve"> ADDIN ZOTERO_ITEM CSL_CITATION {"citationID":"w8cC7rbJ","properties":{"formattedCitation":"\\super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153B38" w:rsidRPr="007700B1">
        <w:fldChar w:fldCharType="separate"/>
      </w:r>
      <w:r w:rsidR="00BE7D26" w:rsidRPr="00BE7D26">
        <w:rPr>
          <w:rFonts w:cs="Calibri"/>
          <w:szCs w:val="24"/>
          <w:vertAlign w:val="superscript"/>
        </w:rPr>
        <w:t>34</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r w:rsidR="00501C4D">
        <w:t>(</w:t>
      </w:r>
      <w:r w:rsidR="00D62F28" w:rsidRPr="007700B1">
        <w:t>at the equato</w:t>
      </w:r>
      <w:r w:rsidR="000D73EF" w:rsidRPr="007700B1">
        <w:t>r</w:t>
      </w:r>
      <w:r w:rsidR="00501C4D">
        <w:t>)</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88430F" w:rsidRPr="007700B1">
        <w:t xml:space="preserve">Figure </w:t>
      </w:r>
      <w:r w:rsidR="0088430F" w:rsidRPr="0088430F">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r w:rsidR="00006EE9">
        <w:t xml:space="preserve"> </w:t>
      </w:r>
      <w:bookmarkStart w:id="6" w:name="_Hlk114236904"/>
      <w:r w:rsidR="00006EE9">
        <w:t>While many adjacent regions differ largely in total water demand, most of this demand is directly related to total population or land area, and often concentrated in a few cells, such as those containing cities. As a result, spatial distributions at the border are smoother than they appear on the region scale map, without additional consideration of the boundaries by Tethys.</w:t>
      </w:r>
      <w:bookmarkEnd w:id="6"/>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2F28CD47" w:rsidR="00AC181B" w:rsidRPr="007700B1" w:rsidRDefault="00C31566" w:rsidP="00AC181B">
      <w:pPr>
        <w:pStyle w:val="Caption"/>
        <w:rPr>
          <w:i w:val="0"/>
          <w:iCs w:val="0"/>
        </w:rPr>
      </w:pPr>
      <w:bookmarkStart w:id="7"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2</w:t>
      </w:r>
      <w:r w:rsidR="00B059B3" w:rsidRPr="007700B1">
        <w:rPr>
          <w:i w:val="0"/>
          <w:iCs w:val="0"/>
          <w:noProof/>
        </w:rPr>
        <w:fldChar w:fldCharType="end"/>
      </w:r>
      <w:bookmarkEnd w:id="7"/>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1D46AB0A" w:rsidR="00AC181B" w:rsidRPr="007700B1" w:rsidRDefault="00483B76" w:rsidP="00CE5BAC">
      <w:pPr>
        <w:ind w:left="-360"/>
      </w:pPr>
      <w:r>
        <w:rPr>
          <w:noProof/>
        </w:rPr>
        <w:lastRenderedPageBreak/>
        <w:drawing>
          <wp:inline distT="0" distB="0" distL="0" distR="0" wp14:anchorId="12B44B28" wp14:editId="11E5C0EC">
            <wp:extent cx="5522976" cy="8066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181" cy="8069856"/>
                    </a:xfrm>
                    <a:prstGeom prst="rect">
                      <a:avLst/>
                    </a:prstGeom>
                    <a:noFill/>
                    <a:ln>
                      <a:noFill/>
                    </a:ln>
                  </pic:spPr>
                </pic:pic>
              </a:graphicData>
            </a:graphic>
          </wp:inline>
        </w:drawing>
      </w:r>
    </w:p>
    <w:p w14:paraId="699F5DFE" w14:textId="19FFDF69" w:rsidR="0034188E" w:rsidRPr="007700B1" w:rsidRDefault="0034188E" w:rsidP="0034188E">
      <w:pPr>
        <w:pStyle w:val="Caption"/>
        <w:rPr>
          <w:i w:val="0"/>
          <w:iCs w:val="0"/>
        </w:rPr>
      </w:pPr>
      <w:bookmarkStart w:id="8"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3</w:t>
      </w:r>
      <w:r w:rsidR="00B059B3" w:rsidRPr="007700B1">
        <w:rPr>
          <w:i w:val="0"/>
          <w:iCs w:val="0"/>
          <w:noProof/>
        </w:rPr>
        <w:fldChar w:fldCharType="end"/>
      </w:r>
      <w:bookmarkEnd w:id="8"/>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00694B30" w:rsidRPr="007700B1">
        <w:rPr>
          <w:i w:val="0"/>
          <w:iCs w:val="0"/>
        </w:rPr>
        <w:t>grid</w:t>
      </w:r>
      <w:r w:rsidR="00694B30">
        <w:rPr>
          <w:i w:val="0"/>
          <w:iCs w:val="0"/>
        </w:rPr>
        <w:t xml:space="preserve"> cells</w:t>
      </w:r>
      <w:r w:rsidR="00663AE5" w:rsidRPr="007700B1">
        <w:rPr>
          <w:i w:val="0"/>
          <w:iCs w:val="0"/>
        </w:rPr>
        <w:t>.</w:t>
      </w:r>
    </w:p>
    <w:p w14:paraId="70A131A1" w14:textId="77777777" w:rsidR="00B60DB0" w:rsidRPr="007700B1" w:rsidRDefault="00B60DB0" w:rsidP="00CC543D"/>
    <w:p w14:paraId="2BFBA8BE" w14:textId="4635150D" w:rsidR="00CC543D" w:rsidRPr="007700B1" w:rsidRDefault="009D1940" w:rsidP="00CC543D">
      <w:r w:rsidRPr="007700B1">
        <w:rPr>
          <w:b/>
          <w:bCs/>
        </w:rPr>
        <w:lastRenderedPageBreak/>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BE7D26">
        <w:instrText xml:space="preserve"> ADDIN ZOTERO_ITEM CSL_CITATION {"citationID":"SK3Q4XlR","properties":{"formattedCitation":"\\super 35\\nosupersub{}","plainCitation":"35","noteIndex":0},"citationItems":[{"id":257,"uris":["http://zotero.org/users/2476381/items/BRKRBX7L"],"itemData":{"id":257,"type":"webpage","container-title":"Center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BE7D26" w:rsidRPr="00BE7D26">
        <w:rPr>
          <w:rFonts w:cs="Calibri"/>
          <w:szCs w:val="24"/>
          <w:vertAlign w:val="superscript"/>
        </w:rPr>
        <w:t>35</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88430F" w:rsidRPr="007700B1">
        <w:rPr>
          <w:color w:val="1F497D" w:themeColor="text2"/>
        </w:rPr>
        <w:t>(</w:t>
      </w:r>
      <w:r w:rsidR="0088430F">
        <w:rPr>
          <w:noProof/>
          <w:color w:val="1F497D" w:themeColor="text2"/>
        </w:rPr>
        <w:t>1</w:t>
      </w:r>
      <w:r w:rsidR="0088430F"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88430F" w:rsidRPr="0088430F">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000000"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0575583" w:rsidR="00F11496" w:rsidRPr="007700B1" w:rsidRDefault="00F11496" w:rsidP="00962770">
            <w:pPr>
              <w:pStyle w:val="Equation"/>
              <w:jc w:val="right"/>
            </w:pPr>
            <w:bookmarkStart w:id="9"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w:t>
            </w:r>
            <w:r w:rsidRPr="007700B1">
              <w:rPr>
                <w:color w:val="1F497D" w:themeColor="text2"/>
              </w:rPr>
              <w:fldChar w:fldCharType="end"/>
            </w:r>
            <w:r w:rsidRPr="007700B1">
              <w:rPr>
                <w:color w:val="1F497D" w:themeColor="text2"/>
              </w:rPr>
              <w:t>)</w:t>
            </w:r>
            <w:bookmarkEnd w:id="9"/>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000000"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47A32F30" w:rsidR="00F11496" w:rsidRPr="007700B1" w:rsidRDefault="00F11496" w:rsidP="003204A3">
            <w:pPr>
              <w:pStyle w:val="Equation"/>
              <w:jc w:val="right"/>
            </w:pPr>
            <w:bookmarkStart w:id="10"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w:t>
            </w:r>
            <w:r w:rsidRPr="007700B1">
              <w:rPr>
                <w:color w:val="1F497D" w:themeColor="text2"/>
              </w:rPr>
              <w:fldChar w:fldCharType="end"/>
            </w:r>
            <w:r w:rsidRPr="007700B1">
              <w:rPr>
                <w:color w:val="1F497D" w:themeColor="text2"/>
              </w:rPr>
              <w:t>)</w:t>
            </w:r>
            <w:bookmarkEnd w:id="10"/>
          </w:p>
        </w:tc>
      </w:tr>
    </w:tbl>
    <w:p w14:paraId="0756BD10" w14:textId="0B7E6DB5" w:rsidR="006A42F1" w:rsidRDefault="00A54E0F" w:rsidP="006A42F1">
      <w:bookmarkStart w:id="11" w:name="_Hlk114237078"/>
      <w:r>
        <w:t xml:space="preserve">Large </w:t>
      </w:r>
      <w:r w:rsidR="001D197E">
        <w:t>groups of cells with the same value are a by</w:t>
      </w:r>
      <w:r w:rsidR="00BC2677">
        <w:t>-</w:t>
      </w:r>
      <w:r w:rsidR="001D197E">
        <w:t>product of the areal-weighting method used in the proxy</w:t>
      </w:r>
      <w:r w:rsidR="00006EE9">
        <w:t>, where coarse census data are evenly distributed</w:t>
      </w:r>
      <w:r>
        <w:t>.</w:t>
      </w:r>
    </w:p>
    <w:bookmarkEnd w:id="11"/>
    <w:p w14:paraId="4A6630D0" w14:textId="77777777" w:rsidR="00A54E0F" w:rsidRPr="007700B1" w:rsidRDefault="00A54E0F" w:rsidP="006A42F1"/>
    <w:p w14:paraId="7182E53C" w14:textId="74ABB5BC"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{"citationID":"A79FlfIA","properties":{"formattedCitation":"\\super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{"citationID":"Ym7M8Hl7","properties":{"formattedCitation":"\\super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2950C9">
        <w:rPr>
          <w:lang w:val="en-US"/>
        </w:rPr>
        <w:t xml:space="preserve">water withdrawals and consumption values for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{"citationID":"shdI8keW","properties":{"formattedCitation":"\\super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5235AC56"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0D053975"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375F8BB6"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5F1C7BEA"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000000"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1F259DFC"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000000"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03209124"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lastRenderedPageBreak/>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12" w:name="_Hlk101444236"/>
          </w:p>
        </w:tc>
        <w:tc>
          <w:tcPr>
            <w:tcW w:w="7882" w:type="dxa"/>
          </w:tcPr>
          <w:p w14:paraId="61D57950" w14:textId="16876F4A" w:rsidR="00F65042" w:rsidRPr="007700B1" w:rsidRDefault="00000000"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0A582DD0"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9</w:t>
            </w:r>
            <w:r w:rsidRPr="007700B1">
              <w:rPr>
                <w:color w:val="1F497D" w:themeColor="text2"/>
              </w:rPr>
              <w:fldChar w:fldCharType="end"/>
            </w:r>
            <w:r w:rsidRPr="007700B1">
              <w:rPr>
                <w:color w:val="1F497D" w:themeColor="text2"/>
              </w:rPr>
              <w:t>)</w:t>
            </w:r>
          </w:p>
        </w:tc>
      </w:tr>
      <w:bookmarkEnd w:id="12"/>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000000"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14404EBA"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3B541AEA" w14:textId="38D1DE6F" w:rsidR="00FE32C4" w:rsidRDefault="005135A9" w:rsidP="00FE32C4">
      <w:pPr>
        <w:shd w:val="clear" w:color="auto" w:fill="FFFFFF"/>
        <w:spacing w:after="158"/>
        <w:jc w:val="left"/>
        <w:rPr>
          <w:rFonts w:ascii="Source Sans Pro" w:hAnsi="Source Sans Pro"/>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A119CB">
        <w:rPr>
          <w:rFonts w:asciiTheme="minorHAnsi" w:hAnsiTheme="minorHAnsi" w:cstheme="minorHAnsi"/>
          <w:color w:val="333333"/>
          <w:sz w:val="23"/>
          <w:szCs w:val="23"/>
          <w:lang w:val="en-US" w:eastAsia="en-US"/>
        </w:rPr>
        <w:instrText xml:space="preserve"> ADDIN ZOTERO_ITEM CSL_CITATION {"citationID":"iClVn50G","properties":{"formattedCitation":"\\super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A119CB" w:rsidRPr="00A119CB">
        <w:rPr>
          <w:rFonts w:cs="Calibri"/>
          <w:sz w:val="23"/>
          <w:szCs w:val="24"/>
          <w:vertAlign w:val="superscript"/>
        </w:rPr>
        <w:t>26</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w:t>
      </w:r>
      <w:r w:rsidR="00592722">
        <w:rPr>
          <w:rFonts w:asciiTheme="minorHAnsi" w:hAnsiTheme="minorHAnsi" w:cstheme="minorHAnsi"/>
          <w:color w:val="333333"/>
          <w:sz w:val="23"/>
          <w:szCs w:val="23"/>
          <w:lang w:val="en-US" w:eastAsia="en-US"/>
        </w:rPr>
        <w:t>for each</w:t>
      </w:r>
      <w:r w:rsidRPr="007700B1">
        <w:rPr>
          <w:rFonts w:asciiTheme="minorHAnsi" w:hAnsiTheme="minorHAnsi" w:cstheme="minorHAnsi"/>
          <w:color w:val="333333"/>
          <w:sz w:val="23"/>
          <w:szCs w:val="23"/>
          <w:lang w:val="en-US" w:eastAsia="en-US"/>
        </w:rPr>
        <w:t xml:space="preserve"> crop type</w:t>
      </w:r>
      <w:r w:rsidR="00B07D5A" w:rsidRPr="007700B1">
        <w:rPr>
          <w:rFonts w:asciiTheme="minorHAnsi" w:hAnsiTheme="minorHAnsi" w:cstheme="minorHAnsi"/>
          <w:color w:val="333333"/>
          <w:sz w:val="23"/>
          <w:szCs w:val="23"/>
          <w:lang w:val="en-US" w:eastAsia="en-US"/>
        </w:rPr>
        <w:t xml:space="preserve">. </w:t>
      </w:r>
      <w:r w:rsidR="00290A43">
        <w:rPr>
          <w:rFonts w:asciiTheme="minorHAnsi" w:hAnsiTheme="minorHAnsi" w:cstheme="minorHAnsi"/>
          <w:color w:val="333333"/>
          <w:sz w:val="23"/>
          <w:szCs w:val="23"/>
          <w:lang w:val="en-US" w:eastAsia="en-US"/>
        </w:rPr>
        <w:t>Because the</w:t>
      </w:r>
      <w:r w:rsidR="00BF7ED7">
        <w:rPr>
          <w:rFonts w:asciiTheme="minorHAnsi" w:hAnsiTheme="minorHAnsi" w:cstheme="minorHAnsi"/>
          <w:color w:val="333333"/>
          <w:sz w:val="23"/>
          <w:szCs w:val="23"/>
          <w:lang w:val="en-US" w:eastAsia="en-US"/>
        </w:rPr>
        <w:t xml:space="preserve"> Demeter outputs </w:t>
      </w:r>
      <w:r w:rsidR="00290A43">
        <w:rPr>
          <w:rFonts w:asciiTheme="minorHAnsi" w:hAnsiTheme="minorHAnsi" w:cstheme="minorHAnsi"/>
          <w:color w:val="333333"/>
          <w:sz w:val="23"/>
          <w:szCs w:val="23"/>
          <w:lang w:val="en-US" w:eastAsia="en-US"/>
        </w:rPr>
        <w:t>used in this study were</w:t>
      </w:r>
      <w:r w:rsidR="00BF7ED7">
        <w:rPr>
          <w:rFonts w:asciiTheme="minorHAnsi" w:hAnsiTheme="minorHAnsi" w:cstheme="minorHAnsi"/>
          <w:color w:val="333333"/>
          <w:sz w:val="23"/>
          <w:szCs w:val="23"/>
          <w:lang w:val="en-US" w:eastAsia="en-US"/>
        </w:rPr>
        <w:t xml:space="preserve"> harmonized to</w:t>
      </w:r>
      <w:r w:rsidR="00290A43">
        <w:rPr>
          <w:rFonts w:asciiTheme="minorHAnsi" w:hAnsiTheme="minorHAnsi" w:cstheme="minorHAnsi"/>
          <w:color w:val="333333"/>
          <w:sz w:val="23"/>
          <w:szCs w:val="23"/>
          <w:lang w:val="en-US" w:eastAsia="en-US"/>
        </w:rPr>
        <w:t xml:space="preserve"> </w:t>
      </w:r>
      <w:r w:rsidR="00977408">
        <w:rPr>
          <w:rFonts w:asciiTheme="minorHAnsi" w:hAnsiTheme="minorHAnsi" w:cstheme="minorHAnsi"/>
          <w:color w:val="333333"/>
          <w:sz w:val="23"/>
          <w:szCs w:val="23"/>
          <w:lang w:val="en-US" w:eastAsia="en-US"/>
        </w:rPr>
        <w:t>match the land areas of</w:t>
      </w:r>
      <w:r w:rsidR="00290A43">
        <w:rPr>
          <w:rFonts w:asciiTheme="minorHAnsi" w:hAnsiTheme="minorHAnsi" w:cstheme="minorHAnsi"/>
          <w:color w:val="333333"/>
          <w:sz w:val="23"/>
          <w:szCs w:val="23"/>
          <w:lang w:val="en-US" w:eastAsia="en-US"/>
        </w:rPr>
        <w:t xml:space="preserve"> a base map, they are </w:t>
      </w:r>
      <w:r w:rsidR="00672048">
        <w:rPr>
          <w:rFonts w:asciiTheme="minorHAnsi" w:hAnsiTheme="minorHAnsi" w:cstheme="minorHAnsi"/>
          <w:color w:val="333333"/>
          <w:sz w:val="23"/>
          <w:szCs w:val="23"/>
          <w:lang w:val="en-US" w:eastAsia="en-US"/>
        </w:rPr>
        <w:t xml:space="preserve">first </w:t>
      </w:r>
      <w:r w:rsidR="00290A43">
        <w:rPr>
          <w:rFonts w:asciiTheme="minorHAnsi" w:hAnsiTheme="minorHAnsi" w:cstheme="minorHAnsi"/>
          <w:color w:val="333333"/>
          <w:sz w:val="23"/>
          <w:szCs w:val="23"/>
          <w:lang w:val="en-US" w:eastAsia="en-US"/>
        </w:rPr>
        <w:t xml:space="preserve">converted back to </w:t>
      </w:r>
      <w:r w:rsidR="00977408">
        <w:rPr>
          <w:rFonts w:asciiTheme="minorHAnsi" w:hAnsiTheme="minorHAnsi" w:cstheme="minorHAnsi"/>
          <w:color w:val="333333"/>
          <w:sz w:val="23"/>
          <w:szCs w:val="23"/>
          <w:lang w:val="en-US" w:eastAsia="en-US"/>
        </w:rPr>
        <w:t>be consistent with</w:t>
      </w:r>
      <w:r w:rsidR="00290A43">
        <w:rPr>
          <w:rFonts w:asciiTheme="minorHAnsi" w:hAnsiTheme="minorHAnsi" w:cstheme="minorHAnsi"/>
          <w:color w:val="333333"/>
          <w:sz w:val="23"/>
          <w:szCs w:val="23"/>
          <w:lang w:val="en-US" w:eastAsia="en-US"/>
        </w:rPr>
        <w:t xml:space="preserve"> GCAM.</w:t>
      </w:r>
      <w:r w:rsidR="00672048">
        <w:rPr>
          <w:rFonts w:asciiTheme="minorHAnsi" w:hAnsiTheme="minorHAnsi" w:cstheme="minorHAnsi"/>
          <w:color w:val="333333"/>
          <w:sz w:val="23"/>
          <w:szCs w:val="23"/>
          <w:lang w:val="en-US" w:eastAsia="en-US"/>
        </w:rPr>
        <w:t xml:space="preserve"> </w:t>
      </w:r>
      <w:r w:rsidR="00FE32C4" w:rsidRPr="007700B1">
        <w:rPr>
          <w:rFonts w:ascii="Source Sans Pro" w:hAnsi="Source Sans Pro"/>
          <w:color w:val="333333"/>
          <w:sz w:val="23"/>
          <w:szCs w:val="23"/>
          <w:lang w:val="en-US" w:eastAsia="en-US"/>
        </w:rPr>
        <w:t>Using these adjusted irrigation area values for each crop, cell withdrawal</w:t>
      </w:r>
      <w:r w:rsidR="00FE32C4">
        <w:rPr>
          <w:rFonts w:ascii="Source Sans Pro" w:hAnsi="Source Sans Pro"/>
          <w:color w:val="333333"/>
          <w:sz w:val="23"/>
          <w:szCs w:val="23"/>
          <w:lang w:val="en-US" w:eastAsia="en-US"/>
        </w:rPr>
        <w:t xml:space="preserve"> and consumption</w:t>
      </w:r>
      <w:r w:rsidR="00FE32C4" w:rsidRPr="007700B1">
        <w:rPr>
          <w:rFonts w:ascii="Source Sans Pro" w:hAnsi="Source Sans Pro"/>
          <w:color w:val="333333"/>
          <w:sz w:val="23"/>
          <w:szCs w:val="23"/>
          <w:lang w:val="en-US" w:eastAsia="en-US"/>
        </w:rPr>
        <w:t xml:space="preserve"> values are given by:</w:t>
      </w:r>
    </w:p>
    <w:tbl>
      <w:tblPr>
        <w:tblStyle w:val="TableGrid"/>
        <w:tblW w:w="1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gridCol w:w="1345"/>
        <w:gridCol w:w="1345"/>
      </w:tblGrid>
      <w:tr w:rsidR="004D7434" w:rsidRPr="007700B1" w14:paraId="7B0D6E55" w14:textId="5EF55E2F" w:rsidTr="004D7434">
        <w:tc>
          <w:tcPr>
            <w:tcW w:w="236" w:type="dxa"/>
          </w:tcPr>
          <w:p w14:paraId="3DBED681" w14:textId="77777777" w:rsidR="004D7434" w:rsidRPr="007700B1" w:rsidRDefault="004D7434" w:rsidP="004D7434">
            <w:pPr>
              <w:pStyle w:val="Equation"/>
            </w:pPr>
          </w:p>
        </w:tc>
        <w:tc>
          <w:tcPr>
            <w:tcW w:w="6982" w:type="dxa"/>
          </w:tcPr>
          <w:p w14:paraId="5D37DACB"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66E49608" w14:textId="02ACDF7E" w:rsidR="004D7434" w:rsidRPr="007700B1" w:rsidRDefault="004D7434" w:rsidP="004D7434">
            <w:pPr>
              <w:pStyle w:val="Equation"/>
              <w:jc w:val="right"/>
              <w:rPr>
                <w:color w:val="1F497D" w:themeColor="text2"/>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88430F">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c>
          <w:tcPr>
            <w:tcW w:w="1345" w:type="dxa"/>
          </w:tcPr>
          <w:p w14:paraId="42D185F9" w14:textId="5A16577E" w:rsidR="004D7434" w:rsidRPr="007700B1" w:rsidRDefault="004D7434" w:rsidP="004D7434">
            <w:pPr>
              <w:pStyle w:val="Equation"/>
            </w:pPr>
          </w:p>
        </w:tc>
        <w:tc>
          <w:tcPr>
            <w:tcW w:w="1345" w:type="dxa"/>
          </w:tcPr>
          <w:p w14:paraId="062B084B" w14:textId="77777777" w:rsidR="004D7434" w:rsidRPr="007700B1" w:rsidRDefault="004D7434" w:rsidP="004D7434">
            <w:pPr>
              <w:pStyle w:val="Equation"/>
              <w:jc w:val="right"/>
              <w:rPr>
                <w:color w:val="1F497D" w:themeColor="text2"/>
              </w:rPr>
            </w:pPr>
          </w:p>
        </w:tc>
      </w:tr>
    </w:tbl>
    <w:p w14:paraId="4D4E9AA7" w14:textId="77777777" w:rsidR="005716F0" w:rsidRPr="007700B1" w:rsidRDefault="005716F0" w:rsidP="005716F0">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F3C03C0" w14:textId="77777777" w:rsidTr="003E4530">
        <w:tc>
          <w:tcPr>
            <w:tcW w:w="236" w:type="dxa"/>
          </w:tcPr>
          <w:p w14:paraId="5B8FE889" w14:textId="77777777" w:rsidR="004D7434" w:rsidRPr="007700B1" w:rsidRDefault="004D7434" w:rsidP="004D7434">
            <w:pPr>
              <w:pStyle w:val="Equation"/>
            </w:pPr>
          </w:p>
        </w:tc>
        <w:tc>
          <w:tcPr>
            <w:tcW w:w="6982" w:type="dxa"/>
          </w:tcPr>
          <w:p w14:paraId="3AD8B0E1"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26066ACD" w14:textId="059E7AE7" w:rsidR="004D7434" w:rsidRPr="007700B1" w:rsidRDefault="004D7434" w:rsidP="004D7434">
            <w:pPr>
              <w:pStyle w:val="Equation"/>
              <w:jc w:val="right"/>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88430F">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185EDFBF" w14:textId="77777777" w:rsidR="005716F0" w:rsidRDefault="005716F0" w:rsidP="005135A9">
      <w:pPr>
        <w:shd w:val="clear" w:color="auto" w:fill="FFFFFF"/>
        <w:spacing w:after="158"/>
        <w:jc w:val="left"/>
        <w:rPr>
          <w:rFonts w:asciiTheme="minorHAnsi" w:hAnsiTheme="minorHAnsi" w:cstheme="minorHAnsi"/>
          <w:color w:val="333333"/>
          <w:sz w:val="23"/>
          <w:szCs w:val="23"/>
          <w:lang w:val="en-US" w:eastAsia="en-US"/>
        </w:rPr>
      </w:pPr>
    </w:p>
    <w:p w14:paraId="41D396E9" w14:textId="0B00B7A1" w:rsidR="005135A9" w:rsidRPr="007700B1" w:rsidRDefault="00FE32C4" w:rsidP="005135A9">
      <w:pPr>
        <w:shd w:val="clear" w:color="auto" w:fill="FFFFFF"/>
        <w:spacing w:after="158"/>
        <w:jc w:val="left"/>
        <w:rPr>
          <w:rFonts w:asciiTheme="minorHAnsi" w:hAnsiTheme="minorHAnsi" w:cstheme="minorHAnsi"/>
          <w:color w:val="333333"/>
          <w:sz w:val="23"/>
          <w:szCs w:val="23"/>
          <w:lang w:val="en-US" w:eastAsia="en-US"/>
        </w:rPr>
      </w:pPr>
      <w:r>
        <w:rPr>
          <w:rFonts w:asciiTheme="minorHAnsi" w:hAnsiTheme="minorHAnsi" w:cstheme="minorHAnsi"/>
          <w:color w:val="333333"/>
          <w:sz w:val="23"/>
          <w:szCs w:val="23"/>
          <w:lang w:val="en-US" w:eastAsia="en-US"/>
        </w:rPr>
        <w:t xml:space="preserve">In cases where the GCAM outputs for a region-basin have nonzero irrigation of a crop type, but </w:t>
      </w:r>
      <w:r w:rsidR="00672048">
        <w:rPr>
          <w:rFonts w:asciiTheme="minorHAnsi" w:hAnsiTheme="minorHAnsi" w:cstheme="minorHAnsi"/>
          <w:color w:val="333333"/>
          <w:sz w:val="23"/>
          <w:szCs w:val="23"/>
          <w:lang w:val="en-US" w:eastAsia="en-US"/>
        </w:rPr>
        <w:t xml:space="preserve">Demeter </w:t>
      </w:r>
      <w:r>
        <w:rPr>
          <w:rFonts w:asciiTheme="minorHAnsi" w:hAnsiTheme="minorHAnsi" w:cstheme="minorHAnsi"/>
          <w:color w:val="333333"/>
          <w:sz w:val="23"/>
          <w:szCs w:val="23"/>
          <w:lang w:val="en-US" w:eastAsia="en-US"/>
        </w:rPr>
        <w:t>shows no corresponding cells</w:t>
      </w:r>
      <w:r w:rsidR="005716F0">
        <w:rPr>
          <w:rFonts w:asciiTheme="minorHAnsi" w:hAnsiTheme="minorHAnsi" w:cstheme="minorHAnsi"/>
          <w:color w:val="333333"/>
          <w:sz w:val="23"/>
          <w:szCs w:val="23"/>
          <w:lang w:val="en-US" w:eastAsia="en-US"/>
        </w:rPr>
        <w:t xml:space="preserve"> (</w:t>
      </w:r>
      <w:r w:rsidR="00DA5BE4">
        <w:rPr>
          <w:rFonts w:asciiTheme="minorHAnsi" w:hAnsiTheme="minorHAnsi" w:cstheme="minorHAnsi"/>
          <w:color w:val="333333"/>
          <w:sz w:val="23"/>
          <w:szCs w:val="23"/>
          <w:lang w:val="en-US" w:eastAsia="en-US"/>
        </w:rPr>
        <w:t xml:space="preserve">due to </w:t>
      </w:r>
      <w:r w:rsidR="005716F0">
        <w:rPr>
          <w:rFonts w:asciiTheme="minorHAnsi" w:hAnsiTheme="minorHAnsi" w:cstheme="minorHAnsi"/>
          <w:color w:val="333333"/>
          <w:sz w:val="23"/>
          <w:szCs w:val="23"/>
          <w:lang w:val="en-US" w:eastAsia="en-US"/>
        </w:rPr>
        <w:t>the harmonization with the base map)</w:t>
      </w:r>
      <w:r>
        <w:rPr>
          <w:rFonts w:asciiTheme="minorHAnsi" w:hAnsiTheme="minorHAnsi" w:cstheme="minorHAnsi"/>
          <w:color w:val="333333"/>
          <w:sz w:val="23"/>
          <w:szCs w:val="23"/>
          <w:lang w:val="en-US" w:eastAsia="en-US"/>
        </w:rPr>
        <w:t xml:space="preserve">, the distribution is assumed to be proportional to land area. </w:t>
      </w:r>
      <w:r w:rsidR="005716F0">
        <w:rPr>
          <w:rFonts w:asciiTheme="minorHAnsi" w:hAnsiTheme="minorHAnsi" w:cstheme="minorHAnsi"/>
          <w:color w:val="333333"/>
          <w:sz w:val="23"/>
          <w:szCs w:val="23"/>
          <w:lang w:val="en-US" w:eastAsia="en-US"/>
        </w:rPr>
        <w:t>Note that i</w:t>
      </w:r>
      <w:r w:rsidR="007B4E12" w:rsidRPr="007700B1">
        <w:rPr>
          <w:rFonts w:asciiTheme="minorHAnsi" w:hAnsiTheme="minorHAnsi" w:cstheme="minorHAnsi"/>
          <w:color w:val="333333"/>
          <w:sz w:val="23"/>
          <w:szCs w:val="23"/>
          <w:lang w:val="en-US" w:eastAsia="en-US"/>
        </w:rPr>
        <w:t>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r w:rsidR="002950C9">
        <w:rPr>
          <w:rFonts w:asciiTheme="minorHAnsi" w:hAnsiTheme="minorHAnsi" w:cstheme="minorHAnsi"/>
          <w:color w:val="333333"/>
          <w:sz w:val="23"/>
          <w:szCs w:val="23"/>
          <w:lang w:val="en-US" w:eastAsia="en-US"/>
        </w:rPr>
        <w:t xml:space="preserve">used in this paper, </w:t>
      </w:r>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r w:rsidR="005135A9" w:rsidRPr="007700B1">
        <w:rPr>
          <w:rFonts w:asciiTheme="minorHAnsi" w:hAnsiTheme="minorHAnsi" w:cstheme="minorHAnsi"/>
          <w:color w:val="333333"/>
          <w:sz w:val="23"/>
          <w:szCs w:val="23"/>
          <w:lang w:val="en-US" w:eastAsia="en-US"/>
        </w:rPr>
        <w:t xml:space="preserve">is </w:t>
      </w:r>
      <w:r w:rsidR="005716F0">
        <w:rPr>
          <w:rFonts w:asciiTheme="minorHAnsi" w:hAnsiTheme="minorHAnsi" w:cstheme="minorHAnsi"/>
          <w:color w:val="333333"/>
          <w:sz w:val="23"/>
          <w:szCs w:val="23"/>
          <w:lang w:val="en-US" w:eastAsia="en-US"/>
        </w:rPr>
        <w:t xml:space="preserve">also </w:t>
      </w:r>
      <w:r w:rsidR="005135A9" w:rsidRPr="007700B1">
        <w:rPr>
          <w:rFonts w:asciiTheme="minorHAnsi" w:hAnsiTheme="minorHAnsi" w:cstheme="minorHAnsi"/>
          <w:color w:val="333333"/>
          <w:sz w:val="23"/>
          <w:szCs w:val="23"/>
          <w:lang w:val="en-US" w:eastAsia="en-US"/>
        </w:rPr>
        <w:t>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D6AF1C0" w14:textId="77777777" w:rsidTr="00000463">
        <w:tc>
          <w:tcPr>
            <w:tcW w:w="236" w:type="dxa"/>
          </w:tcPr>
          <w:p w14:paraId="57372F98" w14:textId="77777777" w:rsidR="004D7434" w:rsidRPr="007700B1" w:rsidRDefault="004D7434" w:rsidP="004D7434">
            <w:pPr>
              <w:pStyle w:val="Equation"/>
              <w:rPr>
                <w:rFonts w:cstheme="minorHAnsi"/>
              </w:rPr>
            </w:pPr>
          </w:p>
        </w:tc>
        <w:tc>
          <w:tcPr>
            <w:tcW w:w="6982" w:type="dxa"/>
          </w:tcPr>
          <w:p w14:paraId="7B29CE21" w14:textId="5BFDAB93" w:rsidR="004D7434" w:rsidRPr="007700B1" w:rsidRDefault="00000000" w:rsidP="004D7434">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0DD5C81E" w14:textId="3395DC01" w:rsidR="004D7434" w:rsidRPr="007700B1" w:rsidRDefault="004D7434" w:rsidP="004D7434">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88430F">
              <w:rPr>
                <w:rFonts w:cstheme="minorHAnsi"/>
                <w:noProof/>
                <w:color w:val="1F497D" w:themeColor="text2"/>
              </w:rPr>
              <w:t>13</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bookmarkStart w:id="13" w:name="_Hlk118051506"/>
          </w:p>
        </w:tc>
        <w:tc>
          <w:tcPr>
            <w:tcW w:w="6982" w:type="dxa"/>
          </w:tcPr>
          <w:p w14:paraId="1BD72057" w14:textId="64DD8C6F" w:rsidR="00015D5C" w:rsidRPr="007700B1" w:rsidRDefault="00000000"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27005C09" w14:textId="29AA62BD" w:rsidR="00015D5C" w:rsidRPr="007700B1" w:rsidRDefault="00015D5C" w:rsidP="00000463">
            <w:pPr>
              <w:pStyle w:val="Equation"/>
              <w:jc w:val="right"/>
              <w:rPr>
                <w:rFonts w:cstheme="minorHAnsi"/>
              </w:rPr>
            </w:pPr>
            <w:r w:rsidRPr="007700B1">
              <w:rPr>
                <w:rFonts w:cstheme="minorHAnsi"/>
                <w:color w:val="1F497D" w:themeColor="text2"/>
              </w:rPr>
              <w:t>(</w:t>
            </w:r>
            <w:r w:rsidR="005716F0" w:rsidRPr="007700B1">
              <w:rPr>
                <w:rFonts w:cstheme="minorHAnsi"/>
                <w:color w:val="1F497D" w:themeColor="text2"/>
              </w:rPr>
              <w:fldChar w:fldCharType="begin"/>
            </w:r>
            <w:r w:rsidR="005716F0" w:rsidRPr="007700B1">
              <w:rPr>
                <w:rFonts w:cstheme="minorHAnsi"/>
                <w:color w:val="1F497D" w:themeColor="text2"/>
              </w:rPr>
              <w:instrText xml:space="preserve"> SEQ Equation \* ARABIC </w:instrText>
            </w:r>
            <w:r w:rsidR="005716F0" w:rsidRPr="007700B1">
              <w:rPr>
                <w:rFonts w:cstheme="minorHAnsi"/>
                <w:color w:val="1F497D" w:themeColor="text2"/>
              </w:rPr>
              <w:fldChar w:fldCharType="separate"/>
            </w:r>
            <w:r w:rsidR="0088430F">
              <w:rPr>
                <w:rFonts w:cstheme="minorHAnsi"/>
                <w:noProof/>
                <w:color w:val="1F497D" w:themeColor="text2"/>
              </w:rPr>
              <w:t>14</w:t>
            </w:r>
            <w:r w:rsidR="005716F0" w:rsidRPr="007700B1">
              <w:rPr>
                <w:rFonts w:cstheme="minorHAnsi"/>
                <w:color w:val="1F497D" w:themeColor="text2"/>
              </w:rPr>
              <w:fldChar w:fldCharType="end"/>
            </w:r>
            <w:r w:rsidRPr="007700B1">
              <w:rPr>
                <w:rFonts w:cstheme="minorHAnsi"/>
                <w:color w:val="1F497D" w:themeColor="text2"/>
              </w:rPr>
              <w:t>)</w:t>
            </w:r>
          </w:p>
        </w:tc>
      </w:tr>
      <w:bookmarkEnd w:id="13"/>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3819FC14"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BE7D26">
        <w:instrText xml:space="preserve"> ADDIN ZOTERO_ITEM CSL_CITATION {"citationID":"FnN9Yw6w","properties":{"formattedCitation":"\\super 37\\nosupersub{}","plainCitation":"37","noteIndex":0},"citationItems":[{"id":1478,"uris":["http://zotero.org/users/2476381/items/DWDIG5XS"],"itemData":{"id":1478,"type":"article-journal","abstract":"This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BE7D26" w:rsidRPr="00BE7D26">
        <w:rPr>
          <w:rFonts w:cs="Calibri"/>
          <w:szCs w:val="24"/>
          <w:vertAlign w:val="superscript"/>
        </w:rPr>
        <w:t>37</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684AB8">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684AB8" w:rsidRPr="00684AB8">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BE7D26">
        <w:instrText xml:space="preserve"> ADDIN ZOTERO_ITEM CSL_CITATION {"citationID":"n2wom17Q","properties":{"formattedCitation":"\\super 38\\nosupersub{}","plainCitation":"38","noteIndex":0},"citationItems":[{"id":1481,"uris":["http://zotero.org/users/2476381/items/UFD3U2P8"],"itemData":{"id":1481,"type":"article-journal","abstract":"The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BE7D26" w:rsidRPr="00BE7D26">
        <w:rPr>
          <w:rFonts w:cs="Calibri"/>
          <w:szCs w:val="24"/>
          <w:vertAlign w:val="superscript"/>
        </w:rPr>
        <w:t>38</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5F663B47" w:rsidR="00F0506D"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42BBDCE1"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68A7C933" w:rsidR="00634D62" w:rsidRPr="007700B1" w:rsidRDefault="00000000"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5E367246"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16</w:t>
            </w:r>
            <w:r w:rsidRPr="007700B1">
              <w:rPr>
                <w:color w:val="1F497D" w:themeColor="text2"/>
              </w:rPr>
              <w:fldChar w:fldCharType="end"/>
            </w:r>
            <w:r w:rsidRPr="007700B1">
              <w:rPr>
                <w:color w:val="1F497D" w:themeColor="text2"/>
              </w:rPr>
              <w:t>)</w:t>
            </w:r>
          </w:p>
        </w:tc>
      </w:tr>
    </w:tbl>
    <w:p w14:paraId="14E08637" w14:textId="3951BE50"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36703331"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electricity </w:t>
      </w:r>
      <w:r w:rsidR="00A37DFE">
        <w:rPr>
          <w:rFonts w:ascii="Source Sans Pro" w:hAnsi="Source Sans Pro"/>
          <w:color w:val="333333"/>
          <w:sz w:val="23"/>
          <w:szCs w:val="23"/>
        </w:rPr>
        <w:t>consume</w:t>
      </w:r>
      <w:r w:rsidR="008E24DC">
        <w:rPr>
          <w:rFonts w:ascii="Source Sans Pro" w:hAnsi="Source Sans Pro"/>
          <w:color w:val="333333"/>
          <w:sz w:val="23"/>
          <w:szCs w:val="23"/>
        </w:rPr>
        <w:t>d</w:t>
      </w:r>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BE7D26">
        <w:rPr>
          <w:rFonts w:ascii="Source Sans Pro" w:hAnsi="Source Sans Pro"/>
          <w:color w:val="333333"/>
          <w:sz w:val="23"/>
          <w:szCs w:val="23"/>
        </w:rPr>
        <w:instrText xml:space="preserve"> ADDIN ZOTERO_ITEM CSL_CITATION {"citationID":"82gq9M1M","properties":{"formattedCitation":"\\super 39\\nosupersub{}","plainCitation":"39","noteIndex":0},"citationItems":[{"id":1427,"uris":["http://zotero.org/users/2476381/items/GQ2I7XVT"],"itemData":{"id":1427,"type":"article-journal","abstract":"&lt;p&gt;&lt;strong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BE7D26" w:rsidRPr="00BE7D26">
        <w:rPr>
          <w:rFonts w:ascii="Source Sans Pro" w:hAnsi="Source Sans Pro"/>
          <w:sz w:val="23"/>
          <w:szCs w:val="24"/>
          <w:vertAlign w:val="superscript"/>
        </w:rPr>
        <w:t>39</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04CC84B3"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56417031"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lastRenderedPageBreak/>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493B8E5B"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w:t>
      </w:r>
      <w:ins w:id="14" w:author="Khan, Zarrar" w:date="2023-01-17T11:14:00Z">
        <w:r w:rsidR="00A96962">
          <w:rPr>
            <w:rFonts w:ascii="Source Sans Pro" w:hAnsi="Source Sans Pro"/>
            <w:color w:val="333333"/>
            <w:sz w:val="23"/>
            <w:szCs w:val="23"/>
          </w:rPr>
          <w:t xml:space="preserve"> (18</w:t>
        </w:r>
        <w:r w:rsidR="00A96962" w:rsidRPr="00A96962">
          <w:rPr>
            <w:rFonts w:ascii="Source Sans Pro" w:hAnsi="Source Sans Pro"/>
            <w:color w:val="333333"/>
            <w:sz w:val="23"/>
            <w:szCs w:val="23"/>
            <w:vertAlign w:val="superscript"/>
            <w:rPrChange w:id="15" w:author="Khan, Zarrar" w:date="2023-01-17T11:14:00Z">
              <w:rPr>
                <w:rFonts w:ascii="Source Sans Pro" w:hAnsi="Source Sans Pro"/>
                <w:color w:val="333333"/>
                <w:sz w:val="23"/>
                <w:szCs w:val="23"/>
              </w:rPr>
            </w:rPrChange>
          </w:rPr>
          <w:t>o</w:t>
        </w:r>
        <w:r w:rsidR="00A96962">
          <w:rPr>
            <w:rFonts w:ascii="Source Sans Pro" w:hAnsi="Source Sans Pro"/>
            <w:color w:val="333333"/>
            <w:sz w:val="23"/>
            <w:szCs w:val="23"/>
          </w:rPr>
          <w:t>C -</w:t>
        </w:r>
        <w:proofErr w:type="spellStart"/>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sidRPr="00A96962">
          <w:rPr>
            <w:rFonts w:ascii="Source Sans Pro" w:hAnsi="Source Sans Pro"/>
            <w:color w:val="333333"/>
            <w:sz w:val="23"/>
            <w:szCs w:val="23"/>
            <w:rPrChange w:id="16" w:author="Khan, Zarrar" w:date="2023-01-17T11:14:00Z">
              <w:rPr>
                <w:rFonts w:ascii="Source Sans Pro" w:hAnsi="Source Sans Pro"/>
                <w:color w:val="333333"/>
                <w:sz w:val="23"/>
                <w:szCs w:val="23"/>
                <w:vertAlign w:val="subscript"/>
              </w:rPr>
            </w:rPrChange>
          </w:rPr>
          <w:t>)</w:t>
        </w:r>
      </w:ins>
      <w:r w:rsidRPr="007700B1">
        <w:rPr>
          <w:rFonts w:ascii="Source Sans Pro" w:hAnsi="Source Sans Pro"/>
          <w:color w:val="333333"/>
          <w:sz w:val="23"/>
          <w:szCs w:val="23"/>
        </w:rPr>
        <w:t> </w:t>
      </w:r>
      <w:del w:id="17" w:author="Khan, Zarrar" w:date="2023-01-17T11:14:00Z">
        <w:r w:rsidRPr="007700B1" w:rsidDel="00A96962">
          <w:rPr>
            <w:rStyle w:val="mo"/>
            <w:rFonts w:ascii="MathJax_Main" w:hAnsi="MathJax_Main"/>
            <w:color w:val="333333"/>
            <w:sz w:val="25"/>
            <w:szCs w:val="25"/>
            <w:bdr w:val="none" w:sz="0" w:space="0" w:color="auto" w:frame="1"/>
          </w:rPr>
          <w:delText>(</w:delText>
        </w:r>
        <w:r w:rsidRPr="007700B1" w:rsidDel="00A96962">
          <w:rPr>
            <w:rStyle w:val="mn"/>
            <w:rFonts w:ascii="MathJax_Main" w:hAnsi="MathJax_Main"/>
            <w:color w:val="333333"/>
            <w:sz w:val="25"/>
            <w:szCs w:val="25"/>
            <w:bdr w:val="none" w:sz="0" w:space="0" w:color="auto" w:frame="1"/>
          </w:rPr>
          <w:delText>18</w:delText>
        </w:r>
        <w:r w:rsidR="00E5306E" w:rsidRPr="007700B1" w:rsidDel="00A96962">
          <w:rPr>
            <w:rStyle w:val="mn"/>
            <w:rFonts w:ascii="MathJax_Main" w:hAnsi="MathJax_Main"/>
            <w:color w:val="333333"/>
            <w:sz w:val="25"/>
            <w:szCs w:val="25"/>
            <w:bdr w:val="none" w:sz="0" w:space="0" w:color="auto" w:frame="1"/>
            <w:vertAlign w:val="superscript"/>
          </w:rPr>
          <w:delText>o</w:delText>
        </w:r>
        <w:r w:rsidR="00E5306E" w:rsidRPr="007700B1" w:rsidDel="00A96962">
          <w:rPr>
            <w:rStyle w:val="mn"/>
            <w:rFonts w:ascii="MathJax_Main" w:hAnsi="MathJax_Main"/>
            <w:color w:val="333333"/>
            <w:sz w:val="25"/>
            <w:szCs w:val="25"/>
            <w:bdr w:val="none" w:sz="0" w:space="0" w:color="auto" w:frame="1"/>
          </w:rPr>
          <w:delText>C</w:delText>
        </w:r>
        <w:r w:rsidRPr="007700B1" w:rsidDel="00A96962">
          <w:rPr>
            <w:rStyle w:val="mo"/>
            <w:rFonts w:ascii="MathJax_Main" w:hAnsi="MathJax_Main"/>
            <w:color w:val="333333"/>
            <w:sz w:val="25"/>
            <w:szCs w:val="25"/>
            <w:bdr w:val="none" w:sz="0" w:space="0" w:color="auto" w:frame="1"/>
          </w:rPr>
          <w:delText>−</w:delText>
        </w:r>
        <w:r w:rsidRPr="007700B1" w:rsidDel="00A96962">
          <w:rPr>
            <w:rStyle w:val="mtext"/>
            <w:rFonts w:ascii="MathJax_Main" w:hAnsi="MathJax_Main"/>
            <w:color w:val="333333"/>
            <w:sz w:val="25"/>
            <w:szCs w:val="25"/>
            <w:bdr w:val="none" w:sz="0" w:space="0" w:color="auto" w:frame="1"/>
          </w:rPr>
          <w:delText>temperature</w:delText>
        </w:r>
        <w:r w:rsidRPr="007700B1" w:rsidDel="00A96962">
          <w:rPr>
            <w:rStyle w:val="mtext"/>
            <w:rFonts w:ascii="MathJax_Main" w:hAnsi="MathJax_Main"/>
            <w:color w:val="333333"/>
            <w:sz w:val="18"/>
            <w:szCs w:val="18"/>
            <w:bdr w:val="none" w:sz="0" w:space="0" w:color="auto" w:frame="1"/>
          </w:rPr>
          <w:delText>day</w:delText>
        </w:r>
        <w:r w:rsidRPr="007700B1" w:rsidDel="00A96962">
          <w:rPr>
            <w:rStyle w:val="mo"/>
            <w:rFonts w:ascii="MathJax_Main" w:hAnsi="MathJax_Main"/>
            <w:color w:val="333333"/>
            <w:sz w:val="25"/>
            <w:szCs w:val="25"/>
            <w:bdr w:val="none" w:sz="0" w:space="0" w:color="auto" w:frame="1"/>
          </w:rPr>
          <w:delText>)</w:delText>
        </w:r>
        <w:r w:rsidR="00E5306E" w:rsidRPr="007700B1" w:rsidDel="00A96962">
          <w:rPr>
            <w:rFonts w:ascii="Source Sans Pro" w:hAnsi="Source Sans Pro"/>
            <w:color w:val="333333"/>
            <w:sz w:val="23"/>
            <w:szCs w:val="23"/>
          </w:rPr>
          <w:delText xml:space="preserve"> </w:delText>
        </w:r>
      </w:del>
      <w:r w:rsidRPr="007700B1">
        <w:rPr>
          <w:rFonts w:ascii="Source Sans Pro" w:hAnsi="Source Sans Pro"/>
          <w:color w:val="333333"/>
          <w:sz w:val="23"/>
          <w:szCs w:val="23"/>
        </w:rPr>
        <w:t>across all days where temperature is less than 18 degrees Celsius. CDD is the sum of </w:t>
      </w:r>
      <w:ins w:id="18" w:author="Khan, Zarrar" w:date="2023-01-17T11:14:00Z">
        <w:r w:rsidR="00A96962">
          <w:rPr>
            <w:rFonts w:ascii="Source Sans Pro" w:hAnsi="Source Sans Pro"/>
            <w:color w:val="333333"/>
            <w:sz w:val="23"/>
            <w:szCs w:val="23"/>
          </w:rPr>
          <w:t>(</w:t>
        </w:r>
      </w:ins>
      <w:proofErr w:type="spellStart"/>
      <w:ins w:id="19" w:author="Khan, Zarrar" w:date="2023-01-17T11:15:00Z">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Pr>
            <w:rFonts w:ascii="Source Sans Pro" w:hAnsi="Source Sans Pro"/>
            <w:color w:val="333333"/>
            <w:sz w:val="23"/>
            <w:szCs w:val="23"/>
          </w:rPr>
          <w:t xml:space="preserve"> – 18</w:t>
        </w:r>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C</w:t>
        </w:r>
      </w:ins>
      <w:ins w:id="20" w:author="Khan, Zarrar" w:date="2023-01-17T11:14:00Z">
        <w:r w:rsidR="00A96962">
          <w:rPr>
            <w:rFonts w:ascii="Source Sans Pro" w:hAnsi="Source Sans Pro"/>
            <w:color w:val="333333"/>
            <w:sz w:val="23"/>
            <w:szCs w:val="23"/>
          </w:rPr>
          <w:t>)</w:t>
        </w:r>
      </w:ins>
      <w:ins w:id="21" w:author="Khan, Zarrar" w:date="2023-01-17T11:15:00Z">
        <w:r w:rsidR="00A96962">
          <w:rPr>
            <w:rFonts w:ascii="Source Sans Pro" w:hAnsi="Source Sans Pro"/>
            <w:color w:val="333333"/>
            <w:sz w:val="23"/>
            <w:szCs w:val="23"/>
          </w:rPr>
          <w:t xml:space="preserve"> </w:t>
        </w:r>
      </w:ins>
      <w:del w:id="22" w:author="Khan, Zarrar" w:date="2023-01-17T11:14:00Z">
        <w:r w:rsidRPr="007700B1" w:rsidDel="00A96962">
          <w:rPr>
            <w:rStyle w:val="mo"/>
            <w:rFonts w:ascii="MathJax_Main" w:hAnsi="MathJax_Main"/>
            <w:color w:val="333333"/>
            <w:sz w:val="25"/>
            <w:szCs w:val="25"/>
            <w:bdr w:val="none" w:sz="0" w:space="0" w:color="auto" w:frame="1"/>
          </w:rPr>
          <w:delText>(</w:delText>
        </w:r>
        <w:r w:rsidRPr="007700B1" w:rsidDel="00A96962">
          <w:rPr>
            <w:rStyle w:val="mtext"/>
            <w:rFonts w:ascii="MathJax_Main" w:hAnsi="MathJax_Main"/>
            <w:color w:val="333333"/>
            <w:sz w:val="25"/>
            <w:szCs w:val="25"/>
            <w:bdr w:val="none" w:sz="0" w:space="0" w:color="auto" w:frame="1"/>
          </w:rPr>
          <w:delText>temperature</w:delText>
        </w:r>
        <w:r w:rsidRPr="007700B1" w:rsidDel="00A96962">
          <w:rPr>
            <w:rStyle w:val="mtext"/>
            <w:rFonts w:ascii="MathJax_Main" w:hAnsi="MathJax_Main"/>
            <w:color w:val="333333"/>
            <w:sz w:val="18"/>
            <w:szCs w:val="18"/>
            <w:bdr w:val="none" w:sz="0" w:space="0" w:color="auto" w:frame="1"/>
          </w:rPr>
          <w:delText>day</w:delText>
        </w:r>
        <w:r w:rsidRPr="007700B1" w:rsidDel="00A96962">
          <w:rPr>
            <w:rStyle w:val="mo"/>
            <w:rFonts w:ascii="MathJax_Main" w:hAnsi="MathJax_Main"/>
            <w:color w:val="333333"/>
            <w:sz w:val="25"/>
            <w:szCs w:val="25"/>
            <w:bdr w:val="none" w:sz="0" w:space="0" w:color="auto" w:frame="1"/>
          </w:rPr>
          <w:delText>−</w:delText>
        </w:r>
        <w:r w:rsidR="00E5306E" w:rsidRPr="007700B1" w:rsidDel="00A96962">
          <w:rPr>
            <w:rStyle w:val="mn"/>
            <w:rFonts w:ascii="MathJax_Main" w:hAnsi="MathJax_Main"/>
            <w:color w:val="333333"/>
            <w:sz w:val="25"/>
            <w:szCs w:val="25"/>
            <w:bdr w:val="none" w:sz="0" w:space="0" w:color="auto" w:frame="1"/>
          </w:rPr>
          <w:delText>18</w:delText>
        </w:r>
        <w:r w:rsidR="00E5306E" w:rsidRPr="007700B1" w:rsidDel="00A96962">
          <w:rPr>
            <w:rStyle w:val="mn"/>
            <w:rFonts w:ascii="MathJax_Main" w:hAnsi="MathJax_Main"/>
            <w:color w:val="333333"/>
            <w:sz w:val="25"/>
            <w:szCs w:val="25"/>
            <w:bdr w:val="none" w:sz="0" w:space="0" w:color="auto" w:frame="1"/>
            <w:vertAlign w:val="superscript"/>
          </w:rPr>
          <w:delText>o</w:delText>
        </w:r>
        <w:r w:rsidR="00E5306E" w:rsidRPr="007700B1" w:rsidDel="00A96962">
          <w:rPr>
            <w:rStyle w:val="mn"/>
            <w:rFonts w:ascii="MathJax_Main" w:hAnsi="MathJax_Main"/>
            <w:color w:val="333333"/>
            <w:sz w:val="25"/>
            <w:szCs w:val="25"/>
            <w:bdr w:val="none" w:sz="0" w:space="0" w:color="auto" w:frame="1"/>
          </w:rPr>
          <w:delText>C</w:delText>
        </w:r>
        <w:r w:rsidRPr="007700B1" w:rsidDel="00A96962">
          <w:rPr>
            <w:rStyle w:val="mo"/>
            <w:rFonts w:ascii="MathJax_Main" w:hAnsi="MathJax_Main"/>
            <w:color w:val="333333"/>
            <w:sz w:val="25"/>
            <w:szCs w:val="25"/>
            <w:bdr w:val="none" w:sz="0" w:space="0" w:color="auto" w:frame="1"/>
          </w:rPr>
          <w:delText>)</w:delText>
        </w:r>
        <w:r w:rsidR="00E5306E" w:rsidRPr="007700B1" w:rsidDel="00A96962">
          <w:rPr>
            <w:rStyle w:val="mo"/>
            <w:rFonts w:ascii="MathJax_Main" w:hAnsi="MathJax_Main"/>
            <w:color w:val="333333"/>
            <w:sz w:val="25"/>
            <w:szCs w:val="25"/>
            <w:bdr w:val="none" w:sz="0" w:space="0" w:color="auto" w:frame="1"/>
          </w:rPr>
          <w:delText xml:space="preserve"> </w:delText>
        </w:r>
      </w:del>
      <w:r w:rsidRPr="007700B1">
        <w:rPr>
          <w:rFonts w:ascii="Source Sans Pro" w:hAnsi="Source Sans Pro"/>
          <w:color w:val="333333"/>
          <w:sz w:val="23"/>
          <w:szCs w:val="23"/>
        </w:rPr>
        <w:t>across all days where temperature is greater than 18</w:t>
      </w:r>
      <w:ins w:id="23" w:author="Khan, Zarrar" w:date="2023-01-17T11:15:00Z">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C</w:t>
        </w:r>
      </w:ins>
      <w:r w:rsidRPr="007700B1">
        <w:rPr>
          <w:rFonts w:ascii="Source Sans Pro" w:hAnsi="Source Sans Pro"/>
          <w:color w:val="333333"/>
          <w:sz w:val="23"/>
          <w:szCs w:val="23"/>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6DCEC953"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26C2DC7E"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684AB8">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sz w:val="23"/>
          <w:szCs w:val="23"/>
        </w:rPr>
        <w:instrText>∘</w:instrText>
      </w:r>
      <w:r w:rsidR="00684AB8">
        <w:rPr>
          <w:rFonts w:ascii="Source Sans Pro" w:hAnsi="Source Sans Pro"/>
          <w:color w:val="333333"/>
          <w:sz w:val="23"/>
          <w:szCs w:val="23"/>
        </w:rPr>
        <w:instrText>&lt;/sup&gt;&lt;/span&gt;) sectoral water withdrawal dataset for the period 1971</w:instrText>
      </w:r>
      <w:r w:rsidR="00684AB8">
        <w:rPr>
          <w:rFonts w:ascii="Source Sans Pro" w:hAnsi="Source Sans Pro" w:cs="Source Sans Pro"/>
          <w:color w:val="333333"/>
          <w:sz w:val="23"/>
          <w:szCs w:val="23"/>
        </w:rPr>
        <w:instrText>–</w:instrText>
      </w:r>
      <w:r w:rsidR="00684AB8">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684AB8" w:rsidRPr="00684AB8">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75861B17"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w:t>
      </w:r>
      <w:ins w:id="24" w:author="Khan, Zarrar" w:date="2023-01-17T11:37:00Z">
        <w:r w:rsidR="00D765C4">
          <w:rPr>
            <w:rFonts w:ascii="Source Sans Pro" w:hAnsi="Source Sans Pro"/>
            <w:color w:val="333333"/>
            <w:sz w:val="23"/>
            <w:szCs w:val="23"/>
          </w:rPr>
          <w:t xml:space="preserve"> (leaving only CDD)</w:t>
        </w:r>
      </w:ins>
      <w:del w:id="25" w:author="Khan, Zarrar" w:date="2023-01-17T11:37:00Z">
        <w:r w:rsidRPr="007700B1" w:rsidDel="00D765C4">
          <w:rPr>
            <w:rFonts w:ascii="Source Sans Pro" w:hAnsi="Source Sans Pro"/>
            <w:color w:val="333333"/>
            <w:sz w:val="23"/>
            <w:szCs w:val="23"/>
          </w:rPr>
          <w:delText xml:space="preserve"> </w:delText>
        </w:r>
      </w:del>
      <w:ins w:id="26" w:author="Khan, Zarrar" w:date="2023-01-17T11:37:00Z">
        <w:r w:rsidR="00D765C4">
          <w:rPr>
            <w:rFonts w:ascii="Source Sans Pro" w:hAnsi="Source Sans Pro"/>
            <w:color w:val="333333"/>
            <w:sz w:val="23"/>
            <w:szCs w:val="23"/>
          </w:rPr>
          <w:t xml:space="preserve"> </w:t>
        </w:r>
      </w:ins>
      <w:r w:rsidRPr="007700B1">
        <w:rPr>
          <w:rFonts w:ascii="Source Sans Pro" w:hAnsi="Source Sans Pro"/>
          <w:color w:val="333333"/>
          <w:sz w:val="23"/>
          <w:szCs w:val="23"/>
        </w:rPr>
        <w:t>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0EF55411"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000000"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12240F90"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2291CDA1"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w:t>
      </w:r>
      <w:ins w:id="27" w:author="Khan, Zarrar" w:date="2023-01-17T11:38:00Z">
        <w:r w:rsidR="00D765C4">
          <w:rPr>
            <w:rFonts w:ascii="Source Sans Pro" w:hAnsi="Source Sans Pro"/>
            <w:color w:val="333333"/>
            <w:sz w:val="23"/>
            <w:szCs w:val="23"/>
          </w:rPr>
          <w:t xml:space="preserve"> (leaving only HDD)</w:t>
        </w:r>
      </w:ins>
      <w:r w:rsidRPr="007700B1">
        <w:rPr>
          <w:rFonts w:ascii="Source Sans Pro" w:hAnsi="Source Sans Pro"/>
          <w:color w:val="333333"/>
          <w:sz w:val="23"/>
          <w:szCs w:val="23"/>
        </w:rPr>
        <w:t xml:space="preserve">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33C27591"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7CC99E96"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26D13A0C"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bookmarkStart w:id="28" w:name="_Hlk124848386"/>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w:t>
      </w:r>
      <w:ins w:id="29" w:author="Khan, Zarrar" w:date="2023-01-17T11:44:00Z">
        <w:r w:rsidR="00B77C52">
          <w:rPr>
            <w:rFonts w:ascii="Source Sans Pro" w:hAnsi="Source Sans Pro"/>
            <w:color w:val="333333"/>
            <w:sz w:val="23"/>
            <w:szCs w:val="23"/>
          </w:rPr>
          <w:t xml:space="preserve"> (&lt;650 for HDD and &lt;450 for CDD)</w:t>
        </w:r>
      </w:ins>
      <w:bookmarkEnd w:id="28"/>
      <w:r w:rsidRPr="007700B1">
        <w:rPr>
          <w:rFonts w:ascii="Source Sans Pro" w:hAnsi="Source Sans Pro"/>
          <w:color w:val="333333"/>
          <w:sz w:val="23"/>
          <w:szCs w:val="23"/>
        </w:rPr>
        <w:t xml:space="preserve">,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68F944A7"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8"/>
        <w:gridCol w:w="1346"/>
      </w:tblGrid>
      <w:tr w:rsidR="008F636B" w:rsidRPr="007700B1" w14:paraId="786604A5" w14:textId="77777777" w:rsidTr="00D751CA">
        <w:trPr>
          <w:trHeight w:val="576"/>
        </w:trPr>
        <w:tc>
          <w:tcPr>
            <w:tcW w:w="236" w:type="dxa"/>
          </w:tcPr>
          <w:p w14:paraId="6C16FECB" w14:textId="77777777" w:rsidR="008F636B" w:rsidRPr="007700B1" w:rsidRDefault="008F636B" w:rsidP="00EC3E7B">
            <w:pPr>
              <w:pStyle w:val="Equation"/>
            </w:pPr>
          </w:p>
        </w:tc>
        <w:tc>
          <w:tcPr>
            <w:tcW w:w="6988" w:type="dxa"/>
          </w:tcPr>
          <w:p w14:paraId="493995C6" w14:textId="29DA5489"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6" w:type="dxa"/>
          </w:tcPr>
          <w:p w14:paraId="4133B9A7" w14:textId="3D1B0400"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24</w:t>
            </w:r>
            <w:r w:rsidRPr="007700B1">
              <w:rPr>
                <w:color w:val="1F497D" w:themeColor="text2"/>
              </w:rPr>
              <w:fldChar w:fldCharType="end"/>
            </w:r>
            <w:r w:rsidRPr="007700B1">
              <w:rPr>
                <w:color w:val="1F497D" w:themeColor="text2"/>
              </w:rPr>
              <w:t>)</w:t>
            </w:r>
          </w:p>
        </w:tc>
      </w:tr>
    </w:tbl>
    <w:p w14:paraId="1E741B90" w14:textId="77777777" w:rsidR="00D751CA" w:rsidRDefault="00D751CA" w:rsidP="00566B03">
      <w:pPr>
        <w:shd w:val="clear" w:color="auto" w:fill="FFFFFF"/>
        <w:jc w:val="left"/>
        <w:rPr>
          <w:b/>
          <w:bCs/>
        </w:rPr>
      </w:pPr>
    </w:p>
    <w:p w14:paraId="19546925" w14:textId="4329321B"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4BFD986E"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3EA2490C"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1F7B5124"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684AB8">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lang w:val="en-US" w:eastAsia="en-US"/>
        </w:rPr>
        <w:instrText>∘</w:instrText>
      </w:r>
      <w:r w:rsidR="00684AB8">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684AB8" w:rsidRPr="00684AB8">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BE7D26">
        <w:rPr>
          <w:rFonts w:asciiTheme="minorHAnsi" w:hAnsiTheme="minorHAnsi" w:cstheme="minorHAnsi"/>
          <w:color w:val="333333"/>
          <w:lang w:val="en-US" w:eastAsia="en-US"/>
        </w:rPr>
        <w:instrText xml:space="preserve"> ADDIN ZOTERO_ITEM CSL_CITATION {"citationID":"3weUs7D4","properties":{"formattedCitation":"\\super 40\\nosupersub{}","plainCitation":"40","noteIndex":0},"citationItems":[{"id":222,"uris":["http://zotero.org/users/2476381/items/6ZHP3TX2"],"itemData":{"id":222,"type":"article-journal","abstract":"The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BE7D26" w:rsidRPr="00BE7D26">
        <w:rPr>
          <w:rFonts w:cs="Calibri"/>
          <w:szCs w:val="24"/>
          <w:vertAlign w:val="superscript"/>
        </w:rPr>
        <w:t>40</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60E0E5A9"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51C05AD3"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88430F">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0BCBB9A5"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88430F" w:rsidRPr="007700B1">
        <w:t xml:space="preserve">Table </w:t>
      </w:r>
      <w:r w:rsidR="0088430F" w:rsidRPr="0088430F">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88430F" w:rsidRPr="007700B1">
        <w:t xml:space="preserve">Table </w:t>
      </w:r>
      <w:r w:rsidR="0088430F" w:rsidRPr="0088430F">
        <w:rPr>
          <w:noProof/>
        </w:rPr>
        <w:t>2</w:t>
      </w:r>
      <w:r w:rsidR="00A32B07" w:rsidRPr="007700B1">
        <w:fldChar w:fldCharType="end"/>
      </w:r>
      <w:r w:rsidR="00A32B07" w:rsidRPr="007700B1">
        <w:t>.</w:t>
      </w:r>
    </w:p>
    <w:p w14:paraId="2DE52148" w14:textId="6A6830F9" w:rsidR="00A32B07" w:rsidRPr="007700B1" w:rsidRDefault="00A32B07" w:rsidP="004E0C09"/>
    <w:p w14:paraId="6E43AFEE" w14:textId="2EB8366C" w:rsidR="00A32B07" w:rsidRPr="007700B1" w:rsidRDefault="00A32B07" w:rsidP="00A32B07">
      <w:pPr>
        <w:pStyle w:val="Caption"/>
        <w:keepNext/>
        <w:jc w:val="center"/>
        <w:rPr>
          <w:i w:val="0"/>
          <w:iCs w:val="0"/>
        </w:rPr>
      </w:pPr>
      <w:bookmarkStart w:id="30" w:name="_Ref102552456"/>
      <w:r w:rsidRPr="007700B1">
        <w:rPr>
          <w:i w:val="0"/>
          <w:iCs w:val="0"/>
        </w:rPr>
        <w:lastRenderedPageBreak/>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88430F">
        <w:rPr>
          <w:i w:val="0"/>
          <w:iCs w:val="0"/>
          <w:noProof/>
        </w:rPr>
        <w:t>2</w:t>
      </w:r>
      <w:r w:rsidR="00B059B3" w:rsidRPr="007700B1">
        <w:rPr>
          <w:i w:val="0"/>
          <w:iCs w:val="0"/>
          <w:noProof/>
        </w:rPr>
        <w:fldChar w:fldCharType="end"/>
      </w:r>
      <w:bookmarkEnd w:id="30"/>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F7BD9E6" w:rsidR="00A32B07" w:rsidRPr="007700B1" w:rsidRDefault="00A32B07" w:rsidP="00A32B07">
            <w:pPr>
              <w:jc w:val="center"/>
            </w:pPr>
            <w:r w:rsidRPr="007700B1">
              <w:t>Output Dataset</w:t>
            </w:r>
            <w:r w:rsidR="00115F50">
              <w:fldChar w:fldCharType="begin"/>
            </w:r>
            <w:r w:rsidR="002378B0">
              <w:instrText xml:space="preserve"> ADDIN ZOTERO_ITEM CSL_CITATION {"citationID":"yZlLg5sH","properties":{"formattedCitation":"\\super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115F50">
              <w:fldChar w:fldCharType="separate"/>
            </w:r>
            <w:r w:rsidR="00115F50" w:rsidRPr="00115F50">
              <w:rPr>
                <w:rFonts w:cs="Calibri"/>
                <w:szCs w:val="24"/>
                <w:vertAlign w:val="superscript"/>
              </w:rPr>
              <w:t>20</w:t>
            </w:r>
            <w:r w:rsidR="00115F50">
              <w:fldChar w:fldCharType="end"/>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2B0DDC96" w:rsidR="00A32B07" w:rsidRPr="007700B1" w:rsidRDefault="00000000" w:rsidP="00A32B07">
            <w:pPr>
              <w:jc w:val="center"/>
            </w:pPr>
            <w:hyperlink r:id="rId13"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4DD436BD" w:rsidR="00A32B07" w:rsidRPr="007700B1" w:rsidRDefault="00000000" w:rsidP="00A32B07">
            <w:pPr>
              <w:jc w:val="center"/>
            </w:pPr>
            <w:hyperlink r:id="rId14"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lastRenderedPageBreak/>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03604B3F" w:rsidR="00C44F10" w:rsidRPr="007700B1" w:rsidRDefault="00B95C45" w:rsidP="00423C4C">
      <w:r w:rsidRPr="007700B1">
        <w:t>GCAM outputs are calibrated at a regional scale to match observed data for base year values as described in Graham et al. 2020</w:t>
      </w:r>
      <w:r w:rsidR="00B77C52">
        <w:fldChar w:fldCharType="begin"/>
      </w:r>
      <w:r w:rsidR="00B77C52">
        <w:instrText xml:space="preserve"> ADDIN ZOTERO_ITEM CSL_CITATION {"citationID":"PmzPWZXF","properties":{"formattedCitation":"\\super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B77C52">
        <w:fldChar w:fldCharType="separate"/>
      </w:r>
      <w:r w:rsidR="00B77C52" w:rsidRPr="00B77C52">
        <w:rPr>
          <w:rFonts w:cs="Calibri"/>
          <w:szCs w:val="24"/>
          <w:vertAlign w:val="superscript"/>
        </w:rPr>
        <w:t>4</w:t>
      </w:r>
      <w:r w:rsidR="00B77C52">
        <w:fldChar w:fldCharType="end"/>
      </w:r>
      <w:r w:rsidRPr="007700B1">
        <w:t xml:space="preserve">. </w:t>
      </w:r>
      <w:r w:rsidR="00EC1B9E">
        <w:t>Sectoral comparison between GCAM’s future water demand projections</w:t>
      </w:r>
      <w:r w:rsidR="007F2CAB">
        <w:t xml:space="preserve"> and</w:t>
      </w:r>
      <w:r w:rsidR="00EC1B9E">
        <w:t xml:space="preserve"> other studies is carried out in the supporting information of Graham et al. 2018</w:t>
      </w:r>
      <w:r w:rsidR="00792E22">
        <w:fldChar w:fldCharType="begin"/>
      </w:r>
      <w:r w:rsidR="00792E22">
        <w:instrText xml:space="preserve"> ADDIN ZOTERO_ITEM CSL_CITATION {"citationID":"CJUgjQi0","properties":{"formattedCitation":"\\super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92E22">
        <w:fldChar w:fldCharType="separate"/>
      </w:r>
      <w:r w:rsidR="00792E22" w:rsidRPr="00792E22">
        <w:rPr>
          <w:rFonts w:cs="Calibri"/>
          <w:szCs w:val="24"/>
          <w:vertAlign w:val="superscript"/>
        </w:rPr>
        <w:t>30</w:t>
      </w:r>
      <w:r w:rsidR="00792E22">
        <w:fldChar w:fldCharType="end"/>
      </w:r>
      <w:r w:rsidR="00EC1B9E">
        <w:t xml:space="preserve">. </w:t>
      </w:r>
      <w:del w:id="31" w:author="Khan, Zarrar" w:date="2023-02-15T15:09:00Z">
        <w:r w:rsidR="00825003" w:rsidDel="001D0C8D">
          <w:delText>For v</w:delText>
        </w:r>
        <w:r w:rsidR="007F2CAB" w:rsidDel="001D0C8D">
          <w:delText xml:space="preserve">alidation of </w:delText>
        </w:r>
        <w:r w:rsidR="00825003" w:rsidDel="001D0C8D">
          <w:delText>the</w:delText>
        </w:r>
        <w:r w:rsidR="007F2CAB" w:rsidDel="001D0C8D">
          <w:delText xml:space="preserve"> </w:delText>
        </w:r>
        <w:r w:rsidR="00825003" w:rsidDel="001D0C8D">
          <w:delText xml:space="preserve">downscaling methods used, see their respective papers. </w:delText>
        </w:r>
      </w:del>
      <w:r w:rsidRPr="007700B1">
        <w:t>In this study</w:t>
      </w:r>
      <w:r w:rsidR="007F2CAB">
        <w:t>,</w:t>
      </w:r>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2950C9">
        <w:t>The r</w:t>
      </w:r>
      <w:r w:rsidR="00C44F10" w:rsidRPr="007700B1">
        <w:t xml:space="preserve">esults </w:t>
      </w:r>
      <w:r w:rsidR="002950C9">
        <w:t xml:space="preserve">of this study </w:t>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88430F" w:rsidRPr="007700B1">
        <w:t xml:space="preserve">Figure </w:t>
      </w:r>
      <w:r w:rsidR="0088430F" w:rsidRPr="0088430F">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88430F" w:rsidRPr="007700B1">
        <w:t xml:space="preserve">Figure </w:t>
      </w:r>
      <w:r w:rsidR="0088430F" w:rsidRPr="0088430F">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the original values both spatially for GCAM regions and temporally for annual values across sectors and crops.</w:t>
      </w:r>
    </w:p>
    <w:p w14:paraId="454A0C5A" w14:textId="7F1B0432" w:rsidR="003A0CC0" w:rsidRPr="007700B1" w:rsidRDefault="006A195E" w:rsidP="001514D8">
      <w:pPr>
        <w:keepNext/>
        <w:jc w:val="center"/>
      </w:pPr>
      <w:r>
        <w:rPr>
          <w:noProof/>
        </w:rPr>
        <w:lastRenderedPageBreak/>
        <w:drawing>
          <wp:inline distT="0" distB="0" distL="0" distR="0" wp14:anchorId="6E6AA769" wp14:editId="04BF8239">
            <wp:extent cx="5058565" cy="844187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2501" cy="8465129"/>
                    </a:xfrm>
                    <a:prstGeom prst="rect">
                      <a:avLst/>
                    </a:prstGeom>
                    <a:noFill/>
                    <a:ln>
                      <a:noFill/>
                    </a:ln>
                  </pic:spPr>
                </pic:pic>
              </a:graphicData>
            </a:graphic>
          </wp:inline>
        </w:drawing>
      </w:r>
    </w:p>
    <w:p w14:paraId="1240A45B" w14:textId="77777777" w:rsidR="00636B96" w:rsidRPr="007700B1" w:rsidRDefault="00636B96" w:rsidP="003A0CC0">
      <w:pPr>
        <w:keepNext/>
      </w:pPr>
    </w:p>
    <w:p w14:paraId="3334511F" w14:textId="567E1CB9" w:rsidR="003A0CC0" w:rsidRPr="007700B1" w:rsidRDefault="003A0CC0" w:rsidP="00086E02">
      <w:pPr>
        <w:pStyle w:val="Caption"/>
        <w:jc w:val="center"/>
        <w:rPr>
          <w:i w:val="0"/>
          <w:iCs w:val="0"/>
        </w:rPr>
      </w:pPr>
      <w:bookmarkStart w:id="32"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4</w:t>
      </w:r>
      <w:r w:rsidR="00B059B3" w:rsidRPr="007700B1">
        <w:rPr>
          <w:i w:val="0"/>
          <w:iCs w:val="0"/>
          <w:noProof/>
        </w:rPr>
        <w:fldChar w:fldCharType="end"/>
      </w:r>
      <w:bookmarkEnd w:id="32"/>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3622F70E"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684AB8">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684AB8" w:rsidRPr="00684AB8">
        <w:rPr>
          <w:rFonts w:cs="Calibri"/>
          <w:szCs w:val="24"/>
          <w:vertAlign w:val="superscript"/>
        </w:rPr>
        <w:t>13</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684AB8">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88430F" w:rsidRPr="007700B1">
        <w:t xml:space="preserve">Figure </w:t>
      </w:r>
      <w:r w:rsidR="0088430F" w:rsidRPr="0088430F">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2FB42325" w:rsidR="00870C81" w:rsidRPr="007700B1" w:rsidRDefault="007B51BE" w:rsidP="00870C81">
      <w:r w:rsidRPr="007700B1">
        <w:t>Huang et al. 2018</w:t>
      </w:r>
      <w:r w:rsidRPr="007700B1">
        <w:fldChar w:fldCharType="begin"/>
      </w:r>
      <w:r w:rsidR="00684AB8">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684AB8">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684AB8">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4B9DF840"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684AB8">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w:t>
      </w:r>
      <w:r w:rsidR="002950C9">
        <w:t>-temporal</w:t>
      </w:r>
      <w:r w:rsidRPr="007700B1">
        <w:t xml:space="preserve"> resolution, so we compare monthly totals for each grid cell.</w:t>
      </w:r>
      <w:r w:rsidR="00CD1550">
        <w:t xml:space="preserve"> Comparing datasets cell by cell is highly sensitive to local differences, and since our spatial downscaling is based on proxy </w:t>
      </w:r>
      <w:proofErr w:type="gramStart"/>
      <w:r w:rsidR="00CD1550">
        <w:t>quantities</w:t>
      </w:r>
      <w:proofErr w:type="gramEnd"/>
      <w:r w:rsidR="00CD1550">
        <w:t xml:space="preserve"> we do not expect every detail to be recreated exactly.</w:t>
      </w:r>
    </w:p>
    <w:p w14:paraId="7B11750E" w14:textId="77777777" w:rsidR="00E87680" w:rsidRPr="007700B1" w:rsidRDefault="00E87680" w:rsidP="00423C4C"/>
    <w:p w14:paraId="17A749C4" w14:textId="328449A2" w:rsidR="00E87680" w:rsidRPr="007700B1" w:rsidRDefault="002145E6" w:rsidP="00423C4C">
      <w:r>
        <w:t>Nonetheless, there is</w:t>
      </w:r>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r>
        <w:t xml:space="preserve"> as seen in Figure 5</w:t>
      </w:r>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88430F" w:rsidRPr="007700B1">
        <w:t xml:space="preserve">Figure </w:t>
      </w:r>
      <w:r w:rsidR="0088430F" w:rsidRPr="0088430F">
        <w:rPr>
          <w:noProof/>
        </w:rPr>
        <w:t>6</w:t>
      </w:r>
      <w:r w:rsidR="0091313B" w:rsidRPr="007700B1">
        <w:fldChar w:fldCharType="end"/>
      </w:r>
      <w:r w:rsidR="00BC396E" w:rsidRPr="007700B1">
        <w:t xml:space="preserve"> </w:t>
      </w:r>
      <w:r w:rsidR="00E87680" w:rsidRPr="007700B1">
        <w:t>also shows similar sub-annual patterns across the dataset with some differences in total values being attributed to underlying data and year of the study.</w:t>
      </w:r>
    </w:p>
    <w:p w14:paraId="66DC643C" w14:textId="7A18D052" w:rsidR="00E87680" w:rsidRPr="007700B1" w:rsidRDefault="00E87680" w:rsidP="00423C4C"/>
    <w:p w14:paraId="35241CB3" w14:textId="58DFE61C" w:rsidR="007B51BE" w:rsidRPr="007700B1" w:rsidRDefault="000D4160" w:rsidP="007B51BE">
      <w:pPr>
        <w:keepNext/>
        <w:ind w:left="-360"/>
      </w:pPr>
      <w:r>
        <w:rPr>
          <w:noProof/>
        </w:rPr>
        <w:lastRenderedPageBreak/>
        <w:drawing>
          <wp:inline distT="0" distB="0" distL="0" distR="0" wp14:anchorId="50C3E4D3" wp14:editId="5B9D7854">
            <wp:extent cx="6429375" cy="494656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4573" cy="4950563"/>
                    </a:xfrm>
                    <a:prstGeom prst="rect">
                      <a:avLst/>
                    </a:prstGeom>
                    <a:noFill/>
                    <a:ln>
                      <a:noFill/>
                    </a:ln>
                  </pic:spPr>
                </pic:pic>
              </a:graphicData>
            </a:graphic>
          </wp:inline>
        </w:drawing>
      </w:r>
    </w:p>
    <w:p w14:paraId="24FCD101" w14:textId="0B2747F1" w:rsidR="00E87680" w:rsidRPr="007700B1" w:rsidRDefault="007B51BE" w:rsidP="007B51BE">
      <w:pPr>
        <w:pStyle w:val="Caption"/>
        <w:rPr>
          <w:i w:val="0"/>
          <w:iCs w:val="0"/>
        </w:rPr>
      </w:pPr>
      <w:bookmarkStart w:id="33" w:name="_Ref102742397"/>
      <w:bookmarkStart w:id="34"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88430F">
        <w:rPr>
          <w:i w:val="0"/>
          <w:iCs w:val="0"/>
          <w:noProof/>
        </w:rPr>
        <w:t>5</w:t>
      </w:r>
      <w:r w:rsidR="00F84DD0" w:rsidRPr="007700B1">
        <w:rPr>
          <w:i w:val="0"/>
          <w:iCs w:val="0"/>
          <w:noProof/>
        </w:rPr>
        <w:fldChar w:fldCharType="end"/>
      </w:r>
      <w:bookmarkEnd w:id="33"/>
      <w:r w:rsidRPr="007700B1">
        <w:rPr>
          <w:i w:val="0"/>
          <w:iCs w:val="0"/>
        </w:rPr>
        <w:t xml:space="preserve"> Spatial distribution of water withdrawals and consumption across this study</w:t>
      </w:r>
      <w:r w:rsidR="001D22BD">
        <w:rPr>
          <w:i w:val="0"/>
          <w:iCs w:val="0"/>
        </w:rPr>
        <w:t xml:space="preserve"> (year 2010)</w:t>
      </w:r>
      <w:r w:rsidRPr="007700B1">
        <w:rPr>
          <w:i w:val="0"/>
          <w:iCs w:val="0"/>
        </w:rPr>
        <w:t>, Huang et al. 2018</w:t>
      </w:r>
      <w:r w:rsidR="0091313B" w:rsidRPr="007700B1">
        <w:rPr>
          <w:i w:val="0"/>
          <w:iCs w:val="0"/>
        </w:rPr>
        <w:fldChar w:fldCharType="begin"/>
      </w:r>
      <w:r w:rsidR="00684AB8">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13</w:t>
      </w:r>
      <w:r w:rsidR="0091313B"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684AB8">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15</w:t>
      </w:r>
      <w:r w:rsidR="0091313B" w:rsidRPr="007700B1">
        <w:rPr>
          <w:i w:val="0"/>
          <w:iCs w:val="0"/>
        </w:rPr>
        <w:fldChar w:fldCharType="end"/>
      </w:r>
      <w:r w:rsidR="001D22BD">
        <w:rPr>
          <w:i w:val="0"/>
          <w:iCs w:val="0"/>
        </w:rPr>
        <w:t xml:space="preserve"> (average of years 1996-2005)</w:t>
      </w:r>
    </w:p>
    <w:bookmarkEnd w:id="34"/>
    <w:p w14:paraId="7C3F5505" w14:textId="6B8BBCAE" w:rsidR="00E87680" w:rsidRPr="007700B1" w:rsidRDefault="00E87680" w:rsidP="00423C4C"/>
    <w:p w14:paraId="1E00A742" w14:textId="1A76E9E9" w:rsidR="00BC396E" w:rsidRPr="007700B1" w:rsidRDefault="00877353" w:rsidP="00423C4C">
      <w:r>
        <w:rPr>
          <w:noProof/>
        </w:rPr>
        <w:lastRenderedPageBreak/>
        <w:drawing>
          <wp:inline distT="0" distB="0" distL="0" distR="0" wp14:anchorId="50C9AFF9" wp14:editId="30F1E498">
            <wp:extent cx="5909734" cy="394313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2651" cy="3945078"/>
                    </a:xfrm>
                    <a:prstGeom prst="rect">
                      <a:avLst/>
                    </a:prstGeom>
                    <a:noFill/>
                    <a:ln>
                      <a:noFill/>
                    </a:ln>
                  </pic:spPr>
                </pic:pic>
              </a:graphicData>
            </a:graphic>
          </wp:inline>
        </w:drawing>
      </w:r>
    </w:p>
    <w:p w14:paraId="04C25429" w14:textId="1874DAA9" w:rsidR="0091313B" w:rsidRPr="007700B1" w:rsidRDefault="0091313B" w:rsidP="0091313B">
      <w:pPr>
        <w:pStyle w:val="Caption"/>
        <w:rPr>
          <w:i w:val="0"/>
          <w:iCs w:val="0"/>
        </w:rPr>
      </w:pPr>
      <w:bookmarkStart w:id="35"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6</w:t>
      </w:r>
      <w:r w:rsidR="00B059B3" w:rsidRPr="007700B1">
        <w:rPr>
          <w:i w:val="0"/>
          <w:iCs w:val="0"/>
          <w:noProof/>
        </w:rPr>
        <w:fldChar w:fldCharType="end"/>
      </w:r>
      <w:bookmarkEnd w:id="35"/>
      <w:r w:rsidRPr="007700B1">
        <w:rPr>
          <w:i w:val="0"/>
          <w:iCs w:val="0"/>
        </w:rPr>
        <w:t xml:space="preserve"> Temporal distribution of </w:t>
      </w:r>
      <w:r w:rsidR="001872C9">
        <w:rPr>
          <w:i w:val="0"/>
          <w:iCs w:val="0"/>
        </w:rPr>
        <w:t xml:space="preserve">global </w:t>
      </w:r>
      <w:r w:rsidRPr="007700B1">
        <w:rPr>
          <w:i w:val="0"/>
          <w:iCs w:val="0"/>
        </w:rPr>
        <w:t>water withdrawals and consumption</w:t>
      </w:r>
      <w:r w:rsidR="001D22BD">
        <w:rPr>
          <w:i w:val="0"/>
          <w:iCs w:val="0"/>
        </w:rPr>
        <w:t xml:space="preserve"> </w:t>
      </w:r>
      <w:r w:rsidRPr="007700B1">
        <w:rPr>
          <w:i w:val="0"/>
          <w:iCs w:val="0"/>
        </w:rPr>
        <w:t>across this study</w:t>
      </w:r>
      <w:r w:rsidR="001D22BD">
        <w:rPr>
          <w:i w:val="0"/>
          <w:iCs w:val="0"/>
        </w:rPr>
        <w:t xml:space="preserve"> (year 2010)</w:t>
      </w:r>
      <w:r w:rsidRPr="007700B1">
        <w:rPr>
          <w:i w:val="0"/>
          <w:iCs w:val="0"/>
        </w:rPr>
        <w:t>, Huang et al. 2018</w:t>
      </w:r>
      <w:r w:rsidRPr="007700B1">
        <w:rPr>
          <w:i w:val="0"/>
          <w:iCs w:val="0"/>
        </w:rPr>
        <w:fldChar w:fldCharType="begin"/>
      </w:r>
      <w:r w:rsidR="00684AB8">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684AB8" w:rsidRPr="00684AB8">
        <w:rPr>
          <w:rFonts w:cs="Calibri"/>
          <w:szCs w:val="24"/>
          <w:vertAlign w:val="superscript"/>
        </w:rPr>
        <w:t>13</w:t>
      </w:r>
      <w:r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684AB8">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684AB8" w:rsidRPr="00684AB8">
        <w:rPr>
          <w:rFonts w:cs="Calibri"/>
          <w:szCs w:val="24"/>
          <w:vertAlign w:val="superscript"/>
        </w:rPr>
        <w:t>15</w:t>
      </w:r>
      <w:r w:rsidRPr="007700B1">
        <w:rPr>
          <w:i w:val="0"/>
          <w:iCs w:val="0"/>
        </w:rPr>
        <w:fldChar w:fldCharType="end"/>
      </w:r>
      <w:r w:rsidR="001D22BD">
        <w:rPr>
          <w:i w:val="0"/>
          <w:iCs w:val="0"/>
        </w:rPr>
        <w:t xml:space="preserve"> (average of years 1996-2005)</w:t>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t>Usage Notes</w:t>
      </w:r>
    </w:p>
    <w:p w14:paraId="4B7CF63C" w14:textId="7184F0B2"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18"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EF5259">
        <w:rPr>
          <w:rFonts w:asciiTheme="minorHAnsi" w:hAnsiTheme="minorHAnsi" w:cstheme="minorHAnsi"/>
          <w:lang w:val="en-US" w:eastAsia="en-US"/>
        </w:rPr>
        <w:fldChar w:fldCharType="begin"/>
      </w:r>
      <w:r w:rsidR="002378B0">
        <w:rPr>
          <w:rFonts w:asciiTheme="minorHAnsi" w:hAnsiTheme="minorHAnsi" w:cstheme="minorHAnsi"/>
          <w:lang w:val="en-US" w:eastAsia="en-US"/>
        </w:rPr>
        <w:instrText xml:space="preserve"> ADDIN ZOTERO_ITEM CSL_CITATION {"citationID":"0CeeisAN","properties":{"formattedCitation":"\\super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rPr>
          <w:rFonts w:asciiTheme="minorHAnsi" w:hAnsiTheme="minorHAnsi" w:cstheme="minorHAnsi"/>
          <w:lang w:val="en-US" w:eastAsia="en-US"/>
        </w:rPr>
        <w:fldChar w:fldCharType="separate"/>
      </w:r>
      <w:r w:rsidR="00A119CB" w:rsidRPr="00A119CB">
        <w:rPr>
          <w:rFonts w:cs="Calibri"/>
          <w:szCs w:val="24"/>
          <w:vertAlign w:val="superscript"/>
        </w:rPr>
        <w:t>20</w:t>
      </w:r>
      <w:r w:rsidR="00EF5259">
        <w:rPr>
          <w:rFonts w:asciiTheme="minorHAnsi" w:hAnsiTheme="minorHAnsi" w:cstheme="minorHAnsi"/>
          <w:lang w:val="en-US" w:eastAsia="en-US"/>
        </w:rPr>
        <w:fldChar w:fldCharType="end"/>
      </w:r>
      <w:r w:rsidR="008B508E" w:rsidRPr="007700B1">
        <w:rPr>
          <w:rFonts w:asciiTheme="minorHAnsi" w:hAnsiTheme="minorHAnsi" w:cstheme="minorHAnsi"/>
          <w:lang w:val="en-US" w:eastAsia="en-US"/>
        </w:rPr>
        <w:t xml:space="preserve"> (</w:t>
      </w:r>
      <w:hyperlink r:id="rId19"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021B7485"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88430F" w:rsidRPr="007700B1">
        <w:t xml:space="preserve">Figure </w:t>
      </w:r>
      <w:r w:rsidR="0088430F" w:rsidRPr="0088430F">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88430F" w:rsidRPr="007700B1">
        <w:t xml:space="preserve">Figure </w:t>
      </w:r>
      <w:r w:rsidR="0088430F" w:rsidRPr="0088430F">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2F926975"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88430F" w:rsidRPr="007700B1">
        <w:t xml:space="preserve">Figure </w:t>
      </w:r>
      <w:r w:rsidR="0088430F" w:rsidRPr="0088430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7F8F5C81" w:rsidR="00A05D58" w:rsidRPr="007700B1" w:rsidRDefault="00CB37B3" w:rsidP="00A05D58">
      <w:pPr>
        <w:pStyle w:val="Caption"/>
        <w:rPr>
          <w:i w:val="0"/>
          <w:iCs w:val="0"/>
        </w:rPr>
      </w:pPr>
      <w:bookmarkStart w:id="36"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7</w:t>
      </w:r>
      <w:r w:rsidR="00B059B3" w:rsidRPr="007700B1">
        <w:rPr>
          <w:i w:val="0"/>
          <w:iCs w:val="0"/>
          <w:noProof/>
        </w:rPr>
        <w:fldChar w:fldCharType="end"/>
      </w:r>
      <w:bookmarkEnd w:id="36"/>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r w:rsidR="001872C9">
        <w:rPr>
          <w:i w:val="0"/>
          <w:iCs w:val="0"/>
        </w:rPr>
        <w:t xml:space="preserve">. Lines of the same </w:t>
      </w:r>
      <w:proofErr w:type="spellStart"/>
      <w:r w:rsidR="001872C9">
        <w:rPr>
          <w:i w:val="0"/>
          <w:iCs w:val="0"/>
        </w:rPr>
        <w:t>color</w:t>
      </w:r>
      <w:proofErr w:type="spellEnd"/>
      <w:r w:rsidR="001872C9">
        <w:rPr>
          <w:i w:val="0"/>
          <w:iCs w:val="0"/>
        </w:rPr>
        <w:t xml:space="preserve"> within each plot represent the 5 different GCMs considered.</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37" w:name="_Ref102750638"/>
      <w:r>
        <w:rPr>
          <w:i w:val="0"/>
          <w:iCs w:val="0"/>
          <w:noProof/>
        </w:rPr>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0BA406B7" w:rsidR="00CB37B3" w:rsidRPr="007700B1" w:rsidRDefault="00CB37B3" w:rsidP="0089452B">
      <w:pPr>
        <w:pStyle w:val="Caption"/>
        <w:rPr>
          <w:i w:val="0"/>
          <w:iCs w:val="0"/>
        </w:rPr>
      </w:pPr>
      <w:bookmarkStart w:id="38"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88430F">
        <w:rPr>
          <w:i w:val="0"/>
          <w:iCs w:val="0"/>
          <w:noProof/>
        </w:rPr>
        <w:t>8</w:t>
      </w:r>
      <w:r w:rsidR="00B059B3" w:rsidRPr="007700B1">
        <w:rPr>
          <w:i w:val="0"/>
          <w:iCs w:val="0"/>
          <w:noProof/>
        </w:rPr>
        <w:fldChar w:fldCharType="end"/>
      </w:r>
      <w:bookmarkEnd w:id="37"/>
      <w:bookmarkEnd w:id="38"/>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530B1AF2" w:rsidR="003165B5" w:rsidRPr="007977DE" w:rsidRDefault="00B00BFC" w:rsidP="0030286C">
      <w:pPr>
        <w:pStyle w:val="ListParagraph"/>
        <w:numPr>
          <w:ilvl w:val="1"/>
          <w:numId w:val="11"/>
        </w:numPr>
        <w:shd w:val="clear" w:color="auto" w:fill="FFFFFF"/>
        <w:spacing w:before="120"/>
        <w:jc w:val="left"/>
        <w:rPr>
          <w:ins w:id="39" w:author="Khan, Zarrar" w:date="2023-02-15T15:35:00Z"/>
          <w:rPrChange w:id="40" w:author="Khan, Zarrar" w:date="2023-02-15T15:35:00Z">
            <w:rPr>
              <w:ins w:id="41" w:author="Khan, Zarrar" w:date="2023-02-15T15:35:00Z"/>
              <w:rFonts w:asciiTheme="minorHAnsi" w:hAnsiTheme="minorHAnsi" w:cstheme="minorHAnsi"/>
              <w:lang w:val="en-US" w:eastAsia="en-US"/>
            </w:rPr>
          </w:rPrChange>
        </w:rPr>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E7D26">
        <w:rPr>
          <w:rFonts w:asciiTheme="minorHAnsi" w:hAnsiTheme="minorHAnsi" w:cstheme="minorHAnsi"/>
          <w:lang w:val="en-US" w:eastAsia="en-US"/>
        </w:rPr>
        <w:instrText xml:space="preserve"> ADDIN ZOTERO_ITEM CSL_CITATION {"citationID":"S8LKNJXM","properties":{"formattedCitation":"\\super 41\\nosupersub{}","plainCitation":"41","noteIndex":0},"citationItems":[{"id":1489,"uris":["http://zotero.org/users/2476381/items/3Z6NXG82"],"itemData":{"id":1489,"type":"article-journal","abstract":"&lt;p&gt;&lt;strong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E7D26" w:rsidRPr="00BE7D26">
        <w:rPr>
          <w:rFonts w:cs="Calibri"/>
          <w:szCs w:val="24"/>
          <w:vertAlign w:val="superscript"/>
        </w:rPr>
        <w:t>41</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6C1599F1" w14:textId="7C9AFA12" w:rsidR="007977DE" w:rsidRPr="007700B1" w:rsidRDefault="007977DE" w:rsidP="0030286C">
      <w:pPr>
        <w:pStyle w:val="ListParagraph"/>
        <w:numPr>
          <w:ilvl w:val="1"/>
          <w:numId w:val="11"/>
        </w:numPr>
        <w:shd w:val="clear" w:color="auto" w:fill="FFFFFF"/>
        <w:spacing w:before="120"/>
        <w:jc w:val="left"/>
      </w:pPr>
      <w:bookmarkStart w:id="42" w:name="_Hlk127367977"/>
      <w:ins w:id="43" w:author="Khan, Zarrar" w:date="2023-02-15T15:36:00Z">
        <w:r>
          <w:rPr>
            <w:rFonts w:asciiTheme="minorHAnsi" w:hAnsiTheme="minorHAnsi" w:cstheme="minorHAnsi"/>
            <w:lang w:val="en-US" w:eastAsia="en-US"/>
          </w:rPr>
          <w:t xml:space="preserve">Comparing </w:t>
        </w:r>
      </w:ins>
      <w:ins w:id="44" w:author="Khan, Zarrar" w:date="2023-02-15T15:37:00Z">
        <w:r>
          <w:rPr>
            <w:rFonts w:asciiTheme="minorHAnsi" w:hAnsiTheme="minorHAnsi" w:cstheme="minorHAnsi"/>
            <w:lang w:val="en-US" w:eastAsia="en-US"/>
          </w:rPr>
          <w:t>gridded outputs against observational data for individual sectors and regions where data is available.</w:t>
        </w:r>
      </w:ins>
    </w:p>
    <w:bookmarkEnd w:id="42"/>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1CC7BA37" w:rsidR="0094698D"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53FA194" w14:textId="54B9071D" w:rsidR="00EE4F54" w:rsidRDefault="00EE4F54" w:rsidP="00566B03"/>
    <w:p w14:paraId="0B35DD9F" w14:textId="6221510B" w:rsidR="00EE4F54" w:rsidRPr="007700B1" w:rsidRDefault="00EE4F54" w:rsidP="00EE4F54">
      <w:pPr>
        <w:pStyle w:val="Caption"/>
        <w:keepNext/>
        <w:jc w:val="center"/>
        <w:rPr>
          <w:i w:val="0"/>
          <w:iCs w:val="0"/>
        </w:rPr>
      </w:pPr>
      <w:r w:rsidRPr="007700B1">
        <w:rPr>
          <w:i w:val="0"/>
          <w:iCs w:val="0"/>
        </w:rPr>
        <w:t xml:space="preserve">Table </w:t>
      </w:r>
      <w:r w:rsidRPr="007700B1">
        <w:rPr>
          <w:i w:val="0"/>
          <w:iCs w:val="0"/>
        </w:rPr>
        <w:fldChar w:fldCharType="begin"/>
      </w:r>
      <w:r w:rsidRPr="007700B1">
        <w:rPr>
          <w:i w:val="0"/>
          <w:iCs w:val="0"/>
        </w:rPr>
        <w:instrText xml:space="preserve"> SEQ Table \* ARABIC </w:instrText>
      </w:r>
      <w:r w:rsidRPr="007700B1">
        <w:rPr>
          <w:i w:val="0"/>
          <w:iCs w:val="0"/>
        </w:rPr>
        <w:fldChar w:fldCharType="separate"/>
      </w:r>
      <w:r w:rsidR="0088430F">
        <w:rPr>
          <w:i w:val="0"/>
          <w:iCs w:val="0"/>
          <w:noProof/>
        </w:rPr>
        <w:t>3</w:t>
      </w:r>
      <w:r w:rsidRPr="007700B1">
        <w:rPr>
          <w:i w:val="0"/>
          <w:iCs w:val="0"/>
          <w:noProof/>
        </w:rPr>
        <w:fldChar w:fldCharType="end"/>
      </w:r>
      <w:r w:rsidRPr="007700B1">
        <w:rPr>
          <w:i w:val="0"/>
          <w:iCs w:val="0"/>
        </w:rPr>
        <w:t xml:space="preserve"> </w:t>
      </w:r>
      <w:r>
        <w:rPr>
          <w:i w:val="0"/>
          <w:iCs w:val="0"/>
        </w:rPr>
        <w:t>Model and data code availability</w:t>
      </w:r>
    </w:p>
    <w:tbl>
      <w:tblPr>
        <w:tblStyle w:val="TableGrid"/>
        <w:tblW w:w="5360" w:type="pct"/>
        <w:tblLayout w:type="fixed"/>
        <w:tblLook w:val="04A0" w:firstRow="1" w:lastRow="0" w:firstColumn="1" w:lastColumn="0" w:noHBand="0" w:noVBand="1"/>
        <w:tblPrChange w:id="45" w:author="Khan, Zarrar" w:date="2023-02-13T11:41:00Z">
          <w:tblPr>
            <w:tblStyle w:val="TableGrid"/>
            <w:tblW w:w="5360" w:type="pct"/>
            <w:tblLayout w:type="fixed"/>
            <w:tblLook w:val="04A0" w:firstRow="1" w:lastRow="0" w:firstColumn="1" w:lastColumn="0" w:noHBand="0" w:noVBand="1"/>
          </w:tblPr>
        </w:tblPrChange>
      </w:tblPr>
      <w:tblGrid>
        <w:gridCol w:w="1149"/>
        <w:gridCol w:w="1390"/>
        <w:gridCol w:w="1041"/>
        <w:gridCol w:w="2829"/>
        <w:gridCol w:w="2757"/>
        <w:tblGridChange w:id="46">
          <w:tblGrid>
            <w:gridCol w:w="1148"/>
            <w:gridCol w:w="1085"/>
            <w:gridCol w:w="1347"/>
            <w:gridCol w:w="2431"/>
            <w:gridCol w:w="398"/>
            <w:gridCol w:w="2757"/>
          </w:tblGrid>
        </w:tblGridChange>
      </w:tblGrid>
      <w:tr w:rsidR="00260D9F" w:rsidRPr="007700B1" w14:paraId="311E930C" w14:textId="77777777" w:rsidTr="00260D9F">
        <w:trPr>
          <w:trHeight w:val="751"/>
          <w:trPrChange w:id="47" w:author="Khan, Zarrar" w:date="2023-02-13T11:41:00Z">
            <w:trPr>
              <w:trHeight w:val="751"/>
            </w:trPr>
          </w:trPrChange>
        </w:trPr>
        <w:tc>
          <w:tcPr>
            <w:tcW w:w="626" w:type="pct"/>
            <w:shd w:val="clear" w:color="auto" w:fill="F2F2F2" w:themeFill="background1" w:themeFillShade="F2"/>
            <w:vAlign w:val="center"/>
            <w:tcPrChange w:id="48" w:author="Khan, Zarrar" w:date="2023-02-13T11:41:00Z">
              <w:tcPr>
                <w:tcW w:w="626" w:type="pct"/>
                <w:shd w:val="clear" w:color="auto" w:fill="F2F2F2" w:themeFill="background1" w:themeFillShade="F2"/>
                <w:vAlign w:val="center"/>
              </w:tcPr>
            </w:tcPrChange>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758" w:type="pct"/>
            <w:shd w:val="clear" w:color="auto" w:fill="F2F2F2" w:themeFill="background1" w:themeFillShade="F2"/>
            <w:vAlign w:val="center"/>
            <w:tcPrChange w:id="49" w:author="Khan, Zarrar" w:date="2023-02-13T11:41:00Z">
              <w:tcPr>
                <w:tcW w:w="592" w:type="pct"/>
                <w:shd w:val="clear" w:color="auto" w:fill="F2F2F2" w:themeFill="background1" w:themeFillShade="F2"/>
                <w:vAlign w:val="center"/>
              </w:tcPr>
            </w:tcPrChange>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568" w:type="pct"/>
            <w:shd w:val="clear" w:color="auto" w:fill="F2F2F2" w:themeFill="background1" w:themeFillShade="F2"/>
            <w:vAlign w:val="center"/>
            <w:tcPrChange w:id="50" w:author="Khan, Zarrar" w:date="2023-02-13T11:41:00Z">
              <w:tcPr>
                <w:tcW w:w="735" w:type="pct"/>
                <w:shd w:val="clear" w:color="auto" w:fill="F2F2F2" w:themeFill="background1" w:themeFillShade="F2"/>
                <w:vAlign w:val="center"/>
              </w:tcPr>
            </w:tcPrChange>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543" w:type="pct"/>
            <w:shd w:val="clear" w:color="auto" w:fill="F2F2F2" w:themeFill="background1" w:themeFillShade="F2"/>
            <w:vAlign w:val="center"/>
            <w:tcPrChange w:id="51" w:author="Khan, Zarrar" w:date="2023-02-13T11:41:00Z">
              <w:tcPr>
                <w:tcW w:w="1326" w:type="pct"/>
                <w:shd w:val="clear" w:color="auto" w:fill="F2F2F2" w:themeFill="background1" w:themeFillShade="F2"/>
                <w:vAlign w:val="center"/>
              </w:tcPr>
            </w:tcPrChange>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1504" w:type="pct"/>
            <w:shd w:val="clear" w:color="auto" w:fill="F2F2F2" w:themeFill="background1" w:themeFillShade="F2"/>
            <w:vAlign w:val="center"/>
            <w:tcPrChange w:id="52" w:author="Khan, Zarrar" w:date="2023-02-13T11:41:00Z">
              <w:tcPr>
                <w:tcW w:w="1721" w:type="pct"/>
                <w:gridSpan w:val="2"/>
                <w:shd w:val="clear" w:color="auto" w:fill="F2F2F2" w:themeFill="background1" w:themeFillShade="F2"/>
                <w:vAlign w:val="center"/>
              </w:tcPr>
            </w:tcPrChange>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260D9F" w:rsidRPr="007700B1" w14:paraId="58865C61" w14:textId="77777777" w:rsidTr="00260D9F">
        <w:trPr>
          <w:trHeight w:val="379"/>
          <w:trPrChange w:id="53" w:author="Khan, Zarrar" w:date="2023-02-13T11:41:00Z">
            <w:trPr>
              <w:trHeight w:val="379"/>
            </w:trPr>
          </w:trPrChange>
        </w:trPr>
        <w:tc>
          <w:tcPr>
            <w:tcW w:w="626" w:type="pct"/>
            <w:shd w:val="clear" w:color="auto" w:fill="auto"/>
            <w:vAlign w:val="center"/>
            <w:tcPrChange w:id="54" w:author="Khan, Zarrar" w:date="2023-02-13T11:41:00Z">
              <w:tcPr>
                <w:tcW w:w="626" w:type="pct"/>
                <w:shd w:val="clear" w:color="auto" w:fill="auto"/>
                <w:vAlign w:val="center"/>
              </w:tcPr>
            </w:tcPrChange>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758" w:type="pct"/>
            <w:vAlign w:val="center"/>
            <w:tcPrChange w:id="55" w:author="Khan, Zarrar" w:date="2023-02-13T11:41:00Z">
              <w:tcPr>
                <w:tcW w:w="592" w:type="pct"/>
                <w:vAlign w:val="center"/>
              </w:tcPr>
            </w:tcPrChange>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568" w:type="pct"/>
            <w:vAlign w:val="center"/>
            <w:tcPrChange w:id="56" w:author="Khan, Zarrar" w:date="2023-02-13T11:41:00Z">
              <w:tcPr>
                <w:tcW w:w="735" w:type="pct"/>
                <w:vAlign w:val="center"/>
              </w:tcPr>
            </w:tcPrChange>
          </w:tcPr>
          <w:p w14:paraId="5B8A1B1C" w14:textId="7B2C7F27" w:rsidR="00E3730D" w:rsidRPr="007700B1" w:rsidRDefault="006E7727" w:rsidP="00E3730D">
            <w:pPr>
              <w:pStyle w:val="NormalWeb"/>
              <w:spacing w:before="0" w:beforeAutospacing="0" w:after="0" w:afterAutospacing="0"/>
              <w:jc w:val="center"/>
              <w:rPr>
                <w:sz w:val="18"/>
                <w:szCs w:val="18"/>
              </w:rPr>
            </w:pPr>
            <w:r w:rsidRPr="007700B1">
              <w:rPr>
                <w:sz w:val="18"/>
                <w:szCs w:val="18"/>
              </w:rPr>
              <w:t>v1.3.</w:t>
            </w:r>
            <w:r w:rsidR="00315019">
              <w:rPr>
                <w:sz w:val="18"/>
                <w:szCs w:val="18"/>
              </w:rPr>
              <w:t>1</w:t>
            </w:r>
          </w:p>
        </w:tc>
        <w:tc>
          <w:tcPr>
            <w:tcW w:w="1543" w:type="pct"/>
            <w:vAlign w:val="center"/>
            <w:tcPrChange w:id="57" w:author="Khan, Zarrar" w:date="2023-02-13T11:41:00Z">
              <w:tcPr>
                <w:tcW w:w="1543" w:type="pct"/>
                <w:gridSpan w:val="2"/>
                <w:vAlign w:val="center"/>
              </w:tcPr>
            </w:tcPrChange>
          </w:tcPr>
          <w:p w14:paraId="6896BD1C" w14:textId="018F34BB"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"https://doi.org/10.7910/DVN/VIQEAB" </w:instrText>
            </w:r>
            <w:r>
              <w:fldChar w:fldCharType="separate"/>
            </w:r>
            <w:r w:rsidR="00D73991" w:rsidRPr="007700B1">
              <w:rPr>
                <w:rStyle w:val="Hyperlink"/>
                <w:sz w:val="18"/>
                <w:szCs w:val="18"/>
              </w:rPr>
              <w:t>https://doi.org/10.7910/DVN/VIQEAB</w:t>
            </w:r>
            <w:r>
              <w:rPr>
                <w:rStyle w:val="Hyperlink"/>
                <w:sz w:val="18"/>
                <w:szCs w:val="18"/>
              </w:rPr>
              <w:fldChar w:fldCharType="end"/>
            </w:r>
            <w:r w:rsidR="00684AB8">
              <w:rPr>
                <w:rStyle w:val="Hyperlink"/>
                <w:sz w:val="18"/>
                <w:szCs w:val="18"/>
              </w:rPr>
              <w:fldChar w:fldCharType="begin"/>
            </w:r>
            <w:r w:rsidR="002378B0">
              <w:rPr>
                <w:rStyle w:val="Hyperlink"/>
                <w:sz w:val="18"/>
                <w:szCs w:val="18"/>
              </w:rPr>
              <w:instrText xml:space="preserve"> ADDIN ZOTERO_ITEM CSL_CITATION {"citationID":"RjPhcQvD","properties":{"formattedCitation":"\\super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A119CB" w:rsidRPr="00A119CB">
              <w:rPr>
                <w:rFonts w:cs="Calibri"/>
                <w:sz w:val="18"/>
                <w:szCs w:val="24"/>
                <w:vertAlign w:val="superscript"/>
              </w:rPr>
              <w:t>20</w:t>
            </w:r>
            <w:r w:rsidR="00684AB8">
              <w:rPr>
                <w:rStyle w:val="Hyperlink"/>
                <w:sz w:val="18"/>
                <w:szCs w:val="18"/>
              </w:rPr>
              <w:fldChar w:fldCharType="end"/>
            </w:r>
            <w:r w:rsidR="00D73991" w:rsidRPr="007700B1">
              <w:rPr>
                <w:sz w:val="18"/>
                <w:szCs w:val="18"/>
              </w:rPr>
              <w:t xml:space="preserve"> </w:t>
            </w:r>
          </w:p>
        </w:tc>
        <w:tc>
          <w:tcPr>
            <w:tcW w:w="1504" w:type="pct"/>
            <w:vAlign w:val="center"/>
            <w:tcPrChange w:id="58" w:author="Khan, Zarrar" w:date="2023-02-13T11:41:00Z">
              <w:tcPr>
                <w:tcW w:w="1504" w:type="pct"/>
                <w:vAlign w:val="center"/>
              </w:tcPr>
            </w:tcPrChange>
          </w:tcPr>
          <w:p w14:paraId="79E1B9CE" w14:textId="2914B789"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"https://doi.org/10.5281/zenodo.6399488" </w:instrText>
            </w:r>
            <w:r>
              <w:fldChar w:fldCharType="separate"/>
            </w:r>
            <w:r w:rsidR="00D73991" w:rsidRPr="007700B1">
              <w:rPr>
                <w:rStyle w:val="Hyperlink"/>
                <w:sz w:val="18"/>
                <w:szCs w:val="18"/>
              </w:rPr>
              <w:t>https://doi.org/10.5281/zenodo.6399488</w:t>
            </w:r>
            <w:r>
              <w:rPr>
                <w:rStyle w:val="Hyperlink"/>
                <w:sz w:val="18"/>
                <w:szCs w:val="18"/>
              </w:rPr>
              <w:fldChar w:fldCharType="end"/>
            </w:r>
            <w:r w:rsidR="00684AB8">
              <w:rPr>
                <w:rStyle w:val="Hyperlink"/>
                <w:sz w:val="18"/>
                <w:szCs w:val="18"/>
              </w:rPr>
              <w:fldChar w:fldCharType="begin"/>
            </w:r>
            <w:r w:rsidR="00BE7D26">
              <w:rPr>
                <w:rStyle w:val="Hyperlink"/>
                <w:sz w:val="18"/>
                <w:szCs w:val="18"/>
              </w:rPr>
              <w:instrText xml:space="preserve"> ADDIN ZOTERO_ITEM CSL_CITATION {"citationID":"Ns97tjD0","properties":{"formattedCitation":"\\super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BE7D26" w:rsidRPr="00BE7D26">
              <w:rPr>
                <w:rFonts w:cs="Calibri"/>
                <w:sz w:val="18"/>
                <w:szCs w:val="24"/>
                <w:vertAlign w:val="superscript"/>
              </w:rPr>
              <w:t>34</w:t>
            </w:r>
            <w:r w:rsidR="00684AB8">
              <w:rPr>
                <w:rStyle w:val="Hyperlink"/>
                <w:sz w:val="18"/>
                <w:szCs w:val="18"/>
              </w:rPr>
              <w:fldChar w:fldCharType="end"/>
            </w:r>
            <w:r w:rsidR="00D73991" w:rsidRPr="007700B1">
              <w:rPr>
                <w:sz w:val="18"/>
                <w:szCs w:val="18"/>
              </w:rPr>
              <w:t xml:space="preserve"> </w:t>
            </w:r>
          </w:p>
        </w:tc>
      </w:tr>
      <w:tr w:rsidR="00260D9F" w:rsidRPr="007700B1" w14:paraId="166D7DDD" w14:textId="77777777" w:rsidTr="00260D9F">
        <w:trPr>
          <w:trHeight w:val="379"/>
          <w:trPrChange w:id="59" w:author="Khan, Zarrar" w:date="2023-02-13T11:41:00Z">
            <w:trPr>
              <w:trHeight w:val="379"/>
            </w:trPr>
          </w:trPrChange>
        </w:trPr>
        <w:tc>
          <w:tcPr>
            <w:tcW w:w="626" w:type="pct"/>
            <w:shd w:val="clear" w:color="auto" w:fill="auto"/>
            <w:vAlign w:val="center"/>
            <w:tcPrChange w:id="60" w:author="Khan, Zarrar" w:date="2023-02-13T11:41:00Z">
              <w:tcPr>
                <w:tcW w:w="626" w:type="pct"/>
                <w:shd w:val="clear" w:color="auto" w:fill="auto"/>
                <w:vAlign w:val="center"/>
              </w:tcPr>
            </w:tcPrChange>
          </w:tcPr>
          <w:p w14:paraId="01863A4A" w14:textId="43510917" w:rsidR="00E3730D" w:rsidRPr="007700B1" w:rsidRDefault="00E3730D" w:rsidP="00E3730D">
            <w:pPr>
              <w:pStyle w:val="NormalWeb"/>
              <w:spacing w:before="0" w:beforeAutospacing="0" w:after="0" w:afterAutospacing="0"/>
              <w:jc w:val="center"/>
              <w:rPr>
                <w:b/>
                <w:bCs/>
              </w:rPr>
            </w:pPr>
            <w:r w:rsidRPr="007700B1">
              <w:rPr>
                <w:b/>
                <w:bCs/>
              </w:rPr>
              <w:t>GCAM</w:t>
            </w:r>
            <w:ins w:id="61" w:author="Khan, Zarrar" w:date="2023-02-13T12:28:00Z">
              <w:r w:rsidR="001020F8">
                <w:rPr>
                  <w:b/>
                  <w:bCs/>
                </w:rPr>
                <w:t>*</w:t>
              </w:r>
            </w:ins>
          </w:p>
        </w:tc>
        <w:tc>
          <w:tcPr>
            <w:tcW w:w="758" w:type="pct"/>
            <w:vAlign w:val="center"/>
            <w:tcPrChange w:id="62" w:author="Khan, Zarrar" w:date="2023-02-13T11:41:00Z">
              <w:tcPr>
                <w:tcW w:w="592" w:type="pct"/>
                <w:vAlign w:val="center"/>
              </w:tcPr>
            </w:tcPrChange>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568" w:type="pct"/>
            <w:vAlign w:val="center"/>
            <w:tcPrChange w:id="63" w:author="Khan, Zarrar" w:date="2023-02-13T11:41:00Z">
              <w:tcPr>
                <w:tcW w:w="735" w:type="pct"/>
                <w:vAlign w:val="center"/>
              </w:tcPr>
            </w:tcPrChange>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543" w:type="pct"/>
            <w:vAlign w:val="center"/>
            <w:tcPrChange w:id="64" w:author="Khan, Zarrar" w:date="2023-02-13T11:41:00Z">
              <w:tcPr>
                <w:tcW w:w="1543" w:type="pct"/>
                <w:gridSpan w:val="2"/>
                <w:vAlign w:val="center"/>
              </w:tcPr>
            </w:tcPrChange>
          </w:tcPr>
          <w:p w14:paraId="1576DF6F" w14:textId="4CE41C8B" w:rsidR="00E3730D" w:rsidRPr="007700B1" w:rsidRDefault="00260D9F" w:rsidP="00E3730D">
            <w:pPr>
              <w:pStyle w:val="NormalWeb"/>
              <w:spacing w:before="0" w:beforeAutospacing="0" w:after="0" w:afterAutospacing="0"/>
              <w:jc w:val="center"/>
              <w:rPr>
                <w:sz w:val="18"/>
                <w:szCs w:val="18"/>
              </w:rPr>
            </w:pPr>
            <w:ins w:id="65" w:author="Khan, Zarrar" w:date="2023-02-13T11:40:00Z">
              <w:r>
                <w:rPr>
                  <w:sz w:val="18"/>
                  <w:szCs w:val="18"/>
                </w:rPr>
                <w:fldChar w:fldCharType="begin"/>
              </w:r>
              <w:r>
                <w:rPr>
                  <w:sz w:val="18"/>
                  <w:szCs w:val="18"/>
                </w:rPr>
                <w:instrText xml:space="preserve"> HYPERLINK "</w:instrText>
              </w:r>
            </w:ins>
            <w:ins w:id="66" w:author="Khan, Zarrar" w:date="2023-02-13T11:38:00Z">
              <w:r w:rsidRPr="000E3440">
                <w:rPr>
                  <w:sz w:val="18"/>
                  <w:szCs w:val="18"/>
                </w:rPr>
                <w:instrText>https://doi.org/10.7910/DVN/DYV29J</w:instrText>
              </w:r>
            </w:ins>
            <w:ins w:id="67" w:author="Khan, Zarrar" w:date="2023-02-13T11:40:00Z">
              <w:r>
                <w:rPr>
                  <w:sz w:val="18"/>
                  <w:szCs w:val="18"/>
                </w:rPr>
                <w:instrText xml:space="preserve">" </w:instrText>
              </w:r>
              <w:r>
                <w:rPr>
                  <w:sz w:val="18"/>
                  <w:szCs w:val="18"/>
                </w:rPr>
                <w:fldChar w:fldCharType="separate"/>
              </w:r>
            </w:ins>
            <w:ins w:id="68" w:author="Khan, Zarrar" w:date="2023-02-13T11:38:00Z">
              <w:r w:rsidRPr="000F0496">
                <w:rPr>
                  <w:rStyle w:val="Hyperlink"/>
                  <w:sz w:val="18"/>
                  <w:szCs w:val="18"/>
                </w:rPr>
                <w:t>https://doi.org/10.7910/DVN/DYV29J</w:t>
              </w:r>
            </w:ins>
            <w:ins w:id="69" w:author="Khan, Zarrar" w:date="2023-02-13T11:40:00Z">
              <w:r>
                <w:rPr>
                  <w:sz w:val="18"/>
                  <w:szCs w:val="18"/>
                </w:rPr>
                <w:fldChar w:fldCharType="end"/>
              </w:r>
            </w:ins>
            <w:del w:id="70" w:author="Khan, Zarrar" w:date="2023-02-13T11:38:00Z">
              <w:r w:rsidR="00D73991" w:rsidRPr="000E3440" w:rsidDel="000E3440">
                <w:rPr>
                  <w:rPrChange w:id="71" w:author="Khan, Zarrar" w:date="2023-02-13T11:38:00Z">
                    <w:rPr>
                      <w:rStyle w:val="Hyperlink"/>
                      <w:sz w:val="18"/>
                      <w:szCs w:val="18"/>
                    </w:rPr>
                  </w:rPrChange>
                </w:rPr>
                <w:delText>https://data.pnnl.gov/dataset/13224</w:delText>
              </w:r>
            </w:del>
            <w:r w:rsidR="00466CC7">
              <w:rPr>
                <w:rStyle w:val="Hyperlink"/>
                <w:sz w:val="18"/>
                <w:szCs w:val="18"/>
              </w:rPr>
              <w:fldChar w:fldCharType="begin"/>
            </w:r>
            <w:r w:rsidR="00672A2A">
              <w:rPr>
                <w:rStyle w:val="Hyperlink"/>
                <w:sz w:val="18"/>
                <w:szCs w:val="18"/>
              </w:rPr>
              <w:instrText xml:space="preserve"> ADDIN ZOTERO_ITEM CSL_CITATION {"citationID":"eyWAdWq8","properties":{"formattedCitation":"\\super 42\\nosupersub{}","plainCitation":"42","noteIndex":0},"citationItems":[{"id":1524,"uris":["http://zotero.org/users/2476381/items/F6WNG8ND"],"itemData":{"id":1524,"type":"webpage","container-title":"Harvard Dataverse","title":"GCAM v4.3 SSP-RCP-GCM Output Databases","URL":"https://doi.org/10.7910/DVN/DYV29J","author":[{"family":"Graham","given":"Neal T."},{"family":"Hejazi","given":"Mohamad Issa"},{"family":"Chen","given":"Min"},{"family":"Davies","given":"Evan"},{"family":"Edmonds","given":"J. A."},{"family":"Kim","given":"Son H."},{"family":"Turner","given":"Sean W. D."}],"issued":{"date-parts":[["2020"]]}}}],"schema":"https://github.com/citation-style-language/schema/raw/master/csl-citation.json"}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42</w:t>
            </w:r>
            <w:r w:rsidR="00466CC7">
              <w:rPr>
                <w:rStyle w:val="Hyperlink"/>
                <w:sz w:val="18"/>
                <w:szCs w:val="18"/>
              </w:rPr>
              <w:fldChar w:fldCharType="end"/>
            </w:r>
            <w:r w:rsidR="00D73991" w:rsidRPr="007700B1">
              <w:rPr>
                <w:sz w:val="18"/>
                <w:szCs w:val="18"/>
              </w:rPr>
              <w:t xml:space="preserve"> </w:t>
            </w:r>
          </w:p>
        </w:tc>
        <w:tc>
          <w:tcPr>
            <w:tcW w:w="1504" w:type="pct"/>
            <w:vAlign w:val="center"/>
            <w:tcPrChange w:id="72" w:author="Khan, Zarrar" w:date="2023-02-13T11:41:00Z">
              <w:tcPr>
                <w:tcW w:w="1504" w:type="pct"/>
                <w:vAlign w:val="center"/>
              </w:tcPr>
            </w:tcPrChange>
          </w:tcPr>
          <w:p w14:paraId="0C6661CC" w14:textId="7E31B38D"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"http://doi.org/10.5281/zenodo.3713432" </w:instrText>
            </w:r>
            <w:r>
              <w:fldChar w:fldCharType="separate"/>
            </w:r>
            <w:r w:rsidR="00D73991" w:rsidRPr="007700B1">
              <w:rPr>
                <w:rStyle w:val="Hyperlink"/>
                <w:sz w:val="18"/>
                <w:szCs w:val="18"/>
              </w:rPr>
              <w:t>http://doi.org/10.5281/zenodo.3713432</w:t>
            </w:r>
            <w:r>
              <w:rPr>
                <w:rStyle w:val="Hyperlink"/>
                <w:sz w:val="18"/>
                <w:szCs w:val="18"/>
              </w:rPr>
              <w:fldChar w:fldCharType="end"/>
            </w:r>
            <w:r w:rsidR="00466CC7">
              <w:rPr>
                <w:rStyle w:val="Hyperlink"/>
                <w:sz w:val="18"/>
                <w:szCs w:val="18"/>
              </w:rPr>
              <w:fldChar w:fldCharType="begin"/>
            </w:r>
            <w:r w:rsidR="00BE7D26">
              <w:rPr>
                <w:rStyle w:val="Hyperlink"/>
                <w:sz w:val="18"/>
                <w:szCs w:val="18"/>
              </w:rPr>
              <w:instrText xml:space="preserve"> ADDIN ZOTERO_ITEM CSL_CITATION {"citationID":"eAfZxtVR","properties":{"formattedCitation":"\\super 43\\nosupersub{}","plainCitation":"43","noteIndex":0},"citationItems":[{"id":1522,"uris":["http://zotero.org/users/2476381/items/Q7TESY3X"],"itemData":{"id":1522,"type":"webpage","container-title":"Zenodo","title":"GCAM-v4.3.chen","URL":"https://doi.org/10.5281/zenodo.3713432","author":[{"family":"Chen","given":"Min"},{"family":"Calvin","given":"Katherine V."},{"family":"Patel","given":"Pralit"},{"family":"Vernon","given":"Chris R."},{"family":"Hejazi","given":"Mohamad I."},{"family":"Clarke","given":"Leon"},{"family":"Link","given":"Robert P."}],"issued":{"date-parts":[["2020"]]}},"locator":"4"}],"schema":"https://github.com/citation-style-language/schema/raw/master/csl-citation.json"}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43</w:t>
            </w:r>
            <w:r w:rsidR="00466CC7">
              <w:rPr>
                <w:rStyle w:val="Hyperlink"/>
                <w:sz w:val="18"/>
                <w:szCs w:val="18"/>
              </w:rPr>
              <w:fldChar w:fldCharType="end"/>
            </w:r>
            <w:r w:rsidR="00D73991" w:rsidRPr="007700B1">
              <w:rPr>
                <w:sz w:val="18"/>
                <w:szCs w:val="18"/>
              </w:rPr>
              <w:t xml:space="preserve"> </w:t>
            </w:r>
          </w:p>
        </w:tc>
      </w:tr>
      <w:tr w:rsidR="00260D9F" w:rsidRPr="007700B1" w14:paraId="5187B48B" w14:textId="77777777" w:rsidTr="00260D9F">
        <w:trPr>
          <w:trHeight w:val="379"/>
          <w:trPrChange w:id="73" w:author="Khan, Zarrar" w:date="2023-02-13T11:41:00Z">
            <w:trPr>
              <w:trHeight w:val="379"/>
            </w:trPr>
          </w:trPrChange>
        </w:trPr>
        <w:tc>
          <w:tcPr>
            <w:tcW w:w="626" w:type="pct"/>
            <w:shd w:val="clear" w:color="auto" w:fill="auto"/>
            <w:vAlign w:val="center"/>
            <w:tcPrChange w:id="74" w:author="Khan, Zarrar" w:date="2023-02-13T11:41:00Z">
              <w:tcPr>
                <w:tcW w:w="626" w:type="pct"/>
                <w:shd w:val="clear" w:color="auto" w:fill="auto"/>
                <w:vAlign w:val="center"/>
              </w:tcPr>
            </w:tcPrChange>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758" w:type="pct"/>
            <w:vAlign w:val="center"/>
            <w:tcPrChange w:id="75" w:author="Khan, Zarrar" w:date="2023-02-13T11:41:00Z">
              <w:tcPr>
                <w:tcW w:w="592" w:type="pct"/>
                <w:vAlign w:val="center"/>
              </w:tcPr>
            </w:tcPrChange>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568" w:type="pct"/>
            <w:vAlign w:val="center"/>
            <w:tcPrChange w:id="76" w:author="Khan, Zarrar" w:date="2023-02-13T11:41:00Z">
              <w:tcPr>
                <w:tcW w:w="735" w:type="pct"/>
                <w:vAlign w:val="center"/>
              </w:tcPr>
            </w:tcPrChange>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543" w:type="pct"/>
            <w:vAlign w:val="center"/>
            <w:tcPrChange w:id="77" w:author="Khan, Zarrar" w:date="2023-02-13T11:41:00Z">
              <w:tcPr>
                <w:tcW w:w="1543" w:type="pct"/>
                <w:gridSpan w:val="2"/>
                <w:vAlign w:val="center"/>
              </w:tcPr>
            </w:tcPrChange>
          </w:tcPr>
          <w:p w14:paraId="600FF68B" w14:textId="53C2194A"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"https://data.pnnl.gov/dataset/13192" </w:instrText>
            </w:r>
            <w:r>
              <w:fldChar w:fldCharType="separate"/>
            </w:r>
            <w:r w:rsidR="00D73991" w:rsidRPr="007700B1">
              <w:rPr>
                <w:rStyle w:val="Hyperlink"/>
                <w:sz w:val="18"/>
                <w:szCs w:val="18"/>
              </w:rPr>
              <w:t>https://data.pnnl.gov/dataset/13192</w:t>
            </w:r>
            <w:r>
              <w:rPr>
                <w:rStyle w:val="Hyperlink"/>
                <w:sz w:val="18"/>
                <w:szCs w:val="18"/>
              </w:rPr>
              <w:fldChar w:fldCharType="end"/>
            </w:r>
            <w:r w:rsidR="00EF5259">
              <w:rPr>
                <w:rStyle w:val="Hyperlink"/>
                <w:sz w:val="18"/>
                <w:szCs w:val="18"/>
              </w:rPr>
              <w:fldChar w:fldCharType="begin"/>
            </w:r>
            <w:r w:rsidR="00BE7D26">
              <w:rPr>
                <w:rStyle w:val="Hyperlink"/>
                <w:sz w:val="18"/>
                <w:szCs w:val="18"/>
              </w:rPr>
              <w:instrText xml:space="preserve"> ADDIN ZOTERO_ITEM CSL_CITATION {"citationID":"D31fJhmJ","properties":{"formattedCitation":"\\super 44\\nosupersub{}","plainCitation":"44","noteIndex":0},"citationItems":[{"id":1525,"uris":["http://zotero.org/users/2476381/items/IZLNYSBX"],"itemData":{"id":1525,"type":"webpage","container-title":"PNNL Datahub","title":"GCAM-Demeter land use dataset at 0.05-degree resolution","URL":"https://data.pnnl.gov/group/nodes/dataset/13192","author":[{"family":"Chen","given":"Min"},{"family":"Vernon","given":"Chris R."}],"issued":{"date-parts":[["2020"]]}}}],"schema":"https://github.com/citation-style-language/schema/raw/master/csl-citation.json"} </w:instrText>
            </w:r>
            <w:r w:rsidR="00EF5259">
              <w:rPr>
                <w:rStyle w:val="Hyperlink"/>
                <w:sz w:val="18"/>
                <w:szCs w:val="18"/>
              </w:rPr>
              <w:fldChar w:fldCharType="separate"/>
            </w:r>
            <w:r w:rsidR="00BE7D26" w:rsidRPr="00BE7D26">
              <w:rPr>
                <w:rFonts w:cs="Calibri"/>
                <w:sz w:val="18"/>
                <w:szCs w:val="24"/>
                <w:vertAlign w:val="superscript"/>
              </w:rPr>
              <w:t>44</w:t>
            </w:r>
            <w:r w:rsidR="00EF5259">
              <w:rPr>
                <w:rStyle w:val="Hyperlink"/>
                <w:sz w:val="18"/>
                <w:szCs w:val="18"/>
              </w:rPr>
              <w:fldChar w:fldCharType="end"/>
            </w:r>
            <w:r w:rsidR="00D73991" w:rsidRPr="007700B1">
              <w:rPr>
                <w:sz w:val="18"/>
                <w:szCs w:val="18"/>
              </w:rPr>
              <w:t xml:space="preserve"> </w:t>
            </w:r>
          </w:p>
        </w:tc>
        <w:tc>
          <w:tcPr>
            <w:tcW w:w="1504" w:type="pct"/>
            <w:vAlign w:val="center"/>
            <w:tcPrChange w:id="78" w:author="Khan, Zarrar" w:date="2023-02-13T11:41:00Z">
              <w:tcPr>
                <w:tcW w:w="1504" w:type="pct"/>
                <w:vAlign w:val="center"/>
              </w:tcPr>
            </w:tcPrChange>
          </w:tcPr>
          <w:p w14:paraId="5F721733" w14:textId="58510978"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"http://doi.org/10.5281/zenodo.3713378" </w:instrText>
            </w:r>
            <w:r>
              <w:fldChar w:fldCharType="separate"/>
            </w:r>
            <w:r w:rsidR="00D73991" w:rsidRPr="007700B1">
              <w:rPr>
                <w:rStyle w:val="Hyperlink"/>
                <w:sz w:val="18"/>
                <w:szCs w:val="18"/>
              </w:rPr>
              <w:t>http://doi.org/10.5281/zenodo.3713378</w:t>
            </w:r>
            <w:r>
              <w:rPr>
                <w:rStyle w:val="Hyperlink"/>
                <w:sz w:val="18"/>
                <w:szCs w:val="18"/>
              </w:rPr>
              <w:fldChar w:fldCharType="end"/>
            </w:r>
            <w:r w:rsidR="00466CC7">
              <w:rPr>
                <w:rStyle w:val="Hyperlink"/>
                <w:sz w:val="18"/>
                <w:szCs w:val="18"/>
              </w:rPr>
              <w:fldChar w:fldCharType="begin"/>
            </w:r>
            <w:r w:rsidR="00BE7D26">
              <w:rPr>
                <w:rStyle w:val="Hyperlink"/>
                <w:sz w:val="18"/>
                <w:szCs w:val="18"/>
              </w:rPr>
              <w:instrText xml:space="preserve"> ADDIN ZOTERO_ITEM CSL_CITATION {"citationID":"RuSdv1uf","properties":{"formattedCitation":"\\super 45\\nosupersub{}","plainCitation":"45","noteIndex":0},"citationItems":[{"id":1523,"uris":["http://zotero.org/users/2476381/items/2SDJPUHR"],"itemData":{"id":1523,"type":"webpage","container-title":"Zenodo","title":"Demeter: v1.chen","URL":"https://doi.org/10.5281/zenodo.3713378","author":[{"family":"Vernon","given":"Chris R."},{"family":"Chen","given":"Min"}],"issued":{"date-parts":[["2020"]]}}}],"schema":"https://github.com/citation-style-language/schema/raw/master/csl-citation.json"}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45</w:t>
            </w:r>
            <w:r w:rsidR="00466CC7">
              <w:rPr>
                <w:rStyle w:val="Hyperlink"/>
                <w:sz w:val="18"/>
                <w:szCs w:val="18"/>
              </w:rPr>
              <w:fldChar w:fldCharType="end"/>
            </w:r>
            <w:r w:rsidR="00D73991" w:rsidRPr="007700B1">
              <w:rPr>
                <w:sz w:val="18"/>
                <w:szCs w:val="18"/>
              </w:rPr>
              <w:t xml:space="preserve"> </w:t>
            </w:r>
          </w:p>
        </w:tc>
      </w:tr>
    </w:tbl>
    <w:p w14:paraId="31893AED" w14:textId="3B530458" w:rsidR="004866DC" w:rsidRDefault="004866DC" w:rsidP="00F62D97">
      <w:pPr>
        <w:rPr>
          <w:ins w:id="79" w:author="Khan, Zarrar" w:date="2023-02-13T12:28:00Z"/>
          <w:color w:val="FF0000"/>
        </w:rPr>
      </w:pPr>
    </w:p>
    <w:p w14:paraId="05549A82" w14:textId="77777777" w:rsidR="000935ED" w:rsidRDefault="001020F8" w:rsidP="00F62D97">
      <w:pPr>
        <w:rPr>
          <w:ins w:id="80" w:author="Khan, Zarrar" w:date="2023-02-13T13:24:00Z"/>
          <w:color w:val="FF0000"/>
          <w:vertAlign w:val="superscript"/>
        </w:rPr>
      </w:pPr>
      <w:ins w:id="81" w:author="Khan, Zarrar" w:date="2023-02-13T12:28:00Z">
        <w:r w:rsidRPr="001020F8">
          <w:rPr>
            <w:color w:val="FF0000"/>
            <w:vertAlign w:val="superscript"/>
            <w:rPrChange w:id="82" w:author="Khan, Zarrar" w:date="2023-02-13T12:30:00Z">
              <w:rPr>
                <w:color w:val="FF0000"/>
              </w:rPr>
            </w:rPrChange>
          </w:rPr>
          <w:t xml:space="preserve">* Note: </w:t>
        </w:r>
      </w:ins>
      <w:ins w:id="83" w:author="Khan, Zarrar" w:date="2023-02-13T12:31:00Z">
        <w:r>
          <w:rPr>
            <w:color w:val="FF0000"/>
            <w:vertAlign w:val="superscript"/>
          </w:rPr>
          <w:t>For</w:t>
        </w:r>
      </w:ins>
      <w:ins w:id="84" w:author="Khan, Zarrar" w:date="2023-02-13T12:29:00Z">
        <w:r w:rsidRPr="001020F8">
          <w:rPr>
            <w:color w:val="FF0000"/>
            <w:vertAlign w:val="superscript"/>
            <w:rPrChange w:id="85" w:author="Khan, Zarrar" w:date="2023-02-13T12:30:00Z">
              <w:rPr>
                <w:color w:val="FF0000"/>
              </w:rPr>
            </w:rPrChange>
          </w:rPr>
          <w:t xml:space="preserve"> users wanting to explore the </w:t>
        </w:r>
      </w:ins>
      <w:ins w:id="86" w:author="Khan, Zarrar" w:date="2023-02-13T12:31:00Z">
        <w:r>
          <w:rPr>
            <w:color w:val="FF0000"/>
            <w:vertAlign w:val="superscript"/>
          </w:rPr>
          <w:t xml:space="preserve">water consumption and withdrawal </w:t>
        </w:r>
      </w:ins>
      <w:ins w:id="87" w:author="Khan, Zarrar" w:date="2023-02-13T12:29:00Z">
        <w:r w:rsidRPr="001020F8">
          <w:rPr>
            <w:color w:val="FF0000"/>
            <w:vertAlign w:val="superscript"/>
            <w:rPrChange w:id="88" w:author="Khan, Zarrar" w:date="2023-02-13T12:30:00Z">
              <w:rPr>
                <w:color w:val="FF0000"/>
              </w:rPr>
            </w:rPrChange>
          </w:rPr>
          <w:t>data directly</w:t>
        </w:r>
      </w:ins>
      <w:ins w:id="89" w:author="Khan, Zarrar" w:date="2023-02-13T12:31:00Z">
        <w:r>
          <w:rPr>
            <w:color w:val="FF0000"/>
            <w:vertAlign w:val="superscript"/>
          </w:rPr>
          <w:t xml:space="preserve"> from the original GCAM databases</w:t>
        </w:r>
      </w:ins>
      <w:ins w:id="90" w:author="Khan, Zarrar" w:date="2023-02-13T12:29:00Z">
        <w:r w:rsidRPr="001020F8">
          <w:rPr>
            <w:color w:val="FF0000"/>
            <w:vertAlign w:val="superscript"/>
            <w:rPrChange w:id="91" w:author="Khan, Zarrar" w:date="2023-02-13T12:30:00Z">
              <w:rPr>
                <w:color w:val="FF0000"/>
              </w:rPr>
            </w:rPrChange>
          </w:rPr>
          <w:t xml:space="preserve"> we provide a </w:t>
        </w:r>
      </w:ins>
      <w:ins w:id="92" w:author="Khan, Zarrar" w:date="2023-02-13T12:30:00Z">
        <w:r w:rsidRPr="001020F8">
          <w:rPr>
            <w:color w:val="FF0000"/>
            <w:vertAlign w:val="superscript"/>
            <w:rPrChange w:id="93" w:author="Khan, Zarrar" w:date="2023-02-13T12:30:00Z">
              <w:rPr>
                <w:color w:val="FF0000"/>
              </w:rPr>
            </w:rPrChange>
          </w:rPr>
          <w:t>short</w:t>
        </w:r>
      </w:ins>
      <w:ins w:id="94" w:author="Khan, Zarrar" w:date="2023-02-13T12:31:00Z">
        <w:r>
          <w:rPr>
            <w:color w:val="FF0000"/>
            <w:vertAlign w:val="superscript"/>
          </w:rPr>
          <w:t xml:space="preserve"> </w:t>
        </w:r>
      </w:ins>
      <w:ins w:id="95" w:author="Khan, Zarrar" w:date="2023-02-13T12:32:00Z">
        <w:r>
          <w:rPr>
            <w:color w:val="FF0000"/>
            <w:vertAlign w:val="superscript"/>
          </w:rPr>
          <w:t xml:space="preserve">R </w:t>
        </w:r>
      </w:ins>
      <w:ins w:id="96" w:author="Khan, Zarrar" w:date="2023-02-13T12:30:00Z">
        <w:r w:rsidRPr="001020F8">
          <w:rPr>
            <w:color w:val="FF0000"/>
            <w:vertAlign w:val="superscript"/>
            <w:rPrChange w:id="97" w:author="Khan, Zarrar" w:date="2023-02-13T12:30:00Z">
              <w:rPr>
                <w:color w:val="FF0000"/>
              </w:rPr>
            </w:rPrChange>
          </w:rPr>
          <w:t xml:space="preserve">script at: </w:t>
        </w:r>
      </w:ins>
      <w:ins w:id="98" w:author="Khan, Zarrar" w:date="2023-02-13T13:23:00Z">
        <w:r w:rsidR="000935ED">
          <w:rPr>
            <w:color w:val="FF0000"/>
            <w:vertAlign w:val="superscript"/>
          </w:rPr>
          <w:fldChar w:fldCharType="begin"/>
        </w:r>
        <w:r w:rsidR="000935ED">
          <w:rPr>
            <w:color w:val="FF0000"/>
            <w:vertAlign w:val="superscript"/>
          </w:rPr>
          <w:instrText xml:space="preserve"> HYPERLINK "</w:instrText>
        </w:r>
        <w:r w:rsidR="000935ED" w:rsidRPr="000935ED">
          <w:rPr>
            <w:color w:val="FF0000"/>
            <w:vertAlign w:val="superscript"/>
          </w:rPr>
          <w:instrText>https://github.com/JGCRI/khan-etal_2022_tethysSSPRCP/blob/v1-pre-publish/scripts/extract_water_data.R</w:instrText>
        </w:r>
        <w:r w:rsidR="000935ED">
          <w:rPr>
            <w:color w:val="FF0000"/>
            <w:vertAlign w:val="superscript"/>
          </w:rPr>
          <w:instrText xml:space="preserve">" </w:instrText>
        </w:r>
        <w:r w:rsidR="000935ED">
          <w:rPr>
            <w:color w:val="FF0000"/>
            <w:vertAlign w:val="superscript"/>
          </w:rPr>
          <w:fldChar w:fldCharType="separate"/>
        </w:r>
        <w:r w:rsidR="000935ED" w:rsidRPr="000F0496">
          <w:rPr>
            <w:rStyle w:val="Hyperlink"/>
            <w:vertAlign w:val="superscript"/>
          </w:rPr>
          <w:t>https://github.com/JGCRI/khan-etal_2022_tethysSSPRCP/blob/v1-pre-publish/scripts/extract_water_data.R</w:t>
        </w:r>
        <w:r w:rsidR="000935ED">
          <w:rPr>
            <w:color w:val="FF0000"/>
            <w:vertAlign w:val="superscript"/>
          </w:rPr>
          <w:fldChar w:fldCharType="end"/>
        </w:r>
      </w:ins>
    </w:p>
    <w:p w14:paraId="7ADA8226" w14:textId="020F65C9" w:rsidR="001020F8" w:rsidRPr="001020F8" w:rsidRDefault="000935ED" w:rsidP="00F62D97">
      <w:pPr>
        <w:rPr>
          <w:color w:val="FF0000"/>
          <w:vertAlign w:val="superscript"/>
          <w:rPrChange w:id="99" w:author="Khan, Zarrar" w:date="2023-02-13T12:30:00Z">
            <w:rPr>
              <w:color w:val="FF0000"/>
            </w:rPr>
          </w:rPrChange>
        </w:rPr>
      </w:pPr>
      <w:ins w:id="100" w:author="Khan, Zarrar" w:date="2023-02-13T13:23:00Z">
        <w:r>
          <w:rPr>
            <w:color w:val="FF0000"/>
            <w:vertAlign w:val="superscript"/>
          </w:rPr>
          <w:t xml:space="preserve"> (</w:t>
        </w:r>
      </w:ins>
      <w:ins w:id="101" w:author="Khan, Zarrar" w:date="2023-02-13T13:24:00Z">
        <w:r>
          <w:rPr>
            <w:color w:val="FF0000"/>
            <w:vertAlign w:val="superscript"/>
          </w:rPr>
          <w:fldChar w:fldCharType="begin"/>
        </w:r>
        <w:r>
          <w:rPr>
            <w:color w:val="FF0000"/>
            <w:vertAlign w:val="superscript"/>
          </w:rPr>
          <w:instrText xml:space="preserve"> HYPERLINK "</w:instrText>
        </w:r>
      </w:ins>
      <w:ins w:id="102" w:author="Khan, Zarrar" w:date="2023-02-13T13:23:00Z">
        <w:r w:rsidRPr="000935ED">
          <w:rPr>
            <w:color w:val="FF0000"/>
            <w:vertAlign w:val="superscript"/>
          </w:rPr>
          <w:instrText>https://doi.org/10.5281/zenodo.7636762</w:instrText>
        </w:r>
      </w:ins>
      <w:ins w:id="103" w:author="Khan, Zarrar" w:date="2023-02-13T13:24:00Z">
        <w:r>
          <w:rPr>
            <w:color w:val="FF0000"/>
            <w:vertAlign w:val="superscript"/>
          </w:rPr>
          <w:instrText xml:space="preserve">" </w:instrText>
        </w:r>
        <w:r>
          <w:rPr>
            <w:color w:val="FF0000"/>
            <w:vertAlign w:val="superscript"/>
          </w:rPr>
          <w:fldChar w:fldCharType="separate"/>
        </w:r>
      </w:ins>
      <w:ins w:id="104" w:author="Khan, Zarrar" w:date="2023-02-13T13:23:00Z">
        <w:r w:rsidRPr="000F0496">
          <w:rPr>
            <w:rStyle w:val="Hyperlink"/>
            <w:vertAlign w:val="superscript"/>
          </w:rPr>
          <w:t>https://doi.org/10.5281/zenodo.7636762</w:t>
        </w:r>
      </w:ins>
      <w:ins w:id="105" w:author="Khan, Zarrar" w:date="2023-02-13T13:24:00Z">
        <w:r>
          <w:rPr>
            <w:color w:val="FF0000"/>
            <w:vertAlign w:val="superscript"/>
          </w:rPr>
          <w:fldChar w:fldCharType="end"/>
        </w:r>
      </w:ins>
      <w:ins w:id="106" w:author="Khan, Zarrar" w:date="2023-02-13T13:23:00Z">
        <w:r>
          <w:rPr>
            <w:color w:val="FF0000"/>
            <w:vertAlign w:val="superscript"/>
          </w:rPr>
          <w:t>)</w:t>
        </w:r>
      </w:ins>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686208CC" w:rsidR="00E3730D" w:rsidRPr="007700B1" w:rsidRDefault="00E3730D" w:rsidP="006A42F1">
      <w:r w:rsidRPr="007700B1">
        <w:t>Z.K., I.T.,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70526DAE" w:rsidR="006C2EB6" w:rsidRPr="007700B1" w:rsidRDefault="00E3730D" w:rsidP="006A42F1">
      <w:r w:rsidRPr="007700B1">
        <w:t>Z.K., I.T.,</w:t>
      </w:r>
      <w:r w:rsidR="006D786C">
        <w:t xml:space="preserve"> </w:t>
      </w:r>
      <w:r w:rsidRPr="007700B1">
        <w:t>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684AB8" w:rsidRDefault="00C658AC" w:rsidP="006A42F1">
      <w:pPr>
        <w:pStyle w:val="Heading3"/>
        <w:spacing w:before="0" w:after="0"/>
        <w:rPr>
          <w:lang w:val="en-US"/>
        </w:rPr>
      </w:pPr>
      <w:r w:rsidRPr="00684AB8">
        <w:rPr>
          <w:lang w:val="en-US"/>
        </w:rPr>
        <w:lastRenderedPageBreak/>
        <w:t>References</w:t>
      </w:r>
    </w:p>
    <w:p w14:paraId="41B96186" w14:textId="3E742EA8" w:rsidR="00DB5C08" w:rsidRPr="00684AB8"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0738A317" w14:textId="77777777" w:rsidR="00FF60E0" w:rsidRPr="00FF60E0" w:rsidRDefault="00DB5C08" w:rsidP="00FF60E0">
      <w:pPr>
        <w:pStyle w:val="Bibliography"/>
        <w:rPr>
          <w:rFonts w:cs="Calibri"/>
        </w:rPr>
      </w:pPr>
      <w:r w:rsidRPr="007700B1">
        <w:fldChar w:fldCharType="begin"/>
      </w:r>
      <w:r w:rsidR="00FF60E0">
        <w:rPr>
          <w:lang w:val="en-US"/>
        </w:rPr>
        <w:instrText xml:space="preserve"> ADDIN ZOTERO_BIBL {"uncited":[],"omitted":[],"custom":[]} CSL_BIBLIOGRAPHY </w:instrText>
      </w:r>
      <w:r w:rsidRPr="007700B1">
        <w:fldChar w:fldCharType="separate"/>
      </w:r>
      <w:r w:rsidR="00FF60E0" w:rsidRPr="00FF60E0">
        <w:rPr>
          <w:rFonts w:cs="Calibri"/>
        </w:rPr>
        <w:t>1.</w:t>
      </w:r>
      <w:r w:rsidR="00FF60E0" w:rsidRPr="00FF60E0">
        <w:rPr>
          <w:rFonts w:cs="Calibri"/>
        </w:rPr>
        <w:tab/>
        <w:t xml:space="preserve">Mekonnen, M. M. &amp; Hoekstra, A. Y. Four billion people facing severe water scarcity. </w:t>
      </w:r>
      <w:r w:rsidR="00FF60E0" w:rsidRPr="00FF60E0">
        <w:rPr>
          <w:rFonts w:cs="Calibri"/>
          <w:i/>
          <w:iCs/>
        </w:rPr>
        <w:t>Science Advances</w:t>
      </w:r>
      <w:r w:rsidR="00FF60E0" w:rsidRPr="00FF60E0">
        <w:rPr>
          <w:rFonts w:cs="Calibri"/>
        </w:rPr>
        <w:t xml:space="preserve"> </w:t>
      </w:r>
      <w:r w:rsidR="00FF60E0" w:rsidRPr="00FF60E0">
        <w:rPr>
          <w:rFonts w:cs="Calibri"/>
          <w:b/>
          <w:bCs/>
        </w:rPr>
        <w:t>2</w:t>
      </w:r>
      <w:r w:rsidR="00FF60E0" w:rsidRPr="00FF60E0">
        <w:rPr>
          <w:rFonts w:cs="Calibri"/>
        </w:rPr>
        <w:t>, e1500323 (2016).</w:t>
      </w:r>
    </w:p>
    <w:p w14:paraId="22D55544" w14:textId="77777777" w:rsidR="00FF60E0" w:rsidRPr="00FF60E0" w:rsidRDefault="00FF60E0" w:rsidP="00FF60E0">
      <w:pPr>
        <w:pStyle w:val="Bibliography"/>
        <w:rPr>
          <w:rFonts w:cs="Calibri"/>
        </w:rPr>
      </w:pPr>
      <w:r w:rsidRPr="00FF60E0">
        <w:rPr>
          <w:rFonts w:cs="Calibri"/>
        </w:rPr>
        <w:t>2.</w:t>
      </w:r>
      <w:r w:rsidRPr="00FF60E0">
        <w:rPr>
          <w:rFonts w:cs="Calibri"/>
        </w:rPr>
        <w:tab/>
        <w:t xml:space="preserve">UNESCO. </w:t>
      </w:r>
      <w:r w:rsidRPr="00FF60E0">
        <w:rPr>
          <w:rFonts w:cs="Calibri"/>
          <w:i/>
          <w:iCs/>
        </w:rPr>
        <w:t>The United Nations World Water Development Report 2022: Groundwater: Making the invisible visible</w:t>
      </w:r>
      <w:r w:rsidRPr="00FF60E0">
        <w:rPr>
          <w:rFonts w:cs="Calibri"/>
        </w:rPr>
        <w:t>. https://unesdoc.unesco.org/ark:/48223/pf0000380721 (2022).</w:t>
      </w:r>
    </w:p>
    <w:p w14:paraId="6D34D61C" w14:textId="77777777" w:rsidR="00FF60E0" w:rsidRPr="00FF60E0" w:rsidRDefault="00FF60E0" w:rsidP="00FF60E0">
      <w:pPr>
        <w:pStyle w:val="Bibliography"/>
        <w:rPr>
          <w:rFonts w:cs="Calibri"/>
        </w:rPr>
      </w:pPr>
      <w:r w:rsidRPr="001020F8">
        <w:rPr>
          <w:rFonts w:cs="Calibri"/>
          <w:lang w:val="es-ES"/>
          <w:rPrChange w:id="107" w:author="Khan, Zarrar" w:date="2023-02-13T11:59:00Z">
            <w:rPr>
              <w:rFonts w:cs="Calibri"/>
            </w:rPr>
          </w:rPrChange>
        </w:rPr>
        <w:t>3.</w:t>
      </w:r>
      <w:r w:rsidRPr="001020F8">
        <w:rPr>
          <w:rFonts w:cs="Calibri"/>
          <w:lang w:val="es-ES"/>
          <w:rPrChange w:id="108" w:author="Khan, Zarrar" w:date="2023-02-13T11:59:00Z">
            <w:rPr>
              <w:rFonts w:cs="Calibri"/>
            </w:rPr>
          </w:rPrChange>
        </w:rPr>
        <w:tab/>
        <w:t xml:space="preserve">Van Vliet, M. T. H. </w:t>
      </w:r>
      <w:r w:rsidRPr="001020F8">
        <w:rPr>
          <w:rFonts w:cs="Calibri"/>
          <w:i/>
          <w:iCs/>
          <w:lang w:val="es-ES"/>
          <w:rPrChange w:id="109" w:author="Khan, Zarrar" w:date="2023-02-13T11:59:00Z">
            <w:rPr>
              <w:rFonts w:cs="Calibri"/>
              <w:i/>
              <w:iCs/>
            </w:rPr>
          </w:rPrChange>
        </w:rPr>
        <w:t>et al.</w:t>
      </w:r>
      <w:r w:rsidRPr="001020F8">
        <w:rPr>
          <w:rFonts w:cs="Calibri"/>
          <w:lang w:val="es-ES"/>
          <w:rPrChange w:id="110" w:author="Khan, Zarrar" w:date="2023-02-13T11:59:00Z">
            <w:rPr>
              <w:rFonts w:cs="Calibri"/>
            </w:rPr>
          </w:rPrChange>
        </w:rPr>
        <w:t xml:space="preserve"> </w:t>
      </w:r>
      <w:r w:rsidRPr="00FF60E0">
        <w:rPr>
          <w:rFonts w:cs="Calibri"/>
        </w:rPr>
        <w:t xml:space="preserve">Global water scarcity including surface water quality and expansions of clean water technologies. </w:t>
      </w:r>
      <w:r w:rsidRPr="00FF60E0">
        <w:rPr>
          <w:rFonts w:cs="Calibri"/>
          <w:i/>
          <w:iCs/>
        </w:rPr>
        <w:t>Environ. Res. Lett.</w:t>
      </w:r>
      <w:r w:rsidRPr="00FF60E0">
        <w:rPr>
          <w:rFonts w:cs="Calibri"/>
        </w:rPr>
        <w:t xml:space="preserve"> </w:t>
      </w:r>
      <w:r w:rsidRPr="00FF60E0">
        <w:rPr>
          <w:rFonts w:cs="Calibri"/>
          <w:b/>
          <w:bCs/>
        </w:rPr>
        <w:t>16</w:t>
      </w:r>
      <w:r w:rsidRPr="00FF60E0">
        <w:rPr>
          <w:rFonts w:cs="Calibri"/>
        </w:rPr>
        <w:t>, 024020 (2021).</w:t>
      </w:r>
    </w:p>
    <w:p w14:paraId="1F06EA28" w14:textId="77777777" w:rsidR="00FF60E0" w:rsidRPr="00FF60E0" w:rsidRDefault="00FF60E0" w:rsidP="00FF60E0">
      <w:pPr>
        <w:pStyle w:val="Bibliography"/>
        <w:rPr>
          <w:rFonts w:cs="Calibri"/>
        </w:rPr>
      </w:pPr>
      <w:r w:rsidRPr="00FF60E0">
        <w:rPr>
          <w:rFonts w:cs="Calibri"/>
        </w:rPr>
        <w:t>4.</w:t>
      </w:r>
      <w:r w:rsidRPr="00FF60E0">
        <w:rPr>
          <w:rFonts w:cs="Calibri"/>
        </w:rPr>
        <w:tab/>
        <w:t xml:space="preserve">Graham, N. T. </w:t>
      </w:r>
      <w:r w:rsidRPr="00FF60E0">
        <w:rPr>
          <w:rFonts w:cs="Calibri"/>
          <w:i/>
          <w:iCs/>
        </w:rPr>
        <w:t>et al.</w:t>
      </w:r>
      <w:r w:rsidRPr="00FF60E0">
        <w:rPr>
          <w:rFonts w:cs="Calibri"/>
        </w:rPr>
        <w:t xml:space="preserve"> Humans drive future water scarcity changes across all Shared Socioeconomic Pathways. </w:t>
      </w:r>
      <w:r w:rsidRPr="00FF60E0">
        <w:rPr>
          <w:rFonts w:cs="Calibri"/>
          <w:i/>
          <w:iCs/>
        </w:rPr>
        <w:t>Environ. Res. Lett.</w:t>
      </w:r>
      <w:r w:rsidRPr="00FF60E0">
        <w:rPr>
          <w:rFonts w:cs="Calibri"/>
        </w:rPr>
        <w:t xml:space="preserve"> </w:t>
      </w:r>
      <w:r w:rsidRPr="00FF60E0">
        <w:rPr>
          <w:rFonts w:cs="Calibri"/>
          <w:b/>
          <w:bCs/>
        </w:rPr>
        <w:t>15</w:t>
      </w:r>
      <w:r w:rsidRPr="00FF60E0">
        <w:rPr>
          <w:rFonts w:cs="Calibri"/>
        </w:rPr>
        <w:t>, 014007 (2020).</w:t>
      </w:r>
    </w:p>
    <w:p w14:paraId="6751CF47" w14:textId="77777777" w:rsidR="00FF60E0" w:rsidRPr="00FF60E0" w:rsidRDefault="00FF60E0" w:rsidP="00FF60E0">
      <w:pPr>
        <w:pStyle w:val="Bibliography"/>
        <w:rPr>
          <w:rFonts w:cs="Calibri"/>
        </w:rPr>
      </w:pPr>
      <w:r w:rsidRPr="00FF60E0">
        <w:rPr>
          <w:rFonts w:cs="Calibri"/>
        </w:rPr>
        <w:t>5.</w:t>
      </w:r>
      <w:r w:rsidRPr="00FF60E0">
        <w:rPr>
          <w:rFonts w:cs="Calibri"/>
        </w:rPr>
        <w:tab/>
        <w:t xml:space="preserve">Hanasaki, N. </w:t>
      </w:r>
      <w:r w:rsidRPr="00FF60E0">
        <w:rPr>
          <w:rFonts w:cs="Calibri"/>
          <w:i/>
          <w:iCs/>
        </w:rPr>
        <w:t>et al.</w:t>
      </w:r>
      <w:r w:rsidRPr="00FF60E0">
        <w:rPr>
          <w:rFonts w:cs="Calibri"/>
        </w:rPr>
        <w:t xml:space="preserve"> A global water scarcity assessment under Shared Socio-economic Pathways – Part 1: Water use. </w:t>
      </w:r>
      <w:r w:rsidRPr="00FF60E0">
        <w:rPr>
          <w:rFonts w:cs="Calibri"/>
          <w:i/>
          <w:iCs/>
        </w:rPr>
        <w:t>Hydrol. Earth Syst. Sci.</w:t>
      </w:r>
      <w:r w:rsidRPr="00FF60E0">
        <w:rPr>
          <w:rFonts w:cs="Calibri"/>
        </w:rPr>
        <w:t xml:space="preserve"> </w:t>
      </w:r>
      <w:r w:rsidRPr="00FF60E0">
        <w:rPr>
          <w:rFonts w:cs="Calibri"/>
          <w:b/>
          <w:bCs/>
        </w:rPr>
        <w:t>17</w:t>
      </w:r>
      <w:r w:rsidRPr="00FF60E0">
        <w:rPr>
          <w:rFonts w:cs="Calibri"/>
        </w:rPr>
        <w:t>, 2375–2391 (2013).</w:t>
      </w:r>
    </w:p>
    <w:p w14:paraId="4889D353" w14:textId="77777777" w:rsidR="00FF60E0" w:rsidRPr="00FF60E0" w:rsidRDefault="00FF60E0" w:rsidP="00FF60E0">
      <w:pPr>
        <w:pStyle w:val="Bibliography"/>
        <w:rPr>
          <w:rFonts w:cs="Calibri"/>
        </w:rPr>
      </w:pPr>
      <w:r w:rsidRPr="00FF60E0">
        <w:rPr>
          <w:rFonts w:cs="Calibri"/>
        </w:rPr>
        <w:t>6.</w:t>
      </w:r>
      <w:r w:rsidRPr="00FF60E0">
        <w:rPr>
          <w:rFonts w:cs="Calibri"/>
        </w:rPr>
        <w:tab/>
        <w:t xml:space="preserve">Hanasaki, N. </w:t>
      </w:r>
      <w:r w:rsidRPr="00FF60E0">
        <w:rPr>
          <w:rFonts w:cs="Calibri"/>
          <w:i/>
          <w:iCs/>
        </w:rPr>
        <w:t>et al.</w:t>
      </w:r>
      <w:r w:rsidRPr="00FF60E0">
        <w:rPr>
          <w:rFonts w:cs="Calibri"/>
        </w:rPr>
        <w:t xml:space="preserve"> A global water scarcity assessment under Shared Socio-economic Pathways – Part 2: Water availability and scarcity. </w:t>
      </w:r>
      <w:r w:rsidRPr="00FF60E0">
        <w:rPr>
          <w:rFonts w:cs="Calibri"/>
          <w:i/>
          <w:iCs/>
        </w:rPr>
        <w:t>Hydrol. Earth Syst. Sci.</w:t>
      </w:r>
      <w:r w:rsidRPr="00FF60E0">
        <w:rPr>
          <w:rFonts w:cs="Calibri"/>
        </w:rPr>
        <w:t xml:space="preserve"> </w:t>
      </w:r>
      <w:r w:rsidRPr="00FF60E0">
        <w:rPr>
          <w:rFonts w:cs="Calibri"/>
          <w:b/>
          <w:bCs/>
        </w:rPr>
        <w:t>17</w:t>
      </w:r>
      <w:r w:rsidRPr="00FF60E0">
        <w:rPr>
          <w:rFonts w:cs="Calibri"/>
        </w:rPr>
        <w:t>, 2393–2413 (2013).</w:t>
      </w:r>
    </w:p>
    <w:p w14:paraId="6A7CECA5" w14:textId="77777777" w:rsidR="00FF60E0" w:rsidRPr="00FF60E0" w:rsidRDefault="00FF60E0" w:rsidP="00FF60E0">
      <w:pPr>
        <w:pStyle w:val="Bibliography"/>
        <w:rPr>
          <w:rFonts w:cs="Calibri"/>
        </w:rPr>
      </w:pPr>
      <w:r w:rsidRPr="00FF60E0">
        <w:rPr>
          <w:rFonts w:cs="Calibri"/>
        </w:rPr>
        <w:t>7.</w:t>
      </w:r>
      <w:r w:rsidRPr="00FF60E0">
        <w:rPr>
          <w:rFonts w:cs="Calibri"/>
        </w:rPr>
        <w:tab/>
        <w:t xml:space="preserve">Hejazi, M. I. </w:t>
      </w:r>
      <w:r w:rsidRPr="00FF60E0">
        <w:rPr>
          <w:rFonts w:cs="Calibri"/>
          <w:i/>
          <w:iCs/>
        </w:rPr>
        <w:t>et al.</w:t>
      </w:r>
      <w:r w:rsidRPr="00FF60E0">
        <w:rPr>
          <w:rFonts w:cs="Calibri"/>
        </w:rPr>
        <w:t xml:space="preserve"> Integrated assessment of global water scarcity over the 21st century under multiple climate change mitigation policies. </w:t>
      </w:r>
      <w:r w:rsidRPr="00FF60E0">
        <w:rPr>
          <w:rFonts w:cs="Calibri"/>
          <w:i/>
          <w:iCs/>
        </w:rPr>
        <w:t>Hydrology and Earth System Sciences</w:t>
      </w:r>
      <w:r w:rsidRPr="00FF60E0">
        <w:rPr>
          <w:rFonts w:cs="Calibri"/>
        </w:rPr>
        <w:t xml:space="preserve"> </w:t>
      </w:r>
      <w:r w:rsidRPr="00FF60E0">
        <w:rPr>
          <w:rFonts w:cs="Calibri"/>
          <w:b/>
          <w:bCs/>
        </w:rPr>
        <w:t>18</w:t>
      </w:r>
      <w:r w:rsidRPr="00FF60E0">
        <w:rPr>
          <w:rFonts w:cs="Calibri"/>
        </w:rPr>
        <w:t>, 2859–2883 (2014).</w:t>
      </w:r>
    </w:p>
    <w:p w14:paraId="558F5972" w14:textId="77777777" w:rsidR="00FF60E0" w:rsidRPr="00FF60E0" w:rsidRDefault="00FF60E0" w:rsidP="00FF60E0">
      <w:pPr>
        <w:pStyle w:val="Bibliography"/>
        <w:rPr>
          <w:rFonts w:cs="Calibri"/>
        </w:rPr>
      </w:pPr>
      <w:r w:rsidRPr="00FF60E0">
        <w:rPr>
          <w:rFonts w:cs="Calibri"/>
        </w:rPr>
        <w:t>8.</w:t>
      </w:r>
      <w:r w:rsidRPr="00FF60E0">
        <w:rPr>
          <w:rFonts w:cs="Calibri"/>
        </w:rPr>
        <w:tab/>
        <w:t xml:space="preserve">Wada, Y. &amp; Bierkens, M. F. P. Sustainability of global water use: past reconstruction and future projections. </w:t>
      </w:r>
      <w:r w:rsidRPr="00FF60E0">
        <w:rPr>
          <w:rFonts w:cs="Calibri"/>
          <w:i/>
          <w:iCs/>
        </w:rPr>
        <w:t>Environ. Res. Lett.</w:t>
      </w:r>
      <w:r w:rsidRPr="00FF60E0">
        <w:rPr>
          <w:rFonts w:cs="Calibri"/>
        </w:rPr>
        <w:t xml:space="preserve"> </w:t>
      </w:r>
      <w:r w:rsidRPr="00FF60E0">
        <w:rPr>
          <w:rFonts w:cs="Calibri"/>
          <w:b/>
          <w:bCs/>
        </w:rPr>
        <w:t>9</w:t>
      </w:r>
      <w:r w:rsidRPr="00FF60E0">
        <w:rPr>
          <w:rFonts w:cs="Calibri"/>
        </w:rPr>
        <w:t>, 104003 (2014).</w:t>
      </w:r>
    </w:p>
    <w:p w14:paraId="77674CA4" w14:textId="77777777" w:rsidR="00FF60E0" w:rsidRPr="00FF60E0" w:rsidRDefault="00FF60E0" w:rsidP="00FF60E0">
      <w:pPr>
        <w:pStyle w:val="Bibliography"/>
        <w:rPr>
          <w:rFonts w:cs="Calibri"/>
        </w:rPr>
      </w:pPr>
      <w:r w:rsidRPr="00FF60E0">
        <w:rPr>
          <w:rFonts w:cs="Calibri"/>
        </w:rPr>
        <w:t>9.</w:t>
      </w:r>
      <w:r w:rsidRPr="00FF60E0">
        <w:rPr>
          <w:rFonts w:cs="Calibri"/>
        </w:rPr>
        <w:tab/>
        <w:t xml:space="preserve">Wada, Y., Beek, L. P. H. V., Wanders, N. &amp; Bierkens, M. F. P. Human water consumption intensifies hydrological drought worldwide. </w:t>
      </w:r>
      <w:r w:rsidRPr="00FF60E0">
        <w:rPr>
          <w:rFonts w:cs="Calibri"/>
          <w:i/>
          <w:iCs/>
        </w:rPr>
        <w:t>Environ. Res. Lett.</w:t>
      </w:r>
      <w:r w:rsidRPr="00FF60E0">
        <w:rPr>
          <w:rFonts w:cs="Calibri"/>
        </w:rPr>
        <w:t xml:space="preserve"> </w:t>
      </w:r>
      <w:r w:rsidRPr="00FF60E0">
        <w:rPr>
          <w:rFonts w:cs="Calibri"/>
          <w:b/>
          <w:bCs/>
        </w:rPr>
        <w:t>8</w:t>
      </w:r>
      <w:r w:rsidRPr="00FF60E0">
        <w:rPr>
          <w:rFonts w:cs="Calibri"/>
        </w:rPr>
        <w:t>, 034036 (2013).</w:t>
      </w:r>
    </w:p>
    <w:p w14:paraId="50F434CD" w14:textId="77777777" w:rsidR="00FF60E0" w:rsidRPr="00FF60E0" w:rsidRDefault="00FF60E0" w:rsidP="00FF60E0">
      <w:pPr>
        <w:pStyle w:val="Bibliography"/>
        <w:rPr>
          <w:rFonts w:cs="Calibri"/>
        </w:rPr>
      </w:pPr>
      <w:r w:rsidRPr="00FF60E0">
        <w:rPr>
          <w:rFonts w:cs="Calibri"/>
        </w:rPr>
        <w:t>10.</w:t>
      </w:r>
      <w:r w:rsidRPr="00FF60E0">
        <w:rPr>
          <w:rFonts w:cs="Calibri"/>
        </w:rPr>
        <w:tab/>
        <w:t xml:space="preserve">Yoshikawa, S. </w:t>
      </w:r>
      <w:r w:rsidRPr="00FF60E0">
        <w:rPr>
          <w:rFonts w:cs="Calibri"/>
          <w:i/>
          <w:iCs/>
        </w:rPr>
        <w:t>et al.</w:t>
      </w:r>
      <w:r w:rsidRPr="00FF60E0">
        <w:rPr>
          <w:rFonts w:cs="Calibri"/>
        </w:rPr>
        <w:t xml:space="preserve"> </w:t>
      </w:r>
      <w:r w:rsidRPr="00FF60E0">
        <w:rPr>
          <w:rFonts w:cs="Calibri"/>
          <w:i/>
          <w:iCs/>
        </w:rPr>
        <w:t>An assessment of global net irrigation water requirements from various water supply sources to sustain irrigation: rivers and reservoirs (1960–2000 and 2050)</w:t>
      </w:r>
      <w:r w:rsidRPr="00FF60E0">
        <w:rPr>
          <w:rFonts w:cs="Calibri"/>
        </w:rPr>
        <w:t>. https://hess.copernicus.org/preprints/10/1251/2013/hessd-10-1251-2013.pdf (2013) doi:10.5194/hessd-10-1251-2013.</w:t>
      </w:r>
    </w:p>
    <w:p w14:paraId="439A74D0" w14:textId="77777777" w:rsidR="00FF60E0" w:rsidRPr="00FF60E0" w:rsidRDefault="00FF60E0" w:rsidP="00FF60E0">
      <w:pPr>
        <w:pStyle w:val="Bibliography"/>
        <w:rPr>
          <w:rFonts w:cs="Calibri"/>
        </w:rPr>
      </w:pPr>
      <w:r w:rsidRPr="00FF60E0">
        <w:rPr>
          <w:rFonts w:cs="Calibri"/>
        </w:rPr>
        <w:lastRenderedPageBreak/>
        <w:t>11.</w:t>
      </w:r>
      <w:r w:rsidRPr="00FF60E0">
        <w:rPr>
          <w:rFonts w:cs="Calibri"/>
        </w:rPr>
        <w:tab/>
        <w:t>Veldkamp, T. I. E. Water scarcity at the global and regional scales: unravelling its dominant drivers in historical and future time periods. (2017).</w:t>
      </w:r>
    </w:p>
    <w:p w14:paraId="17802F53" w14:textId="77777777" w:rsidR="00FF60E0" w:rsidRPr="00FF60E0" w:rsidRDefault="00FF60E0" w:rsidP="00FF60E0">
      <w:pPr>
        <w:pStyle w:val="Bibliography"/>
        <w:rPr>
          <w:rFonts w:cs="Calibri"/>
        </w:rPr>
      </w:pPr>
      <w:r w:rsidRPr="00FF60E0">
        <w:rPr>
          <w:rFonts w:cs="Calibri"/>
        </w:rPr>
        <w:t>12.</w:t>
      </w:r>
      <w:r w:rsidRPr="00FF60E0">
        <w:rPr>
          <w:rFonts w:cs="Calibri"/>
        </w:rPr>
        <w:tab/>
        <w:t xml:space="preserve">Wada, Y., de Graaf, I. E. M. &amp; Van Beek, L. P. H. High-resolution modeling of human and climate impacts on global water resources. </w:t>
      </w:r>
      <w:r w:rsidRPr="00FF60E0">
        <w:rPr>
          <w:rFonts w:cs="Calibri"/>
          <w:i/>
          <w:iCs/>
        </w:rPr>
        <w:t>Journal of Advances in Modeling Earth Systems</w:t>
      </w:r>
      <w:r w:rsidRPr="00FF60E0">
        <w:rPr>
          <w:rFonts w:cs="Calibri"/>
        </w:rPr>
        <w:t xml:space="preserve"> </w:t>
      </w:r>
      <w:r w:rsidRPr="00FF60E0">
        <w:rPr>
          <w:rFonts w:cs="Calibri"/>
          <w:b/>
          <w:bCs/>
        </w:rPr>
        <w:t>8</w:t>
      </w:r>
      <w:r w:rsidRPr="00FF60E0">
        <w:rPr>
          <w:rFonts w:cs="Calibri"/>
        </w:rPr>
        <w:t>, 735–763 (2016).</w:t>
      </w:r>
    </w:p>
    <w:p w14:paraId="2BA43BE0" w14:textId="77777777" w:rsidR="00FF60E0" w:rsidRPr="00FF60E0" w:rsidRDefault="00FF60E0" w:rsidP="00FF60E0">
      <w:pPr>
        <w:pStyle w:val="Bibliography"/>
        <w:rPr>
          <w:rFonts w:cs="Calibri"/>
        </w:rPr>
      </w:pPr>
      <w:r w:rsidRPr="00FF60E0">
        <w:rPr>
          <w:rFonts w:cs="Calibri"/>
        </w:rPr>
        <w:t>13.</w:t>
      </w:r>
      <w:r w:rsidRPr="00FF60E0">
        <w:rPr>
          <w:rFonts w:cs="Calibri"/>
        </w:rPr>
        <w:tab/>
        <w:t xml:space="preserve">Huang, Z. </w:t>
      </w:r>
      <w:r w:rsidRPr="00FF60E0">
        <w:rPr>
          <w:rFonts w:cs="Calibri"/>
          <w:i/>
          <w:iCs/>
        </w:rPr>
        <w:t>et al.</w:t>
      </w:r>
      <w:r w:rsidRPr="00FF60E0">
        <w:rPr>
          <w:rFonts w:cs="Calibri"/>
        </w:rPr>
        <w:t xml:space="preserve"> Reconstruction of global gridded monthly sectoral water withdrawals for 1971–2010 and analysis of their spatiotemporal patterns. </w:t>
      </w:r>
      <w:r w:rsidRPr="00FF60E0">
        <w:rPr>
          <w:rFonts w:cs="Calibri"/>
          <w:i/>
          <w:iCs/>
        </w:rPr>
        <w:t>Hydrology and Earth System Sciences</w:t>
      </w:r>
      <w:r w:rsidRPr="00FF60E0">
        <w:rPr>
          <w:rFonts w:cs="Calibri"/>
        </w:rPr>
        <w:t xml:space="preserve"> </w:t>
      </w:r>
      <w:r w:rsidRPr="00FF60E0">
        <w:rPr>
          <w:rFonts w:cs="Calibri"/>
          <w:b/>
          <w:bCs/>
        </w:rPr>
        <w:t>22</w:t>
      </w:r>
      <w:r w:rsidRPr="00FF60E0">
        <w:rPr>
          <w:rFonts w:cs="Calibri"/>
        </w:rPr>
        <w:t>, 2117–2133 (2018).</w:t>
      </w:r>
    </w:p>
    <w:p w14:paraId="5699C71B" w14:textId="77777777" w:rsidR="00FF60E0" w:rsidRPr="00FF60E0" w:rsidRDefault="00FF60E0" w:rsidP="00FF60E0">
      <w:pPr>
        <w:pStyle w:val="Bibliography"/>
        <w:rPr>
          <w:rFonts w:cs="Calibri"/>
        </w:rPr>
      </w:pPr>
      <w:r w:rsidRPr="00FF60E0">
        <w:rPr>
          <w:rFonts w:cs="Calibri"/>
        </w:rPr>
        <w:t>14.</w:t>
      </w:r>
      <w:r w:rsidRPr="00FF60E0">
        <w:rPr>
          <w:rFonts w:cs="Calibri"/>
        </w:rPr>
        <w:tab/>
        <w:t xml:space="preserve">Wada, Y., Wisser, D. &amp; Bierkens, M. F. P. Global modeling of withdrawal, allocation and consumptive use of surface water and groundwater resources. </w:t>
      </w:r>
      <w:r w:rsidRPr="00FF60E0">
        <w:rPr>
          <w:rFonts w:cs="Calibri"/>
          <w:i/>
          <w:iCs/>
        </w:rPr>
        <w:t>Earth System Dynamics</w:t>
      </w:r>
      <w:r w:rsidRPr="00FF60E0">
        <w:rPr>
          <w:rFonts w:cs="Calibri"/>
        </w:rPr>
        <w:t xml:space="preserve"> </w:t>
      </w:r>
      <w:r w:rsidRPr="00FF60E0">
        <w:rPr>
          <w:rFonts w:cs="Calibri"/>
          <w:b/>
          <w:bCs/>
        </w:rPr>
        <w:t>5</w:t>
      </w:r>
      <w:r w:rsidRPr="00FF60E0">
        <w:rPr>
          <w:rFonts w:cs="Calibri"/>
        </w:rPr>
        <w:t>, 15–40 (2014).</w:t>
      </w:r>
    </w:p>
    <w:p w14:paraId="647842A1" w14:textId="77777777" w:rsidR="00FF60E0" w:rsidRPr="00FF60E0" w:rsidRDefault="00FF60E0" w:rsidP="00FF60E0">
      <w:pPr>
        <w:pStyle w:val="Bibliography"/>
        <w:rPr>
          <w:rFonts w:cs="Calibri"/>
        </w:rPr>
      </w:pPr>
      <w:r w:rsidRPr="00FF60E0">
        <w:rPr>
          <w:rFonts w:cs="Calibri"/>
        </w:rPr>
        <w:t>15.</w:t>
      </w:r>
      <w:r w:rsidRPr="00FF60E0">
        <w:rPr>
          <w:rFonts w:cs="Calibri"/>
        </w:rPr>
        <w:tab/>
        <w:t xml:space="preserve">Mekonnen, M. M. &amp; Hoekstra, A. Y. </w:t>
      </w:r>
      <w:r w:rsidRPr="00FF60E0">
        <w:rPr>
          <w:rFonts w:cs="Calibri"/>
          <w:i/>
          <w:iCs/>
        </w:rPr>
        <w:t>Total monthly blue water footprints of production at a 30 × 30 arc minute grid resolution (1996-2005)</w:t>
      </w:r>
      <w:r w:rsidRPr="00FF60E0">
        <w:rPr>
          <w:rFonts w:cs="Calibri"/>
        </w:rPr>
        <w:t>. https://waterfootprint.org/en/resources/waterstat/monthly-gridded-blue-water-footprint-statistics/ (2011).</w:t>
      </w:r>
    </w:p>
    <w:p w14:paraId="74A102EF" w14:textId="77777777" w:rsidR="00FF60E0" w:rsidRPr="00FF60E0" w:rsidRDefault="00FF60E0" w:rsidP="00FF60E0">
      <w:pPr>
        <w:pStyle w:val="Bibliography"/>
        <w:rPr>
          <w:rFonts w:cs="Calibri"/>
        </w:rPr>
      </w:pPr>
      <w:r w:rsidRPr="001020F8">
        <w:rPr>
          <w:rFonts w:cs="Calibri"/>
          <w:lang w:val="es-ES"/>
          <w:rPrChange w:id="111" w:author="Khan, Zarrar" w:date="2023-02-13T11:59:00Z">
            <w:rPr>
              <w:rFonts w:cs="Calibri"/>
            </w:rPr>
          </w:rPrChange>
        </w:rPr>
        <w:t>16.</w:t>
      </w:r>
      <w:r w:rsidRPr="001020F8">
        <w:rPr>
          <w:rFonts w:cs="Calibri"/>
          <w:lang w:val="es-ES"/>
          <w:rPrChange w:id="112" w:author="Khan, Zarrar" w:date="2023-02-13T11:59:00Z">
            <w:rPr>
              <w:rFonts w:cs="Calibri"/>
            </w:rPr>
          </w:rPrChange>
        </w:rPr>
        <w:tab/>
        <w:t xml:space="preserve">Hofste, R. W. </w:t>
      </w:r>
      <w:r w:rsidRPr="001020F8">
        <w:rPr>
          <w:rFonts w:cs="Calibri"/>
          <w:i/>
          <w:iCs/>
          <w:lang w:val="es-ES"/>
          <w:rPrChange w:id="113" w:author="Khan, Zarrar" w:date="2023-02-13T11:59:00Z">
            <w:rPr>
              <w:rFonts w:cs="Calibri"/>
              <w:i/>
              <w:iCs/>
            </w:rPr>
          </w:rPrChange>
        </w:rPr>
        <w:t>et al.</w:t>
      </w:r>
      <w:r w:rsidRPr="001020F8">
        <w:rPr>
          <w:rFonts w:cs="Calibri"/>
          <w:lang w:val="es-ES"/>
          <w:rPrChange w:id="114" w:author="Khan, Zarrar" w:date="2023-02-13T11:59:00Z">
            <w:rPr>
              <w:rFonts w:cs="Calibri"/>
            </w:rPr>
          </w:rPrChange>
        </w:rPr>
        <w:t xml:space="preserve"> </w:t>
      </w:r>
      <w:r w:rsidRPr="00FF60E0">
        <w:rPr>
          <w:rFonts w:cs="Calibri"/>
        </w:rPr>
        <w:t xml:space="preserve">Aqueduct 3.0: Updated decision-relevant global water risk indicators. </w:t>
      </w:r>
      <w:r w:rsidRPr="00FF60E0">
        <w:rPr>
          <w:rFonts w:cs="Calibri"/>
          <w:i/>
          <w:iCs/>
        </w:rPr>
        <w:t>World Resources Institute: Washington, DC, USA</w:t>
      </w:r>
      <w:r w:rsidRPr="00FF60E0">
        <w:rPr>
          <w:rFonts w:cs="Calibri"/>
        </w:rPr>
        <w:t xml:space="preserve"> (2019).</w:t>
      </w:r>
    </w:p>
    <w:p w14:paraId="5FFA92F8" w14:textId="77777777" w:rsidR="00FF60E0" w:rsidRPr="00FF60E0" w:rsidRDefault="00FF60E0" w:rsidP="00FF60E0">
      <w:pPr>
        <w:pStyle w:val="Bibliography"/>
        <w:rPr>
          <w:rFonts w:cs="Calibri"/>
        </w:rPr>
      </w:pPr>
      <w:r w:rsidRPr="00FF60E0">
        <w:rPr>
          <w:rFonts w:cs="Calibri"/>
        </w:rPr>
        <w:t>17.</w:t>
      </w:r>
      <w:r w:rsidRPr="00FF60E0">
        <w:rPr>
          <w:rFonts w:cs="Calibri"/>
        </w:rPr>
        <w:tab/>
        <w:t xml:space="preserve">Wild, T. B. </w:t>
      </w:r>
      <w:r w:rsidRPr="00FF60E0">
        <w:rPr>
          <w:rFonts w:cs="Calibri"/>
          <w:i/>
          <w:iCs/>
        </w:rPr>
        <w:t>et al.</w:t>
      </w:r>
      <w:r w:rsidRPr="00FF60E0">
        <w:rPr>
          <w:rFonts w:cs="Calibri"/>
        </w:rPr>
        <w:t xml:space="preserve"> The Implications of Global Change for the Co-Evolution of Argentina’s Integrated Energy-Water-Land Systems. </w:t>
      </w:r>
      <w:r w:rsidRPr="00FF60E0">
        <w:rPr>
          <w:rFonts w:cs="Calibri"/>
          <w:i/>
          <w:iCs/>
        </w:rPr>
        <w:t>Earth’s Future</w:t>
      </w:r>
      <w:r w:rsidRPr="00FF60E0">
        <w:rPr>
          <w:rFonts w:cs="Calibri"/>
        </w:rPr>
        <w:t xml:space="preserve"> </w:t>
      </w:r>
      <w:r w:rsidRPr="00FF60E0">
        <w:rPr>
          <w:rFonts w:cs="Calibri"/>
          <w:b/>
          <w:bCs/>
        </w:rPr>
        <w:t>9</w:t>
      </w:r>
      <w:r w:rsidRPr="00FF60E0">
        <w:rPr>
          <w:rFonts w:cs="Calibri"/>
        </w:rPr>
        <w:t>, e2020EF001970 (2021).</w:t>
      </w:r>
    </w:p>
    <w:p w14:paraId="2AE50F95" w14:textId="77777777" w:rsidR="00FF60E0" w:rsidRPr="00FF60E0" w:rsidRDefault="00FF60E0" w:rsidP="00FF60E0">
      <w:pPr>
        <w:pStyle w:val="Bibliography"/>
        <w:rPr>
          <w:rFonts w:cs="Calibri"/>
        </w:rPr>
      </w:pPr>
      <w:r w:rsidRPr="00FF60E0">
        <w:rPr>
          <w:rFonts w:cs="Calibri"/>
        </w:rPr>
        <w:t>18.</w:t>
      </w:r>
      <w:r w:rsidRPr="00FF60E0">
        <w:rPr>
          <w:rFonts w:cs="Calibri"/>
        </w:rPr>
        <w:tab/>
        <w:t xml:space="preserve">Reed, P. M. </w:t>
      </w:r>
      <w:r w:rsidRPr="00FF60E0">
        <w:rPr>
          <w:rFonts w:cs="Calibri"/>
          <w:i/>
          <w:iCs/>
        </w:rPr>
        <w:t>et al.</w:t>
      </w:r>
      <w:r w:rsidRPr="00FF60E0">
        <w:rPr>
          <w:rFonts w:cs="Calibri"/>
        </w:rPr>
        <w:t xml:space="preserve"> Multisector Dynamics: Advancing the Science of Complex Adaptive Human-Earth Systems. </w:t>
      </w:r>
      <w:r w:rsidRPr="00FF60E0">
        <w:rPr>
          <w:rFonts w:cs="Calibri"/>
          <w:i/>
          <w:iCs/>
        </w:rPr>
        <w:t>Earth’s Future</w:t>
      </w:r>
      <w:r w:rsidRPr="00FF60E0">
        <w:rPr>
          <w:rFonts w:cs="Calibri"/>
        </w:rPr>
        <w:t xml:space="preserve"> </w:t>
      </w:r>
      <w:r w:rsidRPr="00FF60E0">
        <w:rPr>
          <w:rFonts w:cs="Calibri"/>
          <w:b/>
          <w:bCs/>
        </w:rPr>
        <w:t>10</w:t>
      </w:r>
      <w:r w:rsidRPr="00FF60E0">
        <w:rPr>
          <w:rFonts w:cs="Calibri"/>
        </w:rPr>
        <w:t>, e2021EF002621 (2022).</w:t>
      </w:r>
    </w:p>
    <w:p w14:paraId="309398A7" w14:textId="77777777" w:rsidR="00FF60E0" w:rsidRPr="00FF60E0" w:rsidRDefault="00FF60E0" w:rsidP="00FF60E0">
      <w:pPr>
        <w:pStyle w:val="Bibliography"/>
        <w:rPr>
          <w:rFonts w:cs="Calibri"/>
        </w:rPr>
      </w:pPr>
      <w:r w:rsidRPr="00FF60E0">
        <w:rPr>
          <w:rFonts w:cs="Calibri"/>
        </w:rPr>
        <w:t>19.</w:t>
      </w:r>
      <w:r w:rsidRPr="00FF60E0">
        <w:rPr>
          <w:rFonts w:cs="Calibri"/>
        </w:rPr>
        <w:tab/>
        <w:t xml:space="preserve">Khan, Z., Wild, T. B., Iyer, G., Hejazi, M. &amp; Vernon, C. R. The future evolution of energy-water-agriculture interconnectivity across the US. </w:t>
      </w:r>
      <w:r w:rsidRPr="00FF60E0">
        <w:rPr>
          <w:rFonts w:cs="Calibri"/>
          <w:i/>
          <w:iCs/>
        </w:rPr>
        <w:t>Environ. Res. Lett.</w:t>
      </w:r>
      <w:r w:rsidRPr="00FF60E0">
        <w:rPr>
          <w:rFonts w:cs="Calibri"/>
        </w:rPr>
        <w:t xml:space="preserve"> </w:t>
      </w:r>
      <w:r w:rsidRPr="00FF60E0">
        <w:rPr>
          <w:rFonts w:cs="Calibri"/>
          <w:b/>
          <w:bCs/>
        </w:rPr>
        <w:t>16</w:t>
      </w:r>
      <w:r w:rsidRPr="00FF60E0">
        <w:rPr>
          <w:rFonts w:cs="Calibri"/>
        </w:rPr>
        <w:t>, 065010 (2021).</w:t>
      </w:r>
    </w:p>
    <w:p w14:paraId="29540A1F" w14:textId="77777777" w:rsidR="00FF60E0" w:rsidRPr="00FF60E0" w:rsidRDefault="00FF60E0" w:rsidP="00FF60E0">
      <w:pPr>
        <w:pStyle w:val="Bibliography"/>
        <w:rPr>
          <w:rFonts w:cs="Calibri"/>
        </w:rPr>
      </w:pPr>
      <w:r w:rsidRPr="00FF60E0">
        <w:rPr>
          <w:rFonts w:cs="Calibri"/>
        </w:rPr>
        <w:lastRenderedPageBreak/>
        <w:t>20.</w:t>
      </w:r>
      <w:r w:rsidRPr="00FF60E0">
        <w:rPr>
          <w:rFonts w:cs="Calibri"/>
        </w:rPr>
        <w:tab/>
        <w:t xml:space="preserve">Khan, Z. </w:t>
      </w:r>
      <w:r w:rsidRPr="00FF60E0">
        <w:rPr>
          <w:rFonts w:cs="Calibri"/>
          <w:i/>
          <w:iCs/>
        </w:rPr>
        <w:t>et al.</w:t>
      </w:r>
      <w:r w:rsidRPr="00FF60E0">
        <w:rPr>
          <w:rFonts w:cs="Calibri"/>
        </w:rPr>
        <w:t xml:space="preserve"> Output Data: tethys_v1.3.1_main_ssp_rcp version 1.2. </w:t>
      </w:r>
      <w:r w:rsidRPr="00FF60E0">
        <w:rPr>
          <w:rFonts w:cs="Calibri"/>
          <w:i/>
          <w:iCs/>
        </w:rPr>
        <w:t>Harvard Dataverse</w:t>
      </w:r>
      <w:r w:rsidRPr="00FF60E0">
        <w:rPr>
          <w:rFonts w:cs="Calibri"/>
        </w:rPr>
        <w:t xml:space="preserve"> https://doi.org/10.7910/DVN/VIQEAB (2022).</w:t>
      </w:r>
    </w:p>
    <w:p w14:paraId="18151DBB" w14:textId="77777777" w:rsidR="00FF60E0" w:rsidRPr="00FF60E0" w:rsidRDefault="00FF60E0" w:rsidP="00FF60E0">
      <w:pPr>
        <w:pStyle w:val="Bibliography"/>
        <w:rPr>
          <w:rFonts w:cs="Calibri"/>
        </w:rPr>
      </w:pPr>
      <w:r w:rsidRPr="00FF60E0">
        <w:rPr>
          <w:rFonts w:cs="Calibri"/>
        </w:rPr>
        <w:t>21.</w:t>
      </w:r>
      <w:r w:rsidRPr="00FF60E0">
        <w:rPr>
          <w:rFonts w:cs="Calibri"/>
        </w:rPr>
        <w:tab/>
        <w:t>World Resources Institute (WRI). WRI Aqueduct. (2021).</w:t>
      </w:r>
    </w:p>
    <w:p w14:paraId="7D2259EF" w14:textId="77777777" w:rsidR="00FF60E0" w:rsidRPr="00FF60E0" w:rsidRDefault="00FF60E0" w:rsidP="00FF60E0">
      <w:pPr>
        <w:pStyle w:val="Bibliography"/>
        <w:rPr>
          <w:rFonts w:cs="Calibri"/>
        </w:rPr>
      </w:pPr>
      <w:r w:rsidRPr="00FF60E0">
        <w:rPr>
          <w:rFonts w:cs="Calibri"/>
        </w:rPr>
        <w:t>22.</w:t>
      </w:r>
      <w:r w:rsidRPr="00FF60E0">
        <w:rPr>
          <w:rFonts w:cs="Calibri"/>
        </w:rPr>
        <w:tab/>
        <w:t xml:space="preserve">Mekonnen, M. &amp; Hoekstra, A. National water footprint accounts: The green, blue and grey water footprint of production and consumption. Volume 1: Main Report. </w:t>
      </w:r>
      <w:r w:rsidRPr="00FF60E0">
        <w:rPr>
          <w:rFonts w:cs="Calibri"/>
          <w:i/>
          <w:iCs/>
        </w:rPr>
        <w:t>Daugherty Water for Food Global Institute: Faculty Publications</w:t>
      </w:r>
      <w:r w:rsidRPr="00FF60E0">
        <w:rPr>
          <w:rFonts w:cs="Calibri"/>
        </w:rPr>
        <w:t xml:space="preserve"> (2011).</w:t>
      </w:r>
    </w:p>
    <w:p w14:paraId="29E11F36" w14:textId="77777777" w:rsidR="00FF60E0" w:rsidRPr="00FF60E0" w:rsidRDefault="00FF60E0" w:rsidP="00FF60E0">
      <w:pPr>
        <w:pStyle w:val="Bibliography"/>
        <w:rPr>
          <w:rFonts w:cs="Calibri"/>
        </w:rPr>
      </w:pPr>
      <w:r w:rsidRPr="00FF60E0">
        <w:rPr>
          <w:rFonts w:cs="Calibri"/>
        </w:rPr>
        <w:t>23.</w:t>
      </w:r>
      <w:r w:rsidRPr="00FF60E0">
        <w:rPr>
          <w:rFonts w:cs="Calibri"/>
        </w:rPr>
        <w:tab/>
        <w:t>Mekonnen, M. M. &amp; Hoekstra, A. Y. The green, blue and grey water footprint of crops and derived crops products. (2010).</w:t>
      </w:r>
    </w:p>
    <w:p w14:paraId="3C7717FC" w14:textId="77777777" w:rsidR="00FF60E0" w:rsidRPr="00FF60E0" w:rsidRDefault="00FF60E0" w:rsidP="00FF60E0">
      <w:pPr>
        <w:pStyle w:val="Bibliography"/>
        <w:rPr>
          <w:rFonts w:cs="Calibri"/>
        </w:rPr>
      </w:pPr>
      <w:r w:rsidRPr="00FF60E0">
        <w:rPr>
          <w:rFonts w:cs="Calibri"/>
        </w:rPr>
        <w:t>24.</w:t>
      </w:r>
      <w:r w:rsidRPr="00FF60E0">
        <w:rPr>
          <w:rFonts w:cs="Calibri"/>
        </w:rPr>
        <w:tab/>
        <w:t xml:space="preserve">Mekonnen, M. M. &amp; Hoekstra, A. Y. A Global Assessment of the Water Footprint of Farm Animal Products. </w:t>
      </w:r>
      <w:r w:rsidRPr="00FF60E0">
        <w:rPr>
          <w:rFonts w:cs="Calibri"/>
          <w:i/>
          <w:iCs/>
        </w:rPr>
        <w:t>Ecosystems</w:t>
      </w:r>
      <w:r w:rsidRPr="00FF60E0">
        <w:rPr>
          <w:rFonts w:cs="Calibri"/>
        </w:rPr>
        <w:t xml:space="preserve"> </w:t>
      </w:r>
      <w:r w:rsidRPr="00FF60E0">
        <w:rPr>
          <w:rFonts w:cs="Calibri"/>
          <w:b/>
          <w:bCs/>
        </w:rPr>
        <w:t>15</w:t>
      </w:r>
      <w:r w:rsidRPr="00FF60E0">
        <w:rPr>
          <w:rFonts w:cs="Calibri"/>
        </w:rPr>
        <w:t>, 401–415 (2012).</w:t>
      </w:r>
    </w:p>
    <w:p w14:paraId="3FDFEF52" w14:textId="77777777" w:rsidR="00FF60E0" w:rsidRPr="00FF60E0" w:rsidRDefault="00FF60E0" w:rsidP="00FF60E0">
      <w:pPr>
        <w:pStyle w:val="Bibliography"/>
        <w:rPr>
          <w:rFonts w:cs="Calibri"/>
        </w:rPr>
      </w:pPr>
      <w:r w:rsidRPr="00FF60E0">
        <w:rPr>
          <w:rFonts w:cs="Calibri"/>
        </w:rPr>
        <w:t>25.</w:t>
      </w:r>
      <w:r w:rsidRPr="00FF60E0">
        <w:rPr>
          <w:rFonts w:cs="Calibri"/>
        </w:rPr>
        <w:tab/>
        <w:t xml:space="preserve">Li, X. </w:t>
      </w:r>
      <w:r w:rsidRPr="00FF60E0">
        <w:rPr>
          <w:rFonts w:cs="Calibri"/>
          <w:i/>
          <w:iCs/>
        </w:rPr>
        <w:t>et al.</w:t>
      </w:r>
      <w:r w:rsidRPr="00FF60E0">
        <w:rPr>
          <w:rFonts w:cs="Calibri"/>
        </w:rPr>
        <w:t xml:space="preserve"> Tethys – A Python Package for Spatial and Temporal Downscaling of Global Water Withdrawals. </w:t>
      </w:r>
      <w:r w:rsidRPr="00FF60E0">
        <w:rPr>
          <w:rFonts w:cs="Calibri"/>
          <w:i/>
          <w:iCs/>
        </w:rPr>
        <w:t>Journal of Open Research Software</w:t>
      </w:r>
      <w:r w:rsidRPr="00FF60E0">
        <w:rPr>
          <w:rFonts w:cs="Calibri"/>
        </w:rPr>
        <w:t xml:space="preserve"> </w:t>
      </w:r>
      <w:r w:rsidRPr="00FF60E0">
        <w:rPr>
          <w:rFonts w:cs="Calibri"/>
          <w:b/>
          <w:bCs/>
        </w:rPr>
        <w:t>6</w:t>
      </w:r>
      <w:r w:rsidRPr="00FF60E0">
        <w:rPr>
          <w:rFonts w:cs="Calibri"/>
        </w:rPr>
        <w:t>, (2018).</w:t>
      </w:r>
    </w:p>
    <w:p w14:paraId="0CECEF4A" w14:textId="77777777" w:rsidR="00FF60E0" w:rsidRPr="00FF60E0" w:rsidRDefault="00FF60E0" w:rsidP="00FF60E0">
      <w:pPr>
        <w:pStyle w:val="Bibliography"/>
        <w:rPr>
          <w:rFonts w:cs="Calibri"/>
        </w:rPr>
      </w:pPr>
      <w:r w:rsidRPr="00FF60E0">
        <w:rPr>
          <w:rFonts w:cs="Calibri"/>
        </w:rPr>
        <w:t>26.</w:t>
      </w:r>
      <w:r w:rsidRPr="00FF60E0">
        <w:rPr>
          <w:rFonts w:cs="Calibri"/>
        </w:rPr>
        <w:tab/>
        <w:t xml:space="preserve">Vernon, C. R. </w:t>
      </w:r>
      <w:r w:rsidRPr="00FF60E0">
        <w:rPr>
          <w:rFonts w:cs="Calibri"/>
          <w:i/>
          <w:iCs/>
        </w:rPr>
        <w:t>et al.</w:t>
      </w:r>
      <w:r w:rsidRPr="00FF60E0">
        <w:rPr>
          <w:rFonts w:cs="Calibri"/>
        </w:rPr>
        <w:t xml:space="preserve"> Demeter – A Land Use and Land Cover Change Disaggregation Model. </w:t>
      </w:r>
      <w:r w:rsidRPr="00FF60E0">
        <w:rPr>
          <w:rFonts w:cs="Calibri"/>
          <w:i/>
          <w:iCs/>
        </w:rPr>
        <w:t>Journal of Open Research Software</w:t>
      </w:r>
      <w:r w:rsidRPr="00FF60E0">
        <w:rPr>
          <w:rFonts w:cs="Calibri"/>
        </w:rPr>
        <w:t xml:space="preserve"> </w:t>
      </w:r>
      <w:r w:rsidRPr="00FF60E0">
        <w:rPr>
          <w:rFonts w:cs="Calibri"/>
          <w:b/>
          <w:bCs/>
        </w:rPr>
        <w:t>6</w:t>
      </w:r>
      <w:r w:rsidRPr="00FF60E0">
        <w:rPr>
          <w:rFonts w:cs="Calibri"/>
        </w:rPr>
        <w:t>, 15 (2018).</w:t>
      </w:r>
    </w:p>
    <w:p w14:paraId="78A49CD5" w14:textId="77777777" w:rsidR="00FF60E0" w:rsidRPr="00FF60E0" w:rsidRDefault="00FF60E0" w:rsidP="00FF60E0">
      <w:pPr>
        <w:pStyle w:val="Bibliography"/>
        <w:rPr>
          <w:rFonts w:cs="Calibri"/>
        </w:rPr>
      </w:pPr>
      <w:r w:rsidRPr="001D0C8D">
        <w:rPr>
          <w:rFonts w:cs="Calibri"/>
          <w:lang w:val="en-US"/>
          <w:rPrChange w:id="115" w:author="Khan, Zarrar" w:date="2023-02-15T15:14:00Z">
            <w:rPr>
              <w:rFonts w:cs="Calibri"/>
            </w:rPr>
          </w:rPrChange>
        </w:rPr>
        <w:t>27.</w:t>
      </w:r>
      <w:r w:rsidRPr="001D0C8D">
        <w:rPr>
          <w:rFonts w:cs="Calibri"/>
          <w:lang w:val="en-US"/>
          <w:rPrChange w:id="116" w:author="Khan, Zarrar" w:date="2023-02-15T15:14:00Z">
            <w:rPr>
              <w:rFonts w:cs="Calibri"/>
            </w:rPr>
          </w:rPrChange>
        </w:rPr>
        <w:tab/>
        <w:t xml:space="preserve">van Vuuren, D. P. </w:t>
      </w:r>
      <w:r w:rsidRPr="001D0C8D">
        <w:rPr>
          <w:rFonts w:cs="Calibri"/>
          <w:i/>
          <w:iCs/>
          <w:lang w:val="en-US"/>
          <w:rPrChange w:id="117" w:author="Khan, Zarrar" w:date="2023-02-15T15:14:00Z">
            <w:rPr>
              <w:rFonts w:cs="Calibri"/>
              <w:i/>
              <w:iCs/>
            </w:rPr>
          </w:rPrChange>
        </w:rPr>
        <w:t>et al.</w:t>
      </w:r>
      <w:r w:rsidRPr="001D0C8D">
        <w:rPr>
          <w:rFonts w:cs="Calibri"/>
          <w:lang w:val="en-US"/>
          <w:rPrChange w:id="118" w:author="Khan, Zarrar" w:date="2023-02-15T15:14:00Z">
            <w:rPr>
              <w:rFonts w:cs="Calibri"/>
            </w:rPr>
          </w:rPrChange>
        </w:rPr>
        <w:t xml:space="preserve"> </w:t>
      </w:r>
      <w:r w:rsidRPr="00FF60E0">
        <w:rPr>
          <w:rFonts w:cs="Calibri"/>
        </w:rPr>
        <w:t xml:space="preserve">The representative concentration pathways: an overview. </w:t>
      </w:r>
      <w:r w:rsidRPr="00FF60E0">
        <w:rPr>
          <w:rFonts w:cs="Calibri"/>
          <w:i/>
          <w:iCs/>
        </w:rPr>
        <w:t>Climatic Change</w:t>
      </w:r>
      <w:r w:rsidRPr="00FF60E0">
        <w:rPr>
          <w:rFonts w:cs="Calibri"/>
        </w:rPr>
        <w:t xml:space="preserve"> </w:t>
      </w:r>
      <w:r w:rsidRPr="00FF60E0">
        <w:rPr>
          <w:rFonts w:cs="Calibri"/>
          <w:b/>
          <w:bCs/>
        </w:rPr>
        <w:t>109</w:t>
      </w:r>
      <w:r w:rsidRPr="00FF60E0">
        <w:rPr>
          <w:rFonts w:cs="Calibri"/>
        </w:rPr>
        <w:t>, 5 (2011).</w:t>
      </w:r>
    </w:p>
    <w:p w14:paraId="5E2184FF" w14:textId="77777777" w:rsidR="00FF60E0" w:rsidRPr="00FF60E0" w:rsidRDefault="00FF60E0" w:rsidP="00FF60E0">
      <w:pPr>
        <w:pStyle w:val="Bibliography"/>
        <w:rPr>
          <w:rFonts w:cs="Calibri"/>
        </w:rPr>
      </w:pPr>
      <w:r w:rsidRPr="00FF60E0">
        <w:rPr>
          <w:rFonts w:cs="Calibri"/>
        </w:rPr>
        <w:t>28.</w:t>
      </w:r>
      <w:r w:rsidRPr="00FF60E0">
        <w:rPr>
          <w:rFonts w:cs="Calibri"/>
        </w:rPr>
        <w:tab/>
        <w:t xml:space="preserve">O’Neill, B. C. </w:t>
      </w:r>
      <w:r w:rsidRPr="00FF60E0">
        <w:rPr>
          <w:rFonts w:cs="Calibri"/>
          <w:i/>
          <w:iCs/>
        </w:rPr>
        <w:t>et al.</w:t>
      </w:r>
      <w:r w:rsidRPr="00FF60E0">
        <w:rPr>
          <w:rFonts w:cs="Calibri"/>
        </w:rPr>
        <w:t xml:space="preserve"> The roads ahead: Narratives for shared socioeconomic pathways describing world futures in the 21st century. </w:t>
      </w:r>
      <w:r w:rsidRPr="00FF60E0">
        <w:rPr>
          <w:rFonts w:cs="Calibri"/>
          <w:i/>
          <w:iCs/>
        </w:rPr>
        <w:t>Global Environmental Change</w:t>
      </w:r>
      <w:r w:rsidRPr="00FF60E0">
        <w:rPr>
          <w:rFonts w:cs="Calibri"/>
        </w:rPr>
        <w:t xml:space="preserve"> </w:t>
      </w:r>
      <w:r w:rsidRPr="00FF60E0">
        <w:rPr>
          <w:rFonts w:cs="Calibri"/>
          <w:b/>
          <w:bCs/>
        </w:rPr>
        <w:t>42</w:t>
      </w:r>
      <w:r w:rsidRPr="00FF60E0">
        <w:rPr>
          <w:rFonts w:cs="Calibri"/>
        </w:rPr>
        <w:t>, 169–180 (2017).</w:t>
      </w:r>
    </w:p>
    <w:p w14:paraId="46F820F3" w14:textId="77777777" w:rsidR="00FF60E0" w:rsidRPr="00FF60E0" w:rsidRDefault="00FF60E0" w:rsidP="00FF60E0">
      <w:pPr>
        <w:pStyle w:val="Bibliography"/>
        <w:rPr>
          <w:rFonts w:cs="Calibri"/>
        </w:rPr>
      </w:pPr>
      <w:r w:rsidRPr="00FF60E0">
        <w:rPr>
          <w:rFonts w:cs="Calibri"/>
        </w:rPr>
        <w:t>29.</w:t>
      </w:r>
      <w:r w:rsidRPr="00FF60E0">
        <w:rPr>
          <w:rFonts w:cs="Calibri"/>
        </w:rPr>
        <w:tab/>
        <w:t>ISIMIP. Inter Sectoral Impact Model Intercomparison (ISIMIP) - Input Data and Bias Correction. (2019).</w:t>
      </w:r>
    </w:p>
    <w:p w14:paraId="3814DCD9" w14:textId="77777777" w:rsidR="00FF60E0" w:rsidRPr="00FF60E0" w:rsidRDefault="00FF60E0" w:rsidP="00FF60E0">
      <w:pPr>
        <w:pStyle w:val="Bibliography"/>
        <w:rPr>
          <w:rFonts w:cs="Calibri"/>
        </w:rPr>
      </w:pPr>
      <w:r w:rsidRPr="00FF60E0">
        <w:rPr>
          <w:rFonts w:cs="Calibri"/>
        </w:rPr>
        <w:t>30.</w:t>
      </w:r>
      <w:r w:rsidRPr="00FF60E0">
        <w:rPr>
          <w:rFonts w:cs="Calibri"/>
        </w:rPr>
        <w:tab/>
        <w:t xml:space="preserve">Graham, N. T. </w:t>
      </w:r>
      <w:r w:rsidRPr="00FF60E0">
        <w:rPr>
          <w:rFonts w:cs="Calibri"/>
          <w:i/>
          <w:iCs/>
        </w:rPr>
        <w:t>et al.</w:t>
      </w:r>
      <w:r w:rsidRPr="00FF60E0">
        <w:rPr>
          <w:rFonts w:cs="Calibri"/>
        </w:rPr>
        <w:t xml:space="preserve"> Water Sector Assumptions for the Shared Socioeconomic Pathways in an Integrated Modeling Framework. </w:t>
      </w:r>
      <w:r w:rsidRPr="00FF60E0">
        <w:rPr>
          <w:rFonts w:cs="Calibri"/>
          <w:i/>
          <w:iCs/>
        </w:rPr>
        <w:t>Water Resources Research</w:t>
      </w:r>
      <w:r w:rsidRPr="00FF60E0">
        <w:rPr>
          <w:rFonts w:cs="Calibri"/>
        </w:rPr>
        <w:t xml:space="preserve"> </w:t>
      </w:r>
      <w:r w:rsidRPr="00FF60E0">
        <w:rPr>
          <w:rFonts w:cs="Calibri"/>
          <w:b/>
          <w:bCs/>
        </w:rPr>
        <w:t>54</w:t>
      </w:r>
      <w:r w:rsidRPr="00FF60E0">
        <w:rPr>
          <w:rFonts w:cs="Calibri"/>
        </w:rPr>
        <w:t>, 6423–6440 (2018).</w:t>
      </w:r>
    </w:p>
    <w:p w14:paraId="1369511E" w14:textId="77777777" w:rsidR="00FF60E0" w:rsidRPr="00FF60E0" w:rsidRDefault="00FF60E0" w:rsidP="00FF60E0">
      <w:pPr>
        <w:pStyle w:val="Bibliography"/>
        <w:rPr>
          <w:rFonts w:cs="Calibri"/>
        </w:rPr>
      </w:pPr>
      <w:r w:rsidRPr="00FF60E0">
        <w:rPr>
          <w:rFonts w:cs="Calibri"/>
        </w:rPr>
        <w:t>31.</w:t>
      </w:r>
      <w:r w:rsidRPr="00FF60E0">
        <w:rPr>
          <w:rFonts w:cs="Calibri"/>
        </w:rPr>
        <w:tab/>
        <w:t xml:space="preserve">Chen, M. </w:t>
      </w:r>
      <w:r w:rsidRPr="00FF60E0">
        <w:rPr>
          <w:rFonts w:cs="Calibri"/>
          <w:i/>
          <w:iCs/>
        </w:rPr>
        <w:t>et al.</w:t>
      </w:r>
      <w:r w:rsidRPr="00FF60E0">
        <w:rPr>
          <w:rFonts w:cs="Calibri"/>
        </w:rPr>
        <w:t xml:space="preserve"> Global land use for 2015–2100 at 0.05° resolution under diverse socioeconomic and climate scenarios. </w:t>
      </w:r>
      <w:r w:rsidRPr="00FF60E0">
        <w:rPr>
          <w:rFonts w:cs="Calibri"/>
          <w:i/>
          <w:iCs/>
        </w:rPr>
        <w:t>Sci Data</w:t>
      </w:r>
      <w:r w:rsidRPr="00FF60E0">
        <w:rPr>
          <w:rFonts w:cs="Calibri"/>
        </w:rPr>
        <w:t xml:space="preserve"> </w:t>
      </w:r>
      <w:r w:rsidRPr="00FF60E0">
        <w:rPr>
          <w:rFonts w:cs="Calibri"/>
          <w:b/>
          <w:bCs/>
        </w:rPr>
        <w:t>7</w:t>
      </w:r>
      <w:r w:rsidRPr="00FF60E0">
        <w:rPr>
          <w:rFonts w:cs="Calibri"/>
        </w:rPr>
        <w:t>, 320 (2020).</w:t>
      </w:r>
    </w:p>
    <w:p w14:paraId="4A59AF09" w14:textId="77777777" w:rsidR="00FF60E0" w:rsidRPr="00FF60E0" w:rsidRDefault="00FF60E0" w:rsidP="00FF60E0">
      <w:pPr>
        <w:pStyle w:val="Bibliography"/>
        <w:rPr>
          <w:rFonts w:cs="Calibri"/>
        </w:rPr>
      </w:pPr>
      <w:r w:rsidRPr="00FF60E0">
        <w:rPr>
          <w:rFonts w:cs="Calibri"/>
        </w:rPr>
        <w:lastRenderedPageBreak/>
        <w:t>32.</w:t>
      </w:r>
      <w:r w:rsidRPr="00FF60E0">
        <w:rPr>
          <w:rFonts w:cs="Calibri"/>
        </w:rPr>
        <w:tab/>
        <w:t>Narayan, K., Di Vittorio, A. &amp; Vernon, C. GCAM boundary spatial products from moirai v3.1. (2021) doi:10.5281/zenodo.4688451.</w:t>
      </w:r>
    </w:p>
    <w:p w14:paraId="6D9CBC84" w14:textId="77777777" w:rsidR="00FF60E0" w:rsidRPr="00FF60E0" w:rsidRDefault="00FF60E0" w:rsidP="00FF60E0">
      <w:pPr>
        <w:pStyle w:val="Bibliography"/>
        <w:rPr>
          <w:rFonts w:cs="Calibri"/>
        </w:rPr>
      </w:pPr>
      <w:r w:rsidRPr="00FF60E0">
        <w:rPr>
          <w:rFonts w:cs="Calibri"/>
        </w:rPr>
        <w:t>33.</w:t>
      </w:r>
      <w:r w:rsidRPr="00FF60E0">
        <w:rPr>
          <w:rFonts w:cs="Calibri"/>
        </w:rPr>
        <w:tab/>
        <w:t>Di Vittorio, A., Vernon, C. R. &amp; Shu, S. Moirai Version 3: A Data Processing System to Generate Recent Historical Land Inputs for Global Modeling Applications at Various Scales.</w:t>
      </w:r>
    </w:p>
    <w:p w14:paraId="30F90266" w14:textId="77777777" w:rsidR="00FF60E0" w:rsidRPr="001020F8" w:rsidRDefault="00FF60E0" w:rsidP="00FF60E0">
      <w:pPr>
        <w:pStyle w:val="Bibliography"/>
        <w:rPr>
          <w:rFonts w:cs="Calibri"/>
          <w:lang w:val="es-ES"/>
          <w:rPrChange w:id="119" w:author="Khan, Zarrar" w:date="2023-02-13T11:59:00Z">
            <w:rPr>
              <w:rFonts w:cs="Calibri"/>
            </w:rPr>
          </w:rPrChange>
        </w:rPr>
      </w:pPr>
      <w:r w:rsidRPr="001020F8">
        <w:rPr>
          <w:rFonts w:cs="Calibri"/>
          <w:lang w:val="es-ES"/>
          <w:rPrChange w:id="120" w:author="Khan, Zarrar" w:date="2023-02-13T11:59:00Z">
            <w:rPr>
              <w:rFonts w:cs="Calibri"/>
            </w:rPr>
          </w:rPrChange>
        </w:rPr>
        <w:t>34.</w:t>
      </w:r>
      <w:r w:rsidRPr="001020F8">
        <w:rPr>
          <w:rFonts w:cs="Calibri"/>
          <w:lang w:val="es-ES"/>
          <w:rPrChange w:id="121" w:author="Khan, Zarrar" w:date="2023-02-13T11:59:00Z">
            <w:rPr>
              <w:rFonts w:cs="Calibri"/>
            </w:rPr>
          </w:rPrChange>
        </w:rPr>
        <w:tab/>
        <w:t xml:space="preserve">Khan, Z. </w:t>
      </w:r>
      <w:r w:rsidRPr="001020F8">
        <w:rPr>
          <w:rFonts w:cs="Calibri"/>
          <w:i/>
          <w:iCs/>
          <w:lang w:val="es-ES"/>
          <w:rPrChange w:id="122" w:author="Khan, Zarrar" w:date="2023-02-13T11:59:00Z">
            <w:rPr>
              <w:rFonts w:cs="Calibri"/>
              <w:i/>
              <w:iCs/>
            </w:rPr>
          </w:rPrChange>
        </w:rPr>
        <w:t>et al.</w:t>
      </w:r>
      <w:r w:rsidRPr="001020F8">
        <w:rPr>
          <w:rFonts w:cs="Calibri"/>
          <w:lang w:val="es-ES"/>
          <w:rPrChange w:id="123" w:author="Khan, Zarrar" w:date="2023-02-13T11:59:00Z">
            <w:rPr>
              <w:rFonts w:cs="Calibri"/>
            </w:rPr>
          </w:rPrChange>
        </w:rPr>
        <w:t xml:space="preserve"> Tethys v1.3.1. </w:t>
      </w:r>
      <w:r w:rsidRPr="001020F8">
        <w:rPr>
          <w:rFonts w:cs="Calibri"/>
          <w:i/>
          <w:iCs/>
          <w:lang w:val="es-ES"/>
          <w:rPrChange w:id="124" w:author="Khan, Zarrar" w:date="2023-02-13T11:59:00Z">
            <w:rPr>
              <w:rFonts w:cs="Calibri"/>
              <w:i/>
              <w:iCs/>
            </w:rPr>
          </w:rPrChange>
        </w:rPr>
        <w:t>Zenodo</w:t>
      </w:r>
      <w:r w:rsidRPr="001020F8">
        <w:rPr>
          <w:rFonts w:cs="Calibri"/>
          <w:lang w:val="es-ES"/>
          <w:rPrChange w:id="125" w:author="Khan, Zarrar" w:date="2023-02-13T11:59:00Z">
            <w:rPr>
              <w:rFonts w:cs="Calibri"/>
            </w:rPr>
          </w:rPrChange>
        </w:rPr>
        <w:t xml:space="preserve"> https://doi.org/10.5281/zenodo.6399488 (2022).</w:t>
      </w:r>
    </w:p>
    <w:p w14:paraId="5BDDD300" w14:textId="77777777" w:rsidR="00FF60E0" w:rsidRPr="00FF60E0" w:rsidRDefault="00FF60E0" w:rsidP="00FF60E0">
      <w:pPr>
        <w:pStyle w:val="Bibliography"/>
        <w:rPr>
          <w:rFonts w:cs="Calibri"/>
        </w:rPr>
      </w:pPr>
      <w:r w:rsidRPr="001020F8">
        <w:rPr>
          <w:rFonts w:cs="Calibri"/>
          <w:lang w:val="es-ES"/>
          <w:rPrChange w:id="126" w:author="Khan, Zarrar" w:date="2023-02-13T11:59:00Z">
            <w:rPr>
              <w:rFonts w:cs="Calibri"/>
            </w:rPr>
          </w:rPrChange>
        </w:rPr>
        <w:t>35.</w:t>
      </w:r>
      <w:r w:rsidRPr="001020F8">
        <w:rPr>
          <w:rFonts w:cs="Calibri"/>
          <w:lang w:val="es-ES"/>
          <w:rPrChange w:id="127" w:author="Khan, Zarrar" w:date="2023-02-13T11:59:00Z">
            <w:rPr>
              <w:rFonts w:cs="Calibri"/>
            </w:rPr>
          </w:rPrChange>
        </w:rPr>
        <w:tab/>
        <w:t xml:space="preserve">SEDAC. </w:t>
      </w:r>
      <w:r w:rsidRPr="00FF60E0">
        <w:rPr>
          <w:rFonts w:cs="Calibri"/>
        </w:rPr>
        <w:t xml:space="preserve">Gridded Population of the World, Version 4 (GPWv4): Population Density, Revision 11. </w:t>
      </w:r>
      <w:r w:rsidRPr="00FF60E0">
        <w:rPr>
          <w:rFonts w:cs="Calibri"/>
          <w:i/>
          <w:iCs/>
        </w:rPr>
        <w:t>Center for International Earth Science Information Network - CIESIN - Columbia University. 2018. Palisades, NY: NASA Socioeconomic Data and Applications Center (SEDAC)</w:t>
      </w:r>
      <w:r w:rsidRPr="00FF60E0">
        <w:rPr>
          <w:rFonts w:cs="Calibri"/>
        </w:rPr>
        <w:t xml:space="preserve"> https://doi.org/10.7927/H49C6VHW (2018).</w:t>
      </w:r>
    </w:p>
    <w:p w14:paraId="67F49FEF" w14:textId="77777777" w:rsidR="00FF60E0" w:rsidRPr="00FF60E0" w:rsidRDefault="00FF60E0" w:rsidP="00FF60E0">
      <w:pPr>
        <w:pStyle w:val="Bibliography"/>
        <w:rPr>
          <w:rFonts w:cs="Calibri"/>
        </w:rPr>
      </w:pPr>
      <w:r w:rsidRPr="00FF60E0">
        <w:rPr>
          <w:rFonts w:cs="Calibri"/>
        </w:rPr>
        <w:t>36.</w:t>
      </w:r>
      <w:r w:rsidRPr="00FF60E0">
        <w:rPr>
          <w:rFonts w:cs="Calibri"/>
        </w:rPr>
        <w:tab/>
        <w:t xml:space="preserve">Wint, W. &amp; Robinson, T. </w:t>
      </w:r>
      <w:r w:rsidRPr="00FF60E0">
        <w:rPr>
          <w:rFonts w:cs="Calibri"/>
          <w:i/>
          <w:iCs/>
        </w:rPr>
        <w:t>Gridded livestock of the world 2007</w:t>
      </w:r>
      <w:r w:rsidRPr="00FF60E0">
        <w:rPr>
          <w:rFonts w:cs="Calibri"/>
        </w:rPr>
        <w:t>. (FAO, Roma (Italia), 2007).</w:t>
      </w:r>
    </w:p>
    <w:p w14:paraId="2EA8741C" w14:textId="77777777" w:rsidR="00FF60E0" w:rsidRPr="00FF60E0" w:rsidRDefault="00FF60E0" w:rsidP="00FF60E0">
      <w:pPr>
        <w:pStyle w:val="Bibliography"/>
        <w:rPr>
          <w:rFonts w:cs="Calibri"/>
        </w:rPr>
      </w:pPr>
      <w:r w:rsidRPr="00FF60E0">
        <w:rPr>
          <w:rFonts w:cs="Calibri"/>
        </w:rPr>
        <w:t>37.</w:t>
      </w:r>
      <w:r w:rsidRPr="00FF60E0">
        <w:rPr>
          <w:rFonts w:cs="Calibri"/>
        </w:rPr>
        <w:tab/>
        <w:t xml:space="preserve">Wada, Y. </w:t>
      </w:r>
      <w:r w:rsidRPr="00FF60E0">
        <w:rPr>
          <w:rFonts w:cs="Calibri"/>
          <w:i/>
          <w:iCs/>
        </w:rPr>
        <w:t>et al.</w:t>
      </w:r>
      <w:r w:rsidRPr="00FF60E0">
        <w:rPr>
          <w:rFonts w:cs="Calibri"/>
        </w:rPr>
        <w:t xml:space="preserve"> Global monthly water stress: 2. Water demand and severity of water stress. </w:t>
      </w:r>
      <w:r w:rsidRPr="00FF60E0">
        <w:rPr>
          <w:rFonts w:cs="Calibri"/>
          <w:i/>
          <w:iCs/>
        </w:rPr>
        <w:t>Water Resources Research</w:t>
      </w:r>
      <w:r w:rsidRPr="00FF60E0">
        <w:rPr>
          <w:rFonts w:cs="Calibri"/>
        </w:rPr>
        <w:t xml:space="preserve"> </w:t>
      </w:r>
      <w:r w:rsidRPr="00FF60E0">
        <w:rPr>
          <w:rFonts w:cs="Calibri"/>
          <w:b/>
          <w:bCs/>
        </w:rPr>
        <w:t>47</w:t>
      </w:r>
      <w:r w:rsidRPr="00FF60E0">
        <w:rPr>
          <w:rFonts w:cs="Calibri"/>
        </w:rPr>
        <w:t>, (2011).</w:t>
      </w:r>
    </w:p>
    <w:p w14:paraId="0F7B1950" w14:textId="77777777" w:rsidR="00FF60E0" w:rsidRPr="00FF60E0" w:rsidRDefault="00FF60E0" w:rsidP="00FF60E0">
      <w:pPr>
        <w:pStyle w:val="Bibliography"/>
        <w:rPr>
          <w:rFonts w:cs="Calibri"/>
        </w:rPr>
      </w:pPr>
      <w:r w:rsidRPr="00FF60E0">
        <w:rPr>
          <w:rFonts w:cs="Calibri"/>
        </w:rPr>
        <w:t>38.</w:t>
      </w:r>
      <w:r w:rsidRPr="00FF60E0">
        <w:rPr>
          <w:rFonts w:cs="Calibri"/>
        </w:rPr>
        <w:tab/>
        <w:t xml:space="preserve">Weedon, G. P. </w:t>
      </w:r>
      <w:r w:rsidRPr="00FF60E0">
        <w:rPr>
          <w:rFonts w:cs="Calibri"/>
          <w:i/>
          <w:iCs/>
        </w:rPr>
        <w:t>et al.</w:t>
      </w:r>
      <w:r w:rsidRPr="00FF60E0">
        <w:rPr>
          <w:rFonts w:cs="Calibri"/>
        </w:rPr>
        <w:t xml:space="preserve"> The WFDEI meteorological forcing data set: WATCH Forcing Data methodology applied to ERA-Interim reanalysis data. </w:t>
      </w:r>
      <w:r w:rsidRPr="00FF60E0">
        <w:rPr>
          <w:rFonts w:cs="Calibri"/>
          <w:i/>
          <w:iCs/>
        </w:rPr>
        <w:t>Water Resources Research</w:t>
      </w:r>
      <w:r w:rsidRPr="00FF60E0">
        <w:rPr>
          <w:rFonts w:cs="Calibri"/>
        </w:rPr>
        <w:t xml:space="preserve"> </w:t>
      </w:r>
      <w:r w:rsidRPr="00FF60E0">
        <w:rPr>
          <w:rFonts w:cs="Calibri"/>
          <w:b/>
          <w:bCs/>
        </w:rPr>
        <w:t>50</w:t>
      </w:r>
      <w:r w:rsidRPr="00FF60E0">
        <w:rPr>
          <w:rFonts w:cs="Calibri"/>
        </w:rPr>
        <w:t>, 7505–7514 (2014).</w:t>
      </w:r>
    </w:p>
    <w:p w14:paraId="0086BBF4" w14:textId="77777777" w:rsidR="00FF60E0" w:rsidRPr="00FF60E0" w:rsidRDefault="00FF60E0" w:rsidP="00FF60E0">
      <w:pPr>
        <w:pStyle w:val="Bibliography"/>
        <w:rPr>
          <w:rFonts w:cs="Calibri"/>
        </w:rPr>
      </w:pPr>
      <w:r w:rsidRPr="00FF60E0">
        <w:rPr>
          <w:rFonts w:cs="Calibri"/>
        </w:rPr>
        <w:t>39.</w:t>
      </w:r>
      <w:r w:rsidRPr="00FF60E0">
        <w:rPr>
          <w:rFonts w:cs="Calibri"/>
        </w:rPr>
        <w:tab/>
        <w:t xml:space="preserve">Voisin, N. </w:t>
      </w:r>
      <w:r w:rsidRPr="00FF60E0">
        <w:rPr>
          <w:rFonts w:cs="Calibri"/>
          <w:i/>
          <w:iCs/>
        </w:rPr>
        <w:t>et al.</w:t>
      </w:r>
      <w:r w:rsidRPr="00FF60E0">
        <w:rPr>
          <w:rFonts w:cs="Calibri"/>
        </w:rPr>
        <w:t xml:space="preserve"> One-way coupling of an integrated assessment model and a water resources model: evaluation and implications of future changes over the US Midwest. </w:t>
      </w:r>
      <w:r w:rsidRPr="00FF60E0">
        <w:rPr>
          <w:rFonts w:cs="Calibri"/>
          <w:i/>
          <w:iCs/>
        </w:rPr>
        <w:t>Hydrology and Earth System Sciences</w:t>
      </w:r>
      <w:r w:rsidRPr="00FF60E0">
        <w:rPr>
          <w:rFonts w:cs="Calibri"/>
        </w:rPr>
        <w:t xml:space="preserve"> </w:t>
      </w:r>
      <w:r w:rsidRPr="00FF60E0">
        <w:rPr>
          <w:rFonts w:cs="Calibri"/>
          <w:b/>
          <w:bCs/>
        </w:rPr>
        <w:t>17</w:t>
      </w:r>
      <w:r w:rsidRPr="00FF60E0">
        <w:rPr>
          <w:rFonts w:cs="Calibri"/>
        </w:rPr>
        <w:t>, 4555–4575 (2013).</w:t>
      </w:r>
    </w:p>
    <w:p w14:paraId="4BE5215C" w14:textId="77777777" w:rsidR="00FF60E0" w:rsidRPr="00FF60E0" w:rsidRDefault="00FF60E0" w:rsidP="00FF60E0">
      <w:pPr>
        <w:pStyle w:val="Bibliography"/>
        <w:rPr>
          <w:rFonts w:cs="Calibri"/>
        </w:rPr>
      </w:pPr>
      <w:r w:rsidRPr="00FF60E0">
        <w:rPr>
          <w:rFonts w:cs="Calibri"/>
        </w:rPr>
        <w:t>40.</w:t>
      </w:r>
      <w:r w:rsidRPr="00FF60E0">
        <w:rPr>
          <w:rFonts w:cs="Calibri"/>
        </w:rPr>
        <w:tab/>
        <w:t xml:space="preserve">Warszawski, L. </w:t>
      </w:r>
      <w:r w:rsidRPr="00FF60E0">
        <w:rPr>
          <w:rFonts w:cs="Calibri"/>
          <w:i/>
          <w:iCs/>
        </w:rPr>
        <w:t>et al.</w:t>
      </w:r>
      <w:r w:rsidRPr="00FF60E0">
        <w:rPr>
          <w:rFonts w:cs="Calibri"/>
        </w:rPr>
        <w:t xml:space="preserve"> The Inter-Sectoral Impact Model Intercomparison Project (ISI–MIP): Project framework. </w:t>
      </w:r>
      <w:r w:rsidRPr="00FF60E0">
        <w:rPr>
          <w:rFonts w:cs="Calibri"/>
          <w:i/>
          <w:iCs/>
        </w:rPr>
        <w:t>PNAS</w:t>
      </w:r>
      <w:r w:rsidRPr="00FF60E0">
        <w:rPr>
          <w:rFonts w:cs="Calibri"/>
        </w:rPr>
        <w:t xml:space="preserve"> </w:t>
      </w:r>
      <w:r w:rsidRPr="00FF60E0">
        <w:rPr>
          <w:rFonts w:cs="Calibri"/>
          <w:b/>
          <w:bCs/>
        </w:rPr>
        <w:t>111</w:t>
      </w:r>
      <w:r w:rsidRPr="00FF60E0">
        <w:rPr>
          <w:rFonts w:cs="Calibri"/>
        </w:rPr>
        <w:t>, 3228–3232 (2014).</w:t>
      </w:r>
    </w:p>
    <w:p w14:paraId="303D9639" w14:textId="77777777" w:rsidR="00FF60E0" w:rsidRPr="00FF60E0" w:rsidRDefault="00FF60E0" w:rsidP="00FF60E0">
      <w:pPr>
        <w:pStyle w:val="Bibliography"/>
        <w:rPr>
          <w:rFonts w:cs="Calibri"/>
        </w:rPr>
      </w:pPr>
      <w:r w:rsidRPr="00FF60E0">
        <w:rPr>
          <w:rFonts w:cs="Calibri"/>
        </w:rPr>
        <w:t>41.</w:t>
      </w:r>
      <w:r w:rsidRPr="00FF60E0">
        <w:rPr>
          <w:rFonts w:cs="Calibri"/>
        </w:rPr>
        <w:tab/>
        <w:t xml:space="preserve">Binsted, M. </w:t>
      </w:r>
      <w:r w:rsidRPr="00FF60E0">
        <w:rPr>
          <w:rFonts w:cs="Calibri"/>
          <w:i/>
          <w:iCs/>
        </w:rPr>
        <w:t>et al.</w:t>
      </w:r>
      <w:r w:rsidRPr="00FF60E0">
        <w:rPr>
          <w:rFonts w:cs="Calibri"/>
        </w:rPr>
        <w:t xml:space="preserve"> GCAM-USA v5.3_water_dispatch: Integrated modeling of subnational US energy, water, and land systems within a global framework. </w:t>
      </w:r>
      <w:r w:rsidRPr="00FF60E0">
        <w:rPr>
          <w:rFonts w:cs="Calibri"/>
          <w:i/>
          <w:iCs/>
        </w:rPr>
        <w:t>Geoscientific Model Development</w:t>
      </w:r>
      <w:r w:rsidRPr="00FF60E0">
        <w:rPr>
          <w:rFonts w:cs="Calibri"/>
        </w:rPr>
        <w:t xml:space="preserve"> </w:t>
      </w:r>
      <w:r w:rsidRPr="00FF60E0">
        <w:rPr>
          <w:rFonts w:cs="Calibri"/>
          <w:b/>
          <w:bCs/>
        </w:rPr>
        <w:t>15</w:t>
      </w:r>
      <w:r w:rsidRPr="00FF60E0">
        <w:rPr>
          <w:rFonts w:cs="Calibri"/>
        </w:rPr>
        <w:t>, 2533–2559 (2022).</w:t>
      </w:r>
    </w:p>
    <w:p w14:paraId="45B8D8CE" w14:textId="77777777" w:rsidR="00FF60E0" w:rsidRPr="00FF60E0" w:rsidRDefault="00FF60E0" w:rsidP="00FF60E0">
      <w:pPr>
        <w:pStyle w:val="Bibliography"/>
        <w:rPr>
          <w:rFonts w:cs="Calibri"/>
        </w:rPr>
      </w:pPr>
      <w:r w:rsidRPr="00FF60E0">
        <w:rPr>
          <w:rFonts w:cs="Calibri"/>
        </w:rPr>
        <w:lastRenderedPageBreak/>
        <w:t>42.</w:t>
      </w:r>
      <w:r w:rsidRPr="00FF60E0">
        <w:rPr>
          <w:rFonts w:cs="Calibri"/>
        </w:rPr>
        <w:tab/>
        <w:t xml:space="preserve">Graham, N. T. </w:t>
      </w:r>
      <w:r w:rsidRPr="00FF60E0">
        <w:rPr>
          <w:rFonts w:cs="Calibri"/>
          <w:i/>
          <w:iCs/>
        </w:rPr>
        <w:t>et al.</w:t>
      </w:r>
      <w:r w:rsidRPr="00FF60E0">
        <w:rPr>
          <w:rFonts w:cs="Calibri"/>
        </w:rPr>
        <w:t xml:space="preserve"> GCAM v4.3 SSP-RCP-GCM Output Databases. </w:t>
      </w:r>
      <w:r w:rsidRPr="00FF60E0">
        <w:rPr>
          <w:rFonts w:cs="Calibri"/>
          <w:i/>
          <w:iCs/>
        </w:rPr>
        <w:t>Harvard Dataverse</w:t>
      </w:r>
      <w:r w:rsidRPr="00FF60E0">
        <w:rPr>
          <w:rFonts w:cs="Calibri"/>
        </w:rPr>
        <w:t xml:space="preserve"> https://doi.org/10.7910/DVN/DYV29J (2020).</w:t>
      </w:r>
    </w:p>
    <w:p w14:paraId="5F623758" w14:textId="77777777" w:rsidR="00FF60E0" w:rsidRPr="00FF60E0" w:rsidRDefault="00FF60E0" w:rsidP="00FF60E0">
      <w:pPr>
        <w:pStyle w:val="Bibliography"/>
        <w:rPr>
          <w:rFonts w:cs="Calibri"/>
        </w:rPr>
      </w:pPr>
      <w:r w:rsidRPr="00FF60E0">
        <w:rPr>
          <w:rFonts w:cs="Calibri"/>
        </w:rPr>
        <w:t>43.</w:t>
      </w:r>
      <w:r w:rsidRPr="00FF60E0">
        <w:rPr>
          <w:rFonts w:cs="Calibri"/>
        </w:rPr>
        <w:tab/>
        <w:t xml:space="preserve">Chen, M. </w:t>
      </w:r>
      <w:r w:rsidRPr="00FF60E0">
        <w:rPr>
          <w:rFonts w:cs="Calibri"/>
          <w:i/>
          <w:iCs/>
        </w:rPr>
        <w:t>et al.</w:t>
      </w:r>
      <w:r w:rsidRPr="00FF60E0">
        <w:rPr>
          <w:rFonts w:cs="Calibri"/>
        </w:rPr>
        <w:t xml:space="preserve"> GCAM-v4.3.chen. </w:t>
      </w:r>
      <w:r w:rsidRPr="00FF60E0">
        <w:rPr>
          <w:rFonts w:cs="Calibri"/>
          <w:i/>
          <w:iCs/>
        </w:rPr>
        <w:t>Zenodo</w:t>
      </w:r>
      <w:r w:rsidRPr="00FF60E0">
        <w:rPr>
          <w:rFonts w:cs="Calibri"/>
        </w:rPr>
        <w:t xml:space="preserve"> https://doi.org/10.5281/zenodo.3713432 (2020).</w:t>
      </w:r>
    </w:p>
    <w:p w14:paraId="55F20302" w14:textId="77777777" w:rsidR="00FF60E0" w:rsidRPr="00FF60E0" w:rsidRDefault="00FF60E0" w:rsidP="00FF60E0">
      <w:pPr>
        <w:pStyle w:val="Bibliography"/>
        <w:rPr>
          <w:rFonts w:cs="Calibri"/>
        </w:rPr>
      </w:pPr>
      <w:r w:rsidRPr="00FF60E0">
        <w:rPr>
          <w:rFonts w:cs="Calibri"/>
        </w:rPr>
        <w:t>44.</w:t>
      </w:r>
      <w:r w:rsidRPr="00FF60E0">
        <w:rPr>
          <w:rFonts w:cs="Calibri"/>
        </w:rPr>
        <w:tab/>
        <w:t xml:space="preserve">Chen, M. &amp; Vernon, C. R. GCAM-Demeter land use dataset at 0.05-degree resolution. </w:t>
      </w:r>
      <w:r w:rsidRPr="00FF60E0">
        <w:rPr>
          <w:rFonts w:cs="Calibri"/>
          <w:i/>
          <w:iCs/>
        </w:rPr>
        <w:t>PNNL Datahub</w:t>
      </w:r>
      <w:r w:rsidRPr="00FF60E0">
        <w:rPr>
          <w:rFonts w:cs="Calibri"/>
        </w:rPr>
        <w:t xml:space="preserve"> https://data.pnnl.gov/group/nodes/dataset/13192 (2020).</w:t>
      </w:r>
    </w:p>
    <w:p w14:paraId="406A4DFA" w14:textId="77777777" w:rsidR="00FF60E0" w:rsidRPr="00FF60E0" w:rsidRDefault="00FF60E0" w:rsidP="00FF60E0">
      <w:pPr>
        <w:pStyle w:val="Bibliography"/>
        <w:rPr>
          <w:rFonts w:cs="Calibri"/>
        </w:rPr>
      </w:pPr>
      <w:r w:rsidRPr="00FF60E0">
        <w:rPr>
          <w:rFonts w:cs="Calibri"/>
        </w:rPr>
        <w:t>45.</w:t>
      </w:r>
      <w:r w:rsidRPr="00FF60E0">
        <w:rPr>
          <w:rFonts w:cs="Calibri"/>
        </w:rPr>
        <w:tab/>
        <w:t xml:space="preserve">Vernon, C. R. &amp; Chen, M. Demeter: v1.chen. </w:t>
      </w:r>
      <w:r w:rsidRPr="00FF60E0">
        <w:rPr>
          <w:rFonts w:cs="Calibri"/>
          <w:i/>
          <w:iCs/>
        </w:rPr>
        <w:t>Zenodo</w:t>
      </w:r>
      <w:r w:rsidRPr="00FF60E0">
        <w:rPr>
          <w:rFonts w:cs="Calibri"/>
        </w:rPr>
        <w:t xml:space="preserve"> https://doi.org/10.5281/zenodo.3713378 (2020).</w:t>
      </w:r>
    </w:p>
    <w:p w14:paraId="6ADA7643" w14:textId="731E86C6"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p w14:paraId="57A84174" w14:textId="77777777" w:rsidR="004D7434" w:rsidRPr="007700B1" w:rsidRDefault="004D7434">
      <w:pPr>
        <w:widowControl w:val="0"/>
        <w:autoSpaceDE w:val="0"/>
        <w:autoSpaceDN w:val="0"/>
        <w:adjustRightInd w:val="0"/>
        <w:spacing w:before="60"/>
      </w:pPr>
    </w:p>
    <w:sectPr w:rsidR="004D7434" w:rsidRPr="007700B1" w:rsidSect="00F46674">
      <w:footerReference w:type="default" r:id="rId22"/>
      <w:pgSz w:w="11906" w:h="16838"/>
      <w:pgMar w:top="1361" w:right="1786" w:bottom="1361" w:left="1786"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958AB" w14:textId="77777777" w:rsidR="000D7233" w:rsidRDefault="000D7233" w:rsidP="007D356C">
      <w:r>
        <w:separator/>
      </w:r>
    </w:p>
  </w:endnote>
  <w:endnote w:type="continuationSeparator" w:id="0">
    <w:p w14:paraId="58093DC7" w14:textId="77777777" w:rsidR="000D7233" w:rsidRDefault="000D7233"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117D0" w14:textId="77777777" w:rsidR="000D7233" w:rsidRDefault="000D7233" w:rsidP="007D356C">
      <w:r>
        <w:separator/>
      </w:r>
    </w:p>
  </w:footnote>
  <w:footnote w:type="continuationSeparator" w:id="0">
    <w:p w14:paraId="66587627" w14:textId="77777777" w:rsidR="000D7233" w:rsidRDefault="000D7233"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461298">
    <w:abstractNumId w:val="9"/>
  </w:num>
  <w:num w:numId="2" w16cid:durableId="1945452686">
    <w:abstractNumId w:val="7"/>
  </w:num>
  <w:num w:numId="3" w16cid:durableId="725493723">
    <w:abstractNumId w:val="10"/>
  </w:num>
  <w:num w:numId="4" w16cid:durableId="548420876">
    <w:abstractNumId w:val="1"/>
  </w:num>
  <w:num w:numId="5" w16cid:durableId="1444618104">
    <w:abstractNumId w:val="0"/>
  </w:num>
  <w:num w:numId="6" w16cid:durableId="1963222240">
    <w:abstractNumId w:val="2"/>
  </w:num>
  <w:num w:numId="7" w16cid:durableId="1177578839">
    <w:abstractNumId w:val="6"/>
  </w:num>
  <w:num w:numId="8" w16cid:durableId="1745296735">
    <w:abstractNumId w:val="11"/>
  </w:num>
  <w:num w:numId="9" w16cid:durableId="981277465">
    <w:abstractNumId w:val="3"/>
  </w:num>
  <w:num w:numId="10" w16cid:durableId="205459058">
    <w:abstractNumId w:val="8"/>
  </w:num>
  <w:num w:numId="11" w16cid:durableId="1636913669">
    <w:abstractNumId w:val="4"/>
  </w:num>
  <w:num w:numId="12" w16cid:durableId="632637438">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han, Zarrar">
    <w15:presenceInfo w15:providerId="AD" w15:userId="S::zarrar.khan@pnnl.gov::095bd260-8ef1-42ff-97e1-3419182a87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5E2"/>
    <w:rsid w:val="00002673"/>
    <w:rsid w:val="0000442D"/>
    <w:rsid w:val="00006EE9"/>
    <w:rsid w:val="00012222"/>
    <w:rsid w:val="00014671"/>
    <w:rsid w:val="00015D5C"/>
    <w:rsid w:val="0001751E"/>
    <w:rsid w:val="00017B90"/>
    <w:rsid w:val="000237CB"/>
    <w:rsid w:val="00025021"/>
    <w:rsid w:val="00030B14"/>
    <w:rsid w:val="00031FD2"/>
    <w:rsid w:val="00032752"/>
    <w:rsid w:val="00032DBF"/>
    <w:rsid w:val="000337F3"/>
    <w:rsid w:val="0003503E"/>
    <w:rsid w:val="00036365"/>
    <w:rsid w:val="00040758"/>
    <w:rsid w:val="0004478A"/>
    <w:rsid w:val="00045B60"/>
    <w:rsid w:val="00055D80"/>
    <w:rsid w:val="00063AD4"/>
    <w:rsid w:val="00070888"/>
    <w:rsid w:val="000768CB"/>
    <w:rsid w:val="00076EE2"/>
    <w:rsid w:val="000775F4"/>
    <w:rsid w:val="000778C3"/>
    <w:rsid w:val="000803BC"/>
    <w:rsid w:val="00080F5D"/>
    <w:rsid w:val="00083333"/>
    <w:rsid w:val="00085004"/>
    <w:rsid w:val="00086E02"/>
    <w:rsid w:val="00093556"/>
    <w:rsid w:val="000935ED"/>
    <w:rsid w:val="00095E99"/>
    <w:rsid w:val="000976D5"/>
    <w:rsid w:val="00097FFC"/>
    <w:rsid w:val="000A16FC"/>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4160"/>
    <w:rsid w:val="000D6CF1"/>
    <w:rsid w:val="000D7233"/>
    <w:rsid w:val="000D73EF"/>
    <w:rsid w:val="000E0D1F"/>
    <w:rsid w:val="000E0EFF"/>
    <w:rsid w:val="000E3440"/>
    <w:rsid w:val="000E5F70"/>
    <w:rsid w:val="000E7100"/>
    <w:rsid w:val="000E7D79"/>
    <w:rsid w:val="000F0CC2"/>
    <w:rsid w:val="000F0FB9"/>
    <w:rsid w:val="000F1D00"/>
    <w:rsid w:val="000F3E48"/>
    <w:rsid w:val="000F75E0"/>
    <w:rsid w:val="0010200F"/>
    <w:rsid w:val="001020F8"/>
    <w:rsid w:val="00103AD4"/>
    <w:rsid w:val="0010578B"/>
    <w:rsid w:val="00107EE9"/>
    <w:rsid w:val="00110DF8"/>
    <w:rsid w:val="00112DD9"/>
    <w:rsid w:val="00114EF9"/>
    <w:rsid w:val="00115220"/>
    <w:rsid w:val="00115F5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2F"/>
    <w:rsid w:val="00160DB8"/>
    <w:rsid w:val="00161F36"/>
    <w:rsid w:val="00163A9B"/>
    <w:rsid w:val="00163D12"/>
    <w:rsid w:val="001645C7"/>
    <w:rsid w:val="00167C54"/>
    <w:rsid w:val="00174B9C"/>
    <w:rsid w:val="0017702A"/>
    <w:rsid w:val="00177EFE"/>
    <w:rsid w:val="00181C7F"/>
    <w:rsid w:val="00182821"/>
    <w:rsid w:val="0018385C"/>
    <w:rsid w:val="00186E77"/>
    <w:rsid w:val="001872C9"/>
    <w:rsid w:val="00192ADE"/>
    <w:rsid w:val="00194294"/>
    <w:rsid w:val="001A0D8C"/>
    <w:rsid w:val="001A42FD"/>
    <w:rsid w:val="001B0F65"/>
    <w:rsid w:val="001B1347"/>
    <w:rsid w:val="001B2285"/>
    <w:rsid w:val="001B74FC"/>
    <w:rsid w:val="001B77CC"/>
    <w:rsid w:val="001B7B0C"/>
    <w:rsid w:val="001C1D7B"/>
    <w:rsid w:val="001C37A7"/>
    <w:rsid w:val="001C5C17"/>
    <w:rsid w:val="001C5D9B"/>
    <w:rsid w:val="001C62F4"/>
    <w:rsid w:val="001D0C8D"/>
    <w:rsid w:val="001D197E"/>
    <w:rsid w:val="001D22BD"/>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8B0"/>
    <w:rsid w:val="00237BDB"/>
    <w:rsid w:val="002406A1"/>
    <w:rsid w:val="002427FA"/>
    <w:rsid w:val="002456CC"/>
    <w:rsid w:val="0025006C"/>
    <w:rsid w:val="002513DB"/>
    <w:rsid w:val="002539D6"/>
    <w:rsid w:val="00253AD0"/>
    <w:rsid w:val="0025582E"/>
    <w:rsid w:val="00255BD9"/>
    <w:rsid w:val="00257227"/>
    <w:rsid w:val="00260ABF"/>
    <w:rsid w:val="00260D9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A43"/>
    <w:rsid w:val="00290CA1"/>
    <w:rsid w:val="00291E7C"/>
    <w:rsid w:val="002927E2"/>
    <w:rsid w:val="00293F97"/>
    <w:rsid w:val="002950C9"/>
    <w:rsid w:val="00296199"/>
    <w:rsid w:val="00296568"/>
    <w:rsid w:val="002A2465"/>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13D7"/>
    <w:rsid w:val="00313A17"/>
    <w:rsid w:val="00315019"/>
    <w:rsid w:val="00316500"/>
    <w:rsid w:val="003165B5"/>
    <w:rsid w:val="00317BDA"/>
    <w:rsid w:val="0032472E"/>
    <w:rsid w:val="003261F3"/>
    <w:rsid w:val="00326578"/>
    <w:rsid w:val="0033109F"/>
    <w:rsid w:val="00331ED2"/>
    <w:rsid w:val="003346BC"/>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073E"/>
    <w:rsid w:val="003C0E0C"/>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5A70"/>
    <w:rsid w:val="00466CC7"/>
    <w:rsid w:val="00467ECA"/>
    <w:rsid w:val="0047485A"/>
    <w:rsid w:val="00477882"/>
    <w:rsid w:val="00483B76"/>
    <w:rsid w:val="004866DC"/>
    <w:rsid w:val="0048700F"/>
    <w:rsid w:val="0049452C"/>
    <w:rsid w:val="00495595"/>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D7434"/>
    <w:rsid w:val="004E0C09"/>
    <w:rsid w:val="004E101E"/>
    <w:rsid w:val="004E2E83"/>
    <w:rsid w:val="004E4087"/>
    <w:rsid w:val="004F04BA"/>
    <w:rsid w:val="004F4CB1"/>
    <w:rsid w:val="004F7DFC"/>
    <w:rsid w:val="00501C4D"/>
    <w:rsid w:val="00503B92"/>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0456"/>
    <w:rsid w:val="005716F0"/>
    <w:rsid w:val="00571D76"/>
    <w:rsid w:val="005816A9"/>
    <w:rsid w:val="00581FEA"/>
    <w:rsid w:val="00583AA6"/>
    <w:rsid w:val="00584A60"/>
    <w:rsid w:val="00592722"/>
    <w:rsid w:val="005938A2"/>
    <w:rsid w:val="00594037"/>
    <w:rsid w:val="00594E32"/>
    <w:rsid w:val="005A08AC"/>
    <w:rsid w:val="005A15C2"/>
    <w:rsid w:val="005A1694"/>
    <w:rsid w:val="005A37A8"/>
    <w:rsid w:val="005A496C"/>
    <w:rsid w:val="005B16A4"/>
    <w:rsid w:val="005B3079"/>
    <w:rsid w:val="005B4793"/>
    <w:rsid w:val="005B48DF"/>
    <w:rsid w:val="005B4B40"/>
    <w:rsid w:val="005C06BD"/>
    <w:rsid w:val="005C2B5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6A55"/>
    <w:rsid w:val="00657693"/>
    <w:rsid w:val="006576DC"/>
    <w:rsid w:val="00660B9C"/>
    <w:rsid w:val="00661B39"/>
    <w:rsid w:val="00662852"/>
    <w:rsid w:val="00663142"/>
    <w:rsid w:val="00663AE5"/>
    <w:rsid w:val="00671986"/>
    <w:rsid w:val="00672048"/>
    <w:rsid w:val="00672A2A"/>
    <w:rsid w:val="0067358F"/>
    <w:rsid w:val="00676E0A"/>
    <w:rsid w:val="006825F7"/>
    <w:rsid w:val="00684AB8"/>
    <w:rsid w:val="00685DB5"/>
    <w:rsid w:val="00685E96"/>
    <w:rsid w:val="00691E6C"/>
    <w:rsid w:val="0069380B"/>
    <w:rsid w:val="00694B30"/>
    <w:rsid w:val="006967AC"/>
    <w:rsid w:val="00696F35"/>
    <w:rsid w:val="006A195E"/>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D786C"/>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C06"/>
    <w:rsid w:val="00735DCD"/>
    <w:rsid w:val="0074024F"/>
    <w:rsid w:val="00742A20"/>
    <w:rsid w:val="007436BB"/>
    <w:rsid w:val="00747A75"/>
    <w:rsid w:val="007576B5"/>
    <w:rsid w:val="00761FF4"/>
    <w:rsid w:val="007639E3"/>
    <w:rsid w:val="007646AB"/>
    <w:rsid w:val="0076544C"/>
    <w:rsid w:val="007661EE"/>
    <w:rsid w:val="007700B1"/>
    <w:rsid w:val="00773CB5"/>
    <w:rsid w:val="00774FF8"/>
    <w:rsid w:val="00777AF1"/>
    <w:rsid w:val="007879D9"/>
    <w:rsid w:val="007915DC"/>
    <w:rsid w:val="0079170E"/>
    <w:rsid w:val="00792E22"/>
    <w:rsid w:val="00792F3E"/>
    <w:rsid w:val="00795881"/>
    <w:rsid w:val="007977DE"/>
    <w:rsid w:val="007A423E"/>
    <w:rsid w:val="007A4C4D"/>
    <w:rsid w:val="007B4E12"/>
    <w:rsid w:val="007B5022"/>
    <w:rsid w:val="007B51BE"/>
    <w:rsid w:val="007B5391"/>
    <w:rsid w:val="007B719B"/>
    <w:rsid w:val="007C0B66"/>
    <w:rsid w:val="007C0BA2"/>
    <w:rsid w:val="007C5057"/>
    <w:rsid w:val="007C52C0"/>
    <w:rsid w:val="007C5C02"/>
    <w:rsid w:val="007D356C"/>
    <w:rsid w:val="007E4563"/>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240F"/>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77353"/>
    <w:rsid w:val="0088065F"/>
    <w:rsid w:val="00883769"/>
    <w:rsid w:val="0088430F"/>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24DC"/>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3D5D"/>
    <w:rsid w:val="0094698D"/>
    <w:rsid w:val="009525A2"/>
    <w:rsid w:val="0095509B"/>
    <w:rsid w:val="00964B4B"/>
    <w:rsid w:val="00967E5E"/>
    <w:rsid w:val="00970362"/>
    <w:rsid w:val="009714E2"/>
    <w:rsid w:val="009719BA"/>
    <w:rsid w:val="00971D52"/>
    <w:rsid w:val="00977408"/>
    <w:rsid w:val="009808C6"/>
    <w:rsid w:val="009812CA"/>
    <w:rsid w:val="009858E3"/>
    <w:rsid w:val="009907F1"/>
    <w:rsid w:val="00990E90"/>
    <w:rsid w:val="009910D3"/>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19CB"/>
    <w:rsid w:val="00A156A9"/>
    <w:rsid w:val="00A23A3A"/>
    <w:rsid w:val="00A24AFD"/>
    <w:rsid w:val="00A26D7B"/>
    <w:rsid w:val="00A32B07"/>
    <w:rsid w:val="00A3377F"/>
    <w:rsid w:val="00A339B8"/>
    <w:rsid w:val="00A37DFE"/>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96962"/>
    <w:rsid w:val="00AA61F7"/>
    <w:rsid w:val="00AB178D"/>
    <w:rsid w:val="00AB27D6"/>
    <w:rsid w:val="00AB2A4F"/>
    <w:rsid w:val="00AB5D37"/>
    <w:rsid w:val="00AC181B"/>
    <w:rsid w:val="00AC1BCE"/>
    <w:rsid w:val="00AC5AC6"/>
    <w:rsid w:val="00AD22C7"/>
    <w:rsid w:val="00AD67AB"/>
    <w:rsid w:val="00AE1291"/>
    <w:rsid w:val="00AE2EA9"/>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D5A"/>
    <w:rsid w:val="00B1140D"/>
    <w:rsid w:val="00B20D8B"/>
    <w:rsid w:val="00B20E6F"/>
    <w:rsid w:val="00B21333"/>
    <w:rsid w:val="00B2161C"/>
    <w:rsid w:val="00B25A59"/>
    <w:rsid w:val="00B310DF"/>
    <w:rsid w:val="00B336A8"/>
    <w:rsid w:val="00B36C9B"/>
    <w:rsid w:val="00B37882"/>
    <w:rsid w:val="00B45395"/>
    <w:rsid w:val="00B47C63"/>
    <w:rsid w:val="00B503EA"/>
    <w:rsid w:val="00B51378"/>
    <w:rsid w:val="00B558ED"/>
    <w:rsid w:val="00B55FE9"/>
    <w:rsid w:val="00B60457"/>
    <w:rsid w:val="00B60DB0"/>
    <w:rsid w:val="00B6113E"/>
    <w:rsid w:val="00B6277C"/>
    <w:rsid w:val="00B66731"/>
    <w:rsid w:val="00B703F7"/>
    <w:rsid w:val="00B7262D"/>
    <w:rsid w:val="00B726F4"/>
    <w:rsid w:val="00B74693"/>
    <w:rsid w:val="00B74E54"/>
    <w:rsid w:val="00B768C4"/>
    <w:rsid w:val="00B77C52"/>
    <w:rsid w:val="00B805B8"/>
    <w:rsid w:val="00B838B0"/>
    <w:rsid w:val="00B94208"/>
    <w:rsid w:val="00B95C2D"/>
    <w:rsid w:val="00B95C45"/>
    <w:rsid w:val="00B96C0C"/>
    <w:rsid w:val="00B978BF"/>
    <w:rsid w:val="00BA08D1"/>
    <w:rsid w:val="00BA2167"/>
    <w:rsid w:val="00BA3F29"/>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E7D26"/>
    <w:rsid w:val="00BF5FE2"/>
    <w:rsid w:val="00BF662B"/>
    <w:rsid w:val="00BF7ED7"/>
    <w:rsid w:val="00C00950"/>
    <w:rsid w:val="00C01764"/>
    <w:rsid w:val="00C06D70"/>
    <w:rsid w:val="00C124D9"/>
    <w:rsid w:val="00C15259"/>
    <w:rsid w:val="00C23631"/>
    <w:rsid w:val="00C26715"/>
    <w:rsid w:val="00C27D40"/>
    <w:rsid w:val="00C31566"/>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3A88"/>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03BC"/>
    <w:rsid w:val="00D0323B"/>
    <w:rsid w:val="00D03EB9"/>
    <w:rsid w:val="00D04A0E"/>
    <w:rsid w:val="00D04A6B"/>
    <w:rsid w:val="00D05ADE"/>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12B0"/>
    <w:rsid w:val="00D62F28"/>
    <w:rsid w:val="00D66597"/>
    <w:rsid w:val="00D73991"/>
    <w:rsid w:val="00D751CA"/>
    <w:rsid w:val="00D7576A"/>
    <w:rsid w:val="00D765C4"/>
    <w:rsid w:val="00D77AEA"/>
    <w:rsid w:val="00D80EF1"/>
    <w:rsid w:val="00D81988"/>
    <w:rsid w:val="00D96F89"/>
    <w:rsid w:val="00DA3F84"/>
    <w:rsid w:val="00DA5BE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10E0"/>
    <w:rsid w:val="00DE4ADF"/>
    <w:rsid w:val="00DF0B72"/>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3B7D"/>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164"/>
    <w:rsid w:val="00EB7207"/>
    <w:rsid w:val="00EB7E9B"/>
    <w:rsid w:val="00EC1310"/>
    <w:rsid w:val="00EC1B9E"/>
    <w:rsid w:val="00EC40FC"/>
    <w:rsid w:val="00ED1960"/>
    <w:rsid w:val="00ED2F46"/>
    <w:rsid w:val="00ED3A4A"/>
    <w:rsid w:val="00ED42BA"/>
    <w:rsid w:val="00EE01EA"/>
    <w:rsid w:val="00EE09EC"/>
    <w:rsid w:val="00EE32CC"/>
    <w:rsid w:val="00EE391F"/>
    <w:rsid w:val="00EE3BD7"/>
    <w:rsid w:val="00EE4F54"/>
    <w:rsid w:val="00EE5365"/>
    <w:rsid w:val="00EE5985"/>
    <w:rsid w:val="00EF1408"/>
    <w:rsid w:val="00EF2269"/>
    <w:rsid w:val="00EF235E"/>
    <w:rsid w:val="00EF4EE6"/>
    <w:rsid w:val="00EF5259"/>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23F18"/>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245C"/>
    <w:rsid w:val="00F84DD0"/>
    <w:rsid w:val="00F95A11"/>
    <w:rsid w:val="00FA3042"/>
    <w:rsid w:val="00FA35D0"/>
    <w:rsid w:val="00FB2939"/>
    <w:rsid w:val="00FB37DF"/>
    <w:rsid w:val="00FB703C"/>
    <w:rsid w:val="00FB7486"/>
    <w:rsid w:val="00FB7E11"/>
    <w:rsid w:val="00FC18AB"/>
    <w:rsid w:val="00FC2412"/>
    <w:rsid w:val="00FC2CBA"/>
    <w:rsid w:val="00FC4EC9"/>
    <w:rsid w:val="00FC54B3"/>
    <w:rsid w:val="00FC6FA2"/>
    <w:rsid w:val="00FC7EC5"/>
    <w:rsid w:val="00FD5355"/>
    <w:rsid w:val="00FD767E"/>
    <w:rsid w:val="00FE0EB4"/>
    <w:rsid w:val="00FE1227"/>
    <w:rsid w:val="00FE1F80"/>
    <w:rsid w:val="00FE32C4"/>
    <w:rsid w:val="00FE50B4"/>
    <w:rsid w:val="00FE5475"/>
    <w:rsid w:val="00FE6382"/>
    <w:rsid w:val="00FF28CE"/>
    <w:rsid w:val="00FF37EF"/>
    <w:rsid w:val="00FF4F21"/>
    <w:rsid w:val="00FF60E0"/>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78447341">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7910/DVN/VIQEAB" TargetMode="External"/><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https://doi.org/10.7910/DVN/VIQEAB" TargetMode="External"/><Relationship Id="rId4" Type="http://schemas.openxmlformats.org/officeDocument/2006/relationships/settings" Target="settings.xml"/><Relationship Id="rId9" Type="http://schemas.openxmlformats.org/officeDocument/2006/relationships/hyperlink" Target="https://jgcri.github.io/khan-etal_2022_tethysSSPRCP/" TargetMode="External"/><Relationship Id="rId14" Type="http://schemas.openxmlformats.org/officeDocument/2006/relationships/hyperlink" Target="https://jgcri.github.io/khan-etal_2022_tethysSSPRCP/index.html"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10813</TotalTime>
  <Pages>25</Pages>
  <Words>30953</Words>
  <Characters>176435</Characters>
  <Application>Microsoft Office Word</Application>
  <DocSecurity>0</DocSecurity>
  <Lines>1470</Lines>
  <Paragraphs>413</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206975</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629</cp:revision>
  <cp:lastPrinted>2022-10-31T15:50:00Z</cp:lastPrinted>
  <dcterms:created xsi:type="dcterms:W3CDTF">2020-08-12T09:48:00Z</dcterms:created>
  <dcterms:modified xsi:type="dcterms:W3CDTF">2023-02-15T20:40:00Z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id="hSGg1Roo"/&gt;&lt;style id="http://www.zotero.org/styles/nature" hasBibliography="1" bibliographyStyleHasBeenSet="1"/&gt;&lt;prefs&gt;&lt;pref name="fieldType" value="Field"/&gt;&lt;/prefs&gt;&lt;/data&gt;</vt:lpwstr>
  </property>
  <property fmtid="{D5CDD505-2E9C-101B-9397-08002B2CF9AE}" pid="3" name="GrammarlyDocumentId">
    <vt:lpwstr>085541fcf39d04c1bb2b6fc3754760bf8a8c678c91fccfd2b759b21659a78c7e</vt:lpwstr>
  </property>
</Properties>
</file>