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16333E33"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05D92904" w14:textId="1043C45B" w:rsidR="00A1125F" w:rsidDel="004A29AA" w:rsidRDefault="00A1125F" w:rsidP="00A1125F">
      <w:pPr>
        <w:rPr>
          <w:moveFrom w:id="0" w:author="Thompson, Isaac F" w:date="2022-08-18T14:45:00Z"/>
        </w:rPr>
      </w:pPr>
      <w:moveFromRangeStart w:id="1" w:author="Thompson, Isaac F" w:date="2022-08-18T14:45:00Z" w:name="move111726346"/>
      <w:commentRangeStart w:id="2"/>
      <w:moveFrom w:id="3" w:author="Thompson, Isaac F" w:date="2022-08-18T14:45:00Z">
        <w:r w:rsidRPr="007700B1" w:rsidDel="004A29AA">
          <w:t>This</w:t>
        </w:r>
        <w:commentRangeEnd w:id="2"/>
        <w:r w:rsidR="00DD782F" w:rsidDel="004A29AA">
          <w:rPr>
            <w:rStyle w:val="CommentReference"/>
          </w:rPr>
          <w:commentReference w:id="2"/>
        </w:r>
        <w:r w:rsidRPr="007700B1" w:rsidDel="004A29AA">
          <w:t xml:space="preserve"> paper documents </w:t>
        </w:r>
        <w:r w:rsidR="006A5A80" w:rsidRPr="007700B1" w:rsidDel="004A29AA">
          <w:t>a</w:t>
        </w:r>
        <w:r w:rsidRPr="007700B1" w:rsidDel="004A29AA">
          <w:t xml:space="preserve"> global monthly gridded (0.5</w:t>
        </w:r>
        <w:r w:rsidRPr="007700B1" w:rsidDel="004A29AA">
          <w:rPr>
            <w:vertAlign w:val="superscript"/>
          </w:rPr>
          <w:t>o</w:t>
        </w:r>
        <w:r w:rsidRPr="007700B1" w:rsidDel="004A29AA">
          <w:t xml:space="preserve"> resolution) sectoral water withdrawal and consumption dataset </w:t>
        </w:r>
        <w:r w:rsidR="00DD3E0E" w:rsidRPr="007700B1" w:rsidDel="004A29AA">
          <w:t>that contains conditional projections of</w:t>
        </w:r>
        <w:r w:rsidR="00CA7E75" w:rsidRPr="007700B1" w:rsidDel="004A29AA">
          <w:t xml:space="preserve"> water usage</w:t>
        </w:r>
        <w:r w:rsidR="00D07169" w:rsidRPr="007700B1" w:rsidDel="004A29AA">
          <w:t xml:space="preserve"> (from 2010 to 2100)</w:t>
        </w:r>
        <w:r w:rsidR="00DD3E0E" w:rsidRPr="007700B1" w:rsidDel="004A29AA">
          <w:t xml:space="preserve"> </w:t>
        </w:r>
        <w:r w:rsidRPr="007700B1" w:rsidDel="004A29AA">
          <w:t>across a range of future socio-economic and climate scenarios.</w:t>
        </w:r>
        <w:r w:rsidR="00E503CF" w:rsidRPr="007700B1" w:rsidDel="004A29AA">
          <w:t xml:space="preserve"> </w:t>
        </w:r>
        <w:r w:rsidR="008B0E22" w:rsidRPr="007700B1" w:rsidDel="004A29AA">
          <w:t xml:space="preserve">We generated this dataset </w:t>
        </w:r>
        <w:r w:rsidR="00691E6C" w:rsidRPr="007700B1" w:rsidDel="004A29AA">
          <w:t xml:space="preserve">by linking </w:t>
        </w:r>
        <w:r w:rsidR="004F04BA" w:rsidRPr="007700B1" w:rsidDel="004A29AA">
          <w:t xml:space="preserve">together multiple models and datasets </w:t>
        </w:r>
        <w:r w:rsidR="0056279D" w:rsidRPr="007700B1" w:rsidDel="004A29AA">
          <w:t xml:space="preserve">designed to explore </w:t>
        </w:r>
        <w:r w:rsidR="0032472E" w:rsidRPr="007700B1" w:rsidDel="004A29AA">
          <w:t xml:space="preserve">the dynamic interactions among energy, water, and land systems at global scale </w:t>
        </w:r>
        <w:r w:rsidR="001320A3" w:rsidRPr="007700B1" w:rsidDel="004A29AA">
          <w:t>and gridded resolution.</w:t>
        </w:r>
        <w:r w:rsidR="00594E32" w:rsidRPr="007700B1" w:rsidDel="004A29AA">
          <w:t xml:space="preserve"> Central to our </w:t>
        </w:r>
        <w:r w:rsidR="0084510C" w:rsidRPr="007700B1" w:rsidDel="004A29AA">
          <w:t>modeling workflow</w:t>
        </w:r>
        <w:r w:rsidR="00594E32" w:rsidRPr="007700B1" w:rsidDel="004A29AA">
          <w:t xml:space="preserve"> is the Global Change Analysis Model (GCAM</w:t>
        </w:r>
        <w:r w:rsidR="00AD67AB" w:rsidRPr="007700B1" w:rsidDel="004A29AA">
          <w:fldChar w:fldCharType="begin"/>
        </w:r>
        <w:r w:rsidR="00932E48" w:rsidRPr="007700B1" w:rsidDel="004A29AA">
          <w:instrText xml:space="preserve"> ADDIN ZOTERO_ITEM CSL_CITATION {"citationID":"9qgp5igK","properties":{"formattedCitation":"\\super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AD67AB" w:rsidRPr="007700B1" w:rsidDel="004A29AA">
          <w:fldChar w:fldCharType="separate"/>
        </w:r>
        <w:r w:rsidR="00932E48" w:rsidRPr="007700B1" w:rsidDel="004A29AA">
          <w:rPr>
            <w:rFonts w:cs="Calibri"/>
            <w:szCs w:val="24"/>
            <w:vertAlign w:val="superscript"/>
          </w:rPr>
          <w:t>1</w:t>
        </w:r>
        <w:r w:rsidR="00AD67AB" w:rsidRPr="007700B1" w:rsidDel="004A29AA">
          <w:fldChar w:fldCharType="end"/>
        </w:r>
        <w:r w:rsidR="00594E32" w:rsidRPr="007700B1" w:rsidDel="004A29AA">
          <w:t>),</w:t>
        </w:r>
        <w:r w:rsidR="00691E6C" w:rsidRPr="007700B1" w:rsidDel="004A29AA">
          <w:t xml:space="preserve"> </w:t>
        </w:r>
        <w:r w:rsidR="0084510C" w:rsidRPr="007700B1" w:rsidDel="004A29AA">
          <w:t xml:space="preserve">an integrated tool for exploring the </w:t>
        </w:r>
        <w:r w:rsidR="005F58D6" w:rsidRPr="007700B1" w:rsidDel="004A29AA">
          <w:t xml:space="preserve">coarse regional </w:t>
        </w:r>
        <w:r w:rsidR="0084510C" w:rsidRPr="007700B1" w:rsidDel="004A29AA">
          <w:t xml:space="preserve">dynamics of the coupled human-Earth system and the response of this system to global change, including human system and climate system changes into the future. </w:t>
        </w:r>
        <w:r w:rsidR="00E503CF" w:rsidRPr="007700B1" w:rsidDel="004A29AA">
          <w:t>Tethys</w:t>
        </w:r>
        <w:r w:rsidR="009E7277" w:rsidRPr="007700B1" w:rsidDel="004A29AA">
          <w:fldChar w:fldCharType="begin"/>
        </w:r>
        <w:r w:rsidR="00932E48" w:rsidRPr="007700B1" w:rsidDel="004A29AA">
          <w:instrText xml:space="preserve"> ADDIN ZOTERO_ITEM CSL_CITATION {"citationID":"LbIFsPW1","properties":{"formattedCitation":"\\super 2\\nosupersub{}","plainCitation":"2","noteIndex":0},"citationItems":[{"id":8,"uris":["http://zotero.org/users/2476381/items/FVBGP4HC"],"itemData":{"id":8,"type":"article-journal","container-title":"Journal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009E7277" w:rsidRPr="007700B1" w:rsidDel="004A29AA">
          <w:fldChar w:fldCharType="separate"/>
        </w:r>
        <w:r w:rsidR="00932E48" w:rsidRPr="007700B1" w:rsidDel="004A29AA">
          <w:rPr>
            <w:rFonts w:cs="Calibri"/>
            <w:szCs w:val="24"/>
            <w:vertAlign w:val="superscript"/>
          </w:rPr>
          <w:t>2</w:t>
        </w:r>
        <w:r w:rsidR="009E7277" w:rsidRPr="007700B1" w:rsidDel="004A29AA">
          <w:fldChar w:fldCharType="end"/>
        </w:r>
        <w:r w:rsidR="009E7277" w:rsidRPr="007700B1" w:rsidDel="004A29AA">
          <w:t xml:space="preserve"> </w:t>
        </w:r>
        <w:r w:rsidR="00AD67AB" w:rsidRPr="007700B1" w:rsidDel="004A29AA">
          <w:t xml:space="preserve">then </w:t>
        </w:r>
        <w:r w:rsidR="00E503CF" w:rsidRPr="007700B1" w:rsidDel="004A29AA">
          <w:t>spatially and temporally downscale</w:t>
        </w:r>
        <w:r w:rsidR="00AD67AB" w:rsidRPr="007700B1" w:rsidDel="004A29AA">
          <w:t>s</w:t>
        </w:r>
        <w:r w:rsidR="00E503CF" w:rsidRPr="007700B1" w:rsidDel="004A29AA">
          <w:t xml:space="preserve"> outputs from GCAM</w:t>
        </w:r>
        <w:r w:rsidR="00A80D01" w:rsidRPr="007700B1" w:rsidDel="004A29AA">
          <w:t xml:space="preserve"> to </w:t>
        </w:r>
        <w:r w:rsidR="0067358F" w:rsidRPr="007700B1" w:rsidDel="004A29AA">
          <w:t>grid resolution.</w:t>
        </w:r>
        <w:r w:rsidR="00E503CF" w:rsidRPr="007700B1" w:rsidDel="004A29AA">
          <w:t xml:space="preserve"> </w:t>
        </w:r>
        <w:r w:rsidR="003F34AE" w:rsidRPr="007700B1" w:rsidDel="004A29AA">
          <w:t xml:space="preserve">We enhance </w:t>
        </w:r>
        <w:r w:rsidR="00BA5EA8" w:rsidRPr="007700B1" w:rsidDel="004A29AA">
          <w:t xml:space="preserve">Tethys’ projections of irrigation water usage by coupling it with </w:t>
        </w:r>
        <w:r w:rsidR="004F7DFC" w:rsidRPr="007700B1" w:rsidDel="004A29AA">
          <w:t>Demeter</w:t>
        </w:r>
        <w:r w:rsidR="00932E48" w:rsidRPr="007700B1" w:rsidDel="004A29AA">
          <w:fldChar w:fldCharType="begin"/>
        </w:r>
        <w:r w:rsidR="00932E48" w:rsidRPr="007700B1" w:rsidDel="004A29AA">
          <w:instrText xml:space="preserve"> ADDIN ZOTERO_ITEM CSL_CITATION {"citationID":"no4LyWCu","properties":{"formattedCitation":"\\super 3\\nosupersub{}","plainCitation":"3","noteIndex":0},"citationItems":[{"id":225,"uris":["http://zotero.org/users/2476381/items/5WTFGQLT"],"itemData":{"id":225,"type":"article-journal","abstract":"Demeter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932E48" w:rsidRPr="007700B1" w:rsidDel="004A29AA">
          <w:fldChar w:fldCharType="separate"/>
        </w:r>
        <w:r w:rsidR="00932E48" w:rsidRPr="007700B1" w:rsidDel="004A29AA">
          <w:rPr>
            <w:rFonts w:cs="Calibri"/>
            <w:szCs w:val="24"/>
            <w:vertAlign w:val="superscript"/>
          </w:rPr>
          <w:t>3</w:t>
        </w:r>
        <w:r w:rsidR="00932E48" w:rsidRPr="007700B1" w:rsidDel="004A29AA">
          <w:fldChar w:fldCharType="end"/>
        </w:r>
        <w:r w:rsidR="00BA5EA8" w:rsidRPr="007700B1" w:rsidDel="004A29AA">
          <w:t>,</w:t>
        </w:r>
        <w:r w:rsidR="004F7DFC" w:rsidRPr="007700B1" w:rsidDel="004A29AA">
          <w:t xml:space="preserve"> a </w:t>
        </w:r>
        <w:r w:rsidR="00EC40FC" w:rsidRPr="007700B1" w:rsidDel="004A29AA">
          <w:t>high-resolution</w:t>
        </w:r>
        <w:r w:rsidR="004F7DFC" w:rsidRPr="007700B1" w:rsidDel="004A29AA">
          <w:t xml:space="preserve"> downscaling model that uses GCAM outputs to calculate global gridded land-use chang</w:t>
        </w:r>
        <w:r w:rsidR="00C840E3" w:rsidRPr="007700B1" w:rsidDel="004A29AA">
          <w:t xml:space="preserve">e. With the combination of GCAM and Demeter, Tethys is able to project water withdrawal and consumption demands for 6 sectors (domestic, electricity generation, irrigation, livestock, industry and mining) with the irrigation sector further divided into </w:t>
        </w:r>
        <w:r w:rsidR="00DB74D6" w:rsidRPr="007700B1" w:rsidDel="004A29AA">
          <w:t>13</w:t>
        </w:r>
        <w:r w:rsidR="00C840E3" w:rsidRPr="007700B1" w:rsidDel="004A29AA">
          <w:t xml:space="preserve"> different crop types (</w:t>
        </w:r>
        <w:r w:rsidR="00DB74D6" w:rsidRPr="007700B1" w:rsidDel="004A29AA">
          <w:t>biomass, corn, fiber crop, miscellaneous crops, oil crop, other grain, palm fruit, rice, root tuber, sugar crop, wheat, fodder herb, and fodder grass</w:t>
        </w:r>
        <w:r w:rsidR="00C840E3" w:rsidRPr="007700B1" w:rsidDel="004A29AA">
          <w:t xml:space="preserve">). </w:t>
        </w:r>
        <w:r w:rsidR="00911447" w:rsidDel="004A29AA">
          <w:t xml:space="preserve">Withdrawal refers to water that is extracted by a user and then returned to the system, while consumption refers to the part of water withdrawn that is consumed and not returned to the system. </w:t>
        </w:r>
        <w:r w:rsidR="00E503CF" w:rsidRPr="007700B1" w:rsidDel="004A29AA">
          <w:t>To capture a range of futures</w:t>
        </w:r>
        <w:r w:rsidR="000C4CDA" w:rsidRPr="007700B1" w:rsidDel="004A29AA">
          <w:t xml:space="preserve"> reflecting diverse global change across the human and Earth systems</w:t>
        </w:r>
        <w:r w:rsidR="00671986" w:rsidRPr="007700B1" w:rsidDel="004A29AA">
          <w:t xml:space="preserve">, </w:t>
        </w:r>
        <w:r w:rsidR="002006E8" w:rsidRPr="007700B1" w:rsidDel="004A29AA">
          <w:t xml:space="preserve">we used </w:t>
        </w:r>
        <w:r w:rsidR="00E503CF" w:rsidRPr="007700B1" w:rsidDel="004A29AA">
          <w:t>75 scenarios</w:t>
        </w:r>
        <w:r w:rsidR="00671986" w:rsidRPr="007700B1" w:rsidDel="004A29AA">
          <w:t xml:space="preserve"> </w:t>
        </w:r>
        <w:r w:rsidR="00E503CF" w:rsidRPr="007700B1" w:rsidDel="004A29AA">
          <w:t>comprised of a combination of 4 Representative Concentration Pathways (RCPs)</w:t>
        </w:r>
        <w:r w:rsidR="006B1CAC" w:rsidRPr="007700B1" w:rsidDel="004A29AA">
          <w:fldChar w:fldCharType="begin"/>
        </w:r>
        <w:r w:rsidR="006B1CAC" w:rsidRPr="007700B1" w:rsidDel="004A29AA">
          <w:instrText xml:space="preserve"> ADDIN ZOTERO_ITEM CSL_CITATION {"citationID":"vspIejIs","properties":{"formattedCitation":"\\super 4\\nosupersub{}","plainCitation":"4","noteIndex":0},"citationItems":[{"id":221,"uris":["http://zotero.org/users/2476381/items/FGDYG3N6"],"itemData":{"id":221,"type":"article-journal","abstract":"This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006B1CAC" w:rsidRPr="007700B1" w:rsidDel="004A29AA">
          <w:fldChar w:fldCharType="separate"/>
        </w:r>
        <w:r w:rsidR="006B1CAC" w:rsidRPr="007700B1" w:rsidDel="004A29AA">
          <w:rPr>
            <w:rFonts w:cs="Calibri"/>
            <w:szCs w:val="24"/>
            <w:vertAlign w:val="superscript"/>
          </w:rPr>
          <w:t>4</w:t>
        </w:r>
        <w:r w:rsidR="006B1CAC" w:rsidRPr="007700B1" w:rsidDel="004A29AA">
          <w:fldChar w:fldCharType="end"/>
        </w:r>
        <w:r w:rsidR="00E503CF" w:rsidRPr="007700B1" w:rsidDel="004A29AA">
          <w:t>, 5 Shared Socioeconomic Pathways (SSPs)</w:t>
        </w:r>
        <w:r w:rsidR="006B1CAC" w:rsidRPr="007700B1" w:rsidDel="004A29AA">
          <w:fldChar w:fldCharType="begin"/>
        </w:r>
        <w:r w:rsidR="006B1CAC" w:rsidRPr="007700B1" w:rsidDel="004A29AA">
          <w:instrText xml:space="preserve"> ADDIN ZOTERO_ITEM CSL_CITATION {"citationID":"c6gLYgkb","properties":{"formattedCitation":"\\super 5\\nosupersub{}","plainCitation":"5","noteIndex":0},"citationItems":[{"id":12,"uris":["http://zotero.org/users/2476381/items/AT5FDCZ7"],"itemData":{"id":12,"type":"article-journal","abstract":"Long-term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006B1CAC" w:rsidRPr="007700B1" w:rsidDel="004A29AA">
          <w:fldChar w:fldCharType="separate"/>
        </w:r>
        <w:r w:rsidR="006B1CAC" w:rsidRPr="007700B1" w:rsidDel="004A29AA">
          <w:rPr>
            <w:rFonts w:cs="Calibri"/>
            <w:szCs w:val="24"/>
            <w:vertAlign w:val="superscript"/>
          </w:rPr>
          <w:t>5</w:t>
        </w:r>
        <w:r w:rsidR="006B1CAC" w:rsidRPr="007700B1" w:rsidDel="004A29AA">
          <w:fldChar w:fldCharType="end"/>
        </w:r>
        <w:r w:rsidR="00296199" w:rsidRPr="007700B1" w:rsidDel="004A29AA">
          <w:t xml:space="preserve">, </w:t>
        </w:r>
        <w:r w:rsidR="00E503CF" w:rsidRPr="007700B1" w:rsidDel="004A29AA">
          <w:t>and 5 Global Climate Models (GCMs)</w:t>
        </w:r>
        <w:r w:rsidR="00C952C5" w:rsidRPr="007700B1" w:rsidDel="004A29AA">
          <w:t xml:space="preserve"> </w:t>
        </w:r>
        <w:r w:rsidR="00FF37EF" w:rsidRPr="007700B1" w:rsidDel="004A29AA">
          <w:t>from the Inter-sectoral Impact Model Intercomparison Project (ISIMIP)</w:t>
        </w:r>
        <w:r w:rsidR="00FF37EF" w:rsidRPr="007700B1" w:rsidDel="004A29AA">
          <w:fldChar w:fldCharType="begin"/>
        </w:r>
        <w:r w:rsidR="00FF37EF" w:rsidRPr="007700B1" w:rsidDel="004A29AA">
          <w:instrText xml:space="preserve"> ADDIN ZOTERO_ITEM CSL_CITATION {"citationID":"VIRVjapm","properties":{"formattedCitation":"\\super 6\\nosupersub{}","plainCitation":"6","noteIndex":0},"citationItems":[{"id":11,"uris":["http://zotero.org/users/2476381/items/RVWJTPYJ"],"itemData":{"id":11,"type":"document","publisher":"Inter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00FF37EF" w:rsidRPr="007700B1" w:rsidDel="004A29AA">
          <w:fldChar w:fldCharType="separate"/>
        </w:r>
        <w:r w:rsidR="00FF37EF" w:rsidRPr="007700B1" w:rsidDel="004A29AA">
          <w:rPr>
            <w:rFonts w:cs="Calibri"/>
            <w:szCs w:val="24"/>
            <w:vertAlign w:val="superscript"/>
          </w:rPr>
          <w:t>6</w:t>
        </w:r>
        <w:r w:rsidR="00FF37EF" w:rsidRPr="007700B1" w:rsidDel="004A29AA">
          <w:fldChar w:fldCharType="end"/>
        </w:r>
        <w:r w:rsidR="00FF37EF" w:rsidRPr="007700B1" w:rsidDel="004A29AA">
          <w:t xml:space="preserve"> protocol 2b</w:t>
        </w:r>
        <w:r w:rsidR="0069380B" w:rsidDel="004A29AA">
          <w:t xml:space="preserve">. </w:t>
        </w:r>
        <w:r w:rsidR="00EE32CC" w:rsidRPr="007700B1" w:rsidDel="004A29AA">
          <w:t xml:space="preserve">15 viable combinations of the SSPs and RCPs were combined </w:t>
        </w:r>
        <w:r w:rsidR="00EE32CC" w:rsidRPr="007700B1" w:rsidDel="004A29AA">
          <w:lastRenderedPageBreak/>
          <w:t>with each of the 5 GCMs to arrive at the final 75 scenarios</w:t>
        </w:r>
        <w:r w:rsidR="00FF37EF" w:rsidRPr="007700B1" w:rsidDel="004A29AA">
          <w:t xml:space="preserve">. </w:t>
        </w:r>
        <w:r w:rsidR="00523D16" w:rsidRPr="007700B1" w:rsidDel="004A29AA">
          <w:t>Graham</w:t>
        </w:r>
        <w:r w:rsidR="00C952C5" w:rsidRPr="007700B1" w:rsidDel="004A29AA">
          <w:t xml:space="preserve"> et al. </w:t>
        </w:r>
        <w:r w:rsidR="00523D16" w:rsidRPr="007700B1" w:rsidDel="004A29AA">
          <w:t>2020</w:t>
        </w:r>
        <w:r w:rsidR="00523D16" w:rsidRPr="007700B1" w:rsidDel="004A29AA">
          <w:fldChar w:fldCharType="begin"/>
        </w:r>
        <w:r w:rsidR="00932E48" w:rsidRPr="007700B1" w:rsidDel="004A29AA">
          <w:instrText xml:space="preserve"> ADDIN ZOTERO_ITEM CSL_CITATION {"citationID":"jd4e4qwR","properties":{"formattedCitation":"\\super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523D16" w:rsidRPr="007700B1" w:rsidDel="004A29AA">
          <w:fldChar w:fldCharType="separate"/>
        </w:r>
        <w:r w:rsidR="00932E48" w:rsidRPr="007700B1" w:rsidDel="004A29AA">
          <w:rPr>
            <w:rFonts w:cs="Calibri"/>
            <w:szCs w:val="24"/>
            <w:vertAlign w:val="superscript"/>
          </w:rPr>
          <w:t>1</w:t>
        </w:r>
        <w:r w:rsidR="00523D16" w:rsidRPr="007700B1" w:rsidDel="004A29AA">
          <w:fldChar w:fldCharType="end"/>
        </w:r>
        <w:r w:rsidR="00C952C5" w:rsidRPr="007700B1" w:rsidDel="004A29AA">
          <w:t xml:space="preserve"> </w:t>
        </w:r>
        <w:r w:rsidR="003B7C83" w:rsidRPr="007700B1" w:rsidDel="004A29AA">
          <w:t>provides the details on these original GCAM runs for the 7</w:t>
        </w:r>
        <w:r w:rsidR="0069380B" w:rsidDel="004A29AA">
          <w:t>5</w:t>
        </w:r>
        <w:r w:rsidR="003B7C83" w:rsidRPr="007700B1" w:rsidDel="004A29AA">
          <w:t xml:space="preserve"> scenarios</w:t>
        </w:r>
        <w:r w:rsidR="00C952C5" w:rsidRPr="007700B1" w:rsidDel="004A29AA">
          <w:t xml:space="preserve">. </w:t>
        </w:r>
        <w:r w:rsidR="0069380B" w:rsidDel="004A29AA">
          <w:t xml:space="preserve">The entire workflow of data from the original scenarios through GCAM and Demeter to Tethys is shown in </w:t>
        </w:r>
        <w:r w:rsidR="0069380B" w:rsidRPr="007700B1" w:rsidDel="004A29AA">
          <w:rPr>
            <w:highlight w:val="yellow"/>
          </w:rPr>
          <w:fldChar w:fldCharType="begin"/>
        </w:r>
        <w:r w:rsidR="0069380B" w:rsidRPr="007700B1" w:rsidDel="004A29AA">
          <w:instrText xml:space="preserve"> REF _Ref99541924 \h </w:instrText>
        </w:r>
        <w:r w:rsidR="0069380B" w:rsidRPr="007700B1" w:rsidDel="004A29AA">
          <w:rPr>
            <w:highlight w:val="yellow"/>
          </w:rPr>
          <w:instrText xml:space="preserve"> \* MERGEFORMAT </w:instrText>
        </w:r>
      </w:moveFrom>
      <w:del w:id="4" w:author="Thompson, Isaac F" w:date="2022-08-18T14:45:00Z">
        <w:r w:rsidR="0069380B" w:rsidRPr="007700B1" w:rsidDel="004A29AA">
          <w:rPr>
            <w:highlight w:val="yellow"/>
          </w:rPr>
        </w:r>
      </w:del>
      <w:moveFrom w:id="5" w:author="Thompson, Isaac F" w:date="2022-08-18T14:45:00Z">
        <w:r w:rsidR="0069380B" w:rsidRPr="007700B1" w:rsidDel="004A29AA">
          <w:rPr>
            <w:highlight w:val="yellow"/>
          </w:rPr>
          <w:fldChar w:fldCharType="separate"/>
        </w:r>
        <w:r w:rsidR="00EE391F" w:rsidRPr="007700B1" w:rsidDel="004A29AA">
          <w:t xml:space="preserve">Figure </w:t>
        </w:r>
        <w:r w:rsidR="00EE391F" w:rsidRPr="00EE391F" w:rsidDel="004A29AA">
          <w:rPr>
            <w:noProof/>
          </w:rPr>
          <w:t>1</w:t>
        </w:r>
        <w:r w:rsidR="0069380B" w:rsidRPr="007700B1" w:rsidDel="004A29AA">
          <w:rPr>
            <w:highlight w:val="yellow"/>
          </w:rPr>
          <w:fldChar w:fldCharType="end"/>
        </w:r>
        <w:r w:rsidR="0069380B" w:rsidDel="004A29AA">
          <w:t>.</w:t>
        </w:r>
      </w:moveFrom>
    </w:p>
    <w:p w14:paraId="3BC26813" w14:textId="12D088F7" w:rsidR="000B09B9" w:rsidRPr="007700B1" w:rsidDel="004A29AA" w:rsidRDefault="000B09B9" w:rsidP="00A1125F">
      <w:pPr>
        <w:rPr>
          <w:moveFrom w:id="6" w:author="Thompson, Isaac F" w:date="2022-08-18T14:45:00Z"/>
        </w:rPr>
      </w:pPr>
    </w:p>
    <w:p w14:paraId="307CF492" w14:textId="298F7631" w:rsidR="000237CB" w:rsidRPr="007700B1" w:rsidDel="004A29AA" w:rsidRDefault="00941B2A" w:rsidP="00A1125F">
      <w:pPr>
        <w:rPr>
          <w:moveFrom w:id="7" w:author="Thompson, Isaac F" w:date="2022-08-18T14:45:00Z"/>
        </w:rPr>
      </w:pPr>
      <w:moveFrom w:id="8" w:author="Thompson, Isaac F" w:date="2022-08-18T14:45:00Z">
        <w:r w:rsidDel="004A29AA">
          <w:rPr>
            <w:noProof/>
          </w:rPr>
          <w:drawing>
            <wp:inline distT="0" distB="0" distL="0" distR="0" wp14:anchorId="4C9ACD7A" wp14:editId="5DC4F783">
              <wp:extent cx="5288280" cy="305943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8280" cy="3059430"/>
                      </a:xfrm>
                      <a:prstGeom prst="rect">
                        <a:avLst/>
                      </a:prstGeom>
                      <a:noFill/>
                      <a:ln>
                        <a:noFill/>
                      </a:ln>
                    </pic:spPr>
                  </pic:pic>
                </a:graphicData>
              </a:graphic>
            </wp:inline>
          </w:drawing>
        </w:r>
      </w:moveFrom>
    </w:p>
    <w:p w14:paraId="1B4E1116" w14:textId="7FB6030C" w:rsidR="005B16A4" w:rsidRPr="007700B1" w:rsidDel="004A29AA" w:rsidRDefault="005B16A4" w:rsidP="00A1125F">
      <w:pPr>
        <w:rPr>
          <w:moveFrom w:id="9" w:author="Thompson, Isaac F" w:date="2022-08-18T14:45:00Z"/>
        </w:rPr>
      </w:pPr>
    </w:p>
    <w:p w14:paraId="2355EC5C" w14:textId="5F202564" w:rsidR="000237CB" w:rsidRPr="007700B1" w:rsidDel="004A29AA" w:rsidRDefault="000237CB" w:rsidP="000237CB">
      <w:pPr>
        <w:pStyle w:val="Caption"/>
        <w:rPr>
          <w:moveFrom w:id="10" w:author="Thompson, Isaac F" w:date="2022-08-18T14:45:00Z"/>
          <w:i w:val="0"/>
          <w:iCs w:val="0"/>
        </w:rPr>
      </w:pPr>
      <w:moveFrom w:id="11" w:author="Thompson, Isaac F" w:date="2022-08-18T14:45:00Z">
        <w:r w:rsidRPr="007700B1" w:rsidDel="004A29AA">
          <w:rPr>
            <w:i w:val="0"/>
            <w:iCs w:val="0"/>
          </w:rPr>
          <w:t xml:space="preserve">Figure </w:t>
        </w:r>
        <w:r w:rsidR="00B059B3" w:rsidRPr="007700B1" w:rsidDel="004A29AA">
          <w:fldChar w:fldCharType="begin"/>
        </w:r>
        <w:r w:rsidR="00B059B3" w:rsidRPr="007700B1" w:rsidDel="004A29AA">
          <w:rPr>
            <w:i w:val="0"/>
            <w:iCs w:val="0"/>
          </w:rPr>
          <w:instrText xml:space="preserve"> SEQ Figure \* ARABIC </w:instrText>
        </w:r>
        <w:r w:rsidR="00B059B3" w:rsidRPr="007700B1" w:rsidDel="004A29AA">
          <w:fldChar w:fldCharType="separate"/>
        </w:r>
        <w:r w:rsidR="00EE391F" w:rsidDel="004A29AA">
          <w:rPr>
            <w:i w:val="0"/>
            <w:iCs w:val="0"/>
            <w:noProof/>
          </w:rPr>
          <w:t>1</w:t>
        </w:r>
        <w:r w:rsidR="00B059B3" w:rsidRPr="007700B1" w:rsidDel="004A29AA">
          <w:rPr>
            <w:noProof/>
          </w:rPr>
          <w:fldChar w:fldCharType="end"/>
        </w:r>
        <w:r w:rsidRPr="007700B1" w:rsidDel="004A29AA">
          <w:rPr>
            <w:i w:val="0"/>
            <w:iCs w:val="0"/>
          </w:rPr>
          <w:t xml:space="preserve">. </w:t>
        </w:r>
        <w:r w:rsidR="00B310DF" w:rsidRPr="007700B1" w:rsidDel="004A29AA">
          <w:rPr>
            <w:i w:val="0"/>
            <w:iCs w:val="0"/>
          </w:rPr>
          <w:t>Study workflow showing t</w:t>
        </w:r>
        <w:r w:rsidR="00EE32CC" w:rsidRPr="007700B1" w:rsidDel="004A29AA">
          <w:rPr>
            <w:i w:val="0"/>
            <w:iCs w:val="0"/>
          </w:rPr>
          <w:t xml:space="preserve">he </w:t>
        </w:r>
        <w:r w:rsidRPr="007700B1" w:rsidDel="004A29AA">
          <w:rPr>
            <w:i w:val="0"/>
            <w:iCs w:val="0"/>
          </w:rPr>
          <w:t>75 scenarios</w:t>
        </w:r>
        <w:r w:rsidR="00B310DF" w:rsidRPr="007700B1" w:rsidDel="004A29AA">
          <w:rPr>
            <w:i w:val="0"/>
            <w:iCs w:val="0"/>
          </w:rPr>
          <w:t xml:space="preserve"> </w:t>
        </w:r>
        <w:r w:rsidRPr="007700B1" w:rsidDel="004A29AA">
          <w:rPr>
            <w:i w:val="0"/>
            <w:iCs w:val="0"/>
          </w:rPr>
          <w:t xml:space="preserve">are a combination of </w:t>
        </w:r>
        <w:r w:rsidR="00EE32CC" w:rsidRPr="007700B1" w:rsidDel="004A29AA">
          <w:rPr>
            <w:i w:val="0"/>
            <w:iCs w:val="0"/>
          </w:rPr>
          <w:t>4 Representative Concentration Pathways (RCPs), 5 Shared Socioeconomic Pathways (SSPs) and 5 Global Climate Models (GCMs). 15 viable combinations of SSPs and RCPs were combined with each of the 5 GCMs to arrive at the final 75 scenarios</w:t>
        </w:r>
        <w:r w:rsidR="00B310DF" w:rsidRPr="007700B1" w:rsidDel="004A29AA">
          <w:rPr>
            <w:i w:val="0"/>
            <w:iCs w:val="0"/>
          </w:rPr>
          <w:t xml:space="preserve"> which are then used to generate the corresponding GCAM scenarios which are then passed to onto Demeter and Tethys to generate the final results of this study</w:t>
        </w:r>
        <w:r w:rsidR="00EE32CC" w:rsidRPr="007700B1" w:rsidDel="004A29AA">
          <w:rPr>
            <w:i w:val="0"/>
            <w:iCs w:val="0"/>
          </w:rPr>
          <w:t>.</w:t>
        </w:r>
      </w:moveFrom>
    </w:p>
    <w:moveFromRangeEnd w:id="1"/>
    <w:p w14:paraId="7665226F" w14:textId="419BDBE1" w:rsidR="00E503CF" w:rsidRPr="007700B1" w:rsidRDefault="00562DFC" w:rsidP="00A1125F">
      <w:commentRangeStart w:id="12"/>
      <w:ins w:id="13" w:author="Thompson, Isaac F" w:date="2022-09-13T12:48:00Z">
        <w:r w:rsidRPr="007700B1">
          <w:t>This</w:t>
        </w:r>
        <w:commentRangeEnd w:id="12"/>
        <w:r>
          <w:rPr>
            <w:rStyle w:val="CommentReference"/>
          </w:rPr>
          <w:commentReference w:id="12"/>
        </w:r>
        <w:r w:rsidRPr="007700B1">
          <w:t xml:space="preserve">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ins>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B1CAC" w:rsidRPr="007700B1">
        <w:instrText xml:space="preserve"> ADDIN ZOTERO_ITEM CSL_CITATION {"citationID":"KSJw4uhU","properties":{"formattedCitation":"\\super 7\\nosupersub{}","plainCitation":"7","noteIndex":0},"citationItems":[{"id":927,"uris":["http://zotero.org/users/2476381/items/78MVUX2K"],"itemData":{"id":927,"type":"article-journal","abstract":"Freshwater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B1CAC" w:rsidRPr="007700B1">
        <w:rPr>
          <w:rFonts w:cs="Calibri"/>
          <w:szCs w:val="24"/>
          <w:vertAlign w:val="superscript"/>
        </w:rPr>
        <w:t>7</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B1CAC" w:rsidRPr="007700B1">
        <w:instrText xml:space="preserve"> ADDIN ZOTERO_ITEM CSL_CITATION {"citationID":"IF7DFTVP","properties":{"formattedCitation":"\\super 8\\nosupersub{}","plainCitation":"8","noteIndex":0},"citationItems":[{"id":1448,"uris":["http://zotero.org/users/2476381/items/JW9XRARX"],"itemData":{"id":1448,"type":"report","publisher":"United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B1CAC" w:rsidRPr="007700B1">
        <w:rPr>
          <w:rFonts w:cs="Calibri"/>
          <w:szCs w:val="24"/>
          <w:vertAlign w:val="superscript"/>
        </w:rPr>
        <w:t>8</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6B1CAC" w:rsidRPr="007700B1">
        <w:instrText xml:space="preserve"> ADDIN ZOTERO_ITEM CSL_CITATION {"citationID":"0xzBBInW","properties":{"formattedCitation":"\\super 9\\nosupersub{}","plainCitation":"9","noteIndex":0},"citationItems":[{"id":1441,"uris":["http://zotero.org/users/2476381/items/8F35BTHQ"],"itemData":{"id":1441,"type":"article-journal","abstract":"Water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B1CAC" w:rsidRPr="007700B1">
        <w:rPr>
          <w:rFonts w:cs="Calibri"/>
          <w:szCs w:val="24"/>
          <w:vertAlign w:val="superscript"/>
        </w:rPr>
        <w:t>9</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932E48" w:rsidRPr="007700B1">
        <w:instrText xml:space="preserve"> ADDIN ZOTERO_ITEM CSL_CITATION {"citationID":"hxA6PERi","properties":{"formattedCitation":"\\super 1,10\\uc0\\u8211{}13\\nosupersub{}","plainCitation":"1,10–13","noteIndex":0},"citationItems":[{"id":117,"uris":["http://zotero.org/users/2476381/items/JC7H6B2I"],"itemData":{"id":117,"type":"article-journal","abstract":"Future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932E48" w:rsidRPr="007700B1">
        <w:rPr>
          <w:rFonts w:ascii="Cambria Math" w:hAnsi="Cambria Math" w:cs="Cambria Math"/>
        </w:rPr>
        <w:instrText>∼</w:instrText>
      </w:r>
      <w:r w:rsidR="00932E48" w:rsidRPr="007700B1">
        <w:instrText>30%), and this increase is projected to continue further towards the end of this century (</w:instrText>
      </w:r>
      <w:r w:rsidR="00932E48" w:rsidRPr="007700B1">
        <w:rPr>
          <w:rFonts w:ascii="Cambria Math" w:hAnsi="Cambria Math" w:cs="Cambria Math"/>
        </w:rPr>
        <w:instrText>∼</w:instrText>
      </w:r>
      <w:r w:rsidR="00932E48" w:rsidRPr="007700B1">
        <w:instrText xml:space="preserve">40%). The global amount of nonsustainable water consumption has been increasing especially since the late 1990s, despite a wetter climate and increasing water availability during this period. The BlWSI is the </w:instrText>
      </w:r>
      <w:r w:rsidR="00932E48" w:rsidRPr="007700B1">
        <w:rPr>
          <w:rFonts w:cs="Calibri"/>
        </w:rPr>
        <w:instrText>ﬁ</w:instrText>
      </w:r>
      <w:r w:rsidR="00932E48" w:rsidRPr="007700B1">
        <w:instrText xml:space="preserve">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932E48" w:rsidRPr="007700B1">
        <w:rPr>
          <w:rFonts w:cs="Calibri"/>
          <w:szCs w:val="24"/>
          <w:vertAlign w:val="superscript"/>
        </w:rPr>
        <w:t>1,10–13</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932E48" w:rsidRPr="007700B1">
        <w:instrText xml:space="preserve"> ADDIN ZOTERO_ITEM CSL_CITATION {"citationID":"ZzIZLajO","properties":{"formattedCitation":"\\super 1,14\\nosupersub{}","plainCitation":"1,14","noteIndex":0},"citationItems":[{"id":117,"uris":["http://zotero.org/users/2476381/items/JC7H6B2I"],"itemData":{"id":117,"type":"article-journal","abstract":"Future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rsidRPr="007700B1">
        <w:fldChar w:fldCharType="separate"/>
      </w:r>
      <w:r w:rsidR="00932E48" w:rsidRPr="007700B1">
        <w:rPr>
          <w:rFonts w:cs="Calibri"/>
          <w:szCs w:val="24"/>
          <w:vertAlign w:val="superscript"/>
        </w:rPr>
        <w:t>1,14</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B1CAC" w:rsidRPr="007700B1">
        <w:instrText xml:space="preserve"> ADDIN ZOTERO_ITEM CSL_CITATION {"citationID":"edXh4tkV","properties":{"formattedCitation":"\\super 10,11,15\\nosupersub{}","plainCitation":"10,11,15","noteIndex":0},"citationItems":[{"id":1460,"uris":["http://zotero.org/users/2476381/items/QTAT29H4"],"itemData":{"id":1460,"type":"article-journal","abstract":"Abstract.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B1CAC" w:rsidRPr="007700B1">
        <w:rPr>
          <w:rFonts w:cs="Calibri"/>
          <w:szCs w:val="24"/>
          <w:vertAlign w:val="superscript"/>
        </w:rPr>
        <w:t>10,11,15</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6B1CAC" w:rsidRPr="007700B1">
        <w:instrText xml:space="preserve"> ADDIN ZOTERO_ITEM CSL_CITATION {"citationID":"4fhriTTE","properties":{"formattedCitation":"\\super 16,17\\nosupersub{}","plainCitation":"16,17","noteIndex":0},"citationItems":[{"id":1416,"uris":["http://zotero.org/users/2476381/items/7QDHUSB4"],"itemData":{"id":1416,"type":"thesis","genre":"PhD-Thesis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6B1CAC" w:rsidRPr="007700B1">
        <w:rPr>
          <w:rFonts w:ascii="Cambria Math" w:hAnsi="Cambria Math" w:cs="Cambria Math"/>
        </w:rPr>
        <w:instrText>∼</w:instrText>
      </w:r>
      <w:r w:rsidR="006B1CAC" w:rsidRPr="007700B1">
        <w:instrText xml:space="preserve">50km by </w:instrText>
      </w:r>
      <w:r w:rsidR="006B1CAC" w:rsidRPr="007700B1">
        <w:rPr>
          <w:rFonts w:ascii="Cambria Math" w:hAnsi="Cambria Math" w:cs="Cambria Math"/>
        </w:rPr>
        <w:instrText>∼</w:instrText>
      </w:r>
      <w:r w:rsidR="006B1CAC" w:rsidRPr="007700B1">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6B1CAC" w:rsidRPr="007700B1">
        <w:rPr>
          <w:rFonts w:ascii="Cambria Math" w:hAnsi="Cambria Math" w:cs="Cambria Math"/>
        </w:rPr>
        <w:instrText>∼</w:instrText>
      </w:r>
      <w:r w:rsidR="006B1CAC" w:rsidRPr="007700B1">
        <w:instrText xml:space="preserve">10km by </w:instrText>
      </w:r>
      <w:r w:rsidR="006B1CAC" w:rsidRPr="007700B1">
        <w:rPr>
          <w:rFonts w:ascii="Cambria Math" w:hAnsi="Cambria Math" w:cs="Cambria Math"/>
        </w:rPr>
        <w:instrText>∼</w:instrText>
      </w:r>
      <w:r w:rsidR="006B1CAC" w:rsidRPr="007700B1">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rsidRPr="007700B1">
        <w:fldChar w:fldCharType="separate"/>
      </w:r>
      <w:r w:rsidR="006B1CAC" w:rsidRPr="007700B1">
        <w:rPr>
          <w:rFonts w:cs="Calibri"/>
          <w:szCs w:val="24"/>
          <w:vertAlign w:val="superscript"/>
        </w:rPr>
        <w:t>16,17</w:t>
      </w:r>
      <w:r w:rsidR="00AB5D37" w:rsidRPr="007700B1">
        <w:fldChar w:fldCharType="end"/>
      </w:r>
      <w:r w:rsidR="00AB5D37" w:rsidRPr="007700B1">
        <w:t xml:space="preserve">. </w:t>
      </w:r>
      <w:r w:rsidR="006A5A80" w:rsidRPr="007700B1">
        <w:t>This</w:t>
      </w:r>
      <w:r w:rsidR="00AB5D37" w:rsidRPr="007700B1">
        <w:t xml:space="preserve"> paper accounts for </w:t>
      </w:r>
      <w:proofErr w:type="gramStart"/>
      <w:r w:rsidR="006A5A80" w:rsidRPr="007700B1">
        <w:t xml:space="preserve">all </w:t>
      </w:r>
      <w:r w:rsidR="00CC3D31" w:rsidRPr="007700B1">
        <w:t>of</w:t>
      </w:r>
      <w:proofErr w:type="gramEnd"/>
      <w:r w:rsidR="00CC3D31" w:rsidRPr="007700B1">
        <w:t xml:space="preserve">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69DB0AC9" w:rsidR="00EF2269" w:rsidRPr="007700B1" w:rsidRDefault="00EF2269" w:rsidP="00A1125F">
      <w:r w:rsidRPr="007700B1">
        <w:t>Past studies</w:t>
      </w:r>
      <w:r w:rsidR="00D30809">
        <w:fldChar w:fldCharType="begin"/>
      </w:r>
      <w:r w:rsidR="00D30809">
        <w:instrText xml:space="preserve"> ADDIN ZOTERO_ITEM CSL_CITATION {"citationID":"OkP1wkyN","properties":{"formattedCitation":"\\super 18\\uc0\\u8211{}20\\nosupersub{}","plainCitation":"18–20","noteIndex":0},"citationItems":[{"id":1402,"uris":["http://zotero.org/users/2476381/items/S5VQBL6B"],"itemData":{"id":1402,"type":"article-journal","abstract":"&lt;p&gt;&lt;strong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D30809" w:rsidRPr="00D30809">
        <w:rPr>
          <w:rFonts w:cs="Calibri"/>
          <w:szCs w:val="24"/>
          <w:vertAlign w:val="superscript"/>
        </w:rPr>
        <w:t>18–20</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Studies producing future </w:t>
      </w:r>
      <w:r w:rsidR="00F663F4" w:rsidRPr="007700B1">
        <w:t>projections</w:t>
      </w:r>
      <w:r w:rsidR="00D30809">
        <w:fldChar w:fldCharType="begin"/>
      </w:r>
      <w:r w:rsidR="00D30809">
        <w:instrText xml:space="preserve"> ADDIN ZOTERO_ITEM CSL_CITATION {"citationID":"APIoPdd8","properties":{"formattedCitation":"\\super 21\\nosupersub{}","plainCitation":"21","noteIndex":0},"citationItems":[{"id":1470,"uris":["http://zotero.org/users/2476381/items/S5QHUTHN"],"itemData":{"id":1470,"type":"article-journal","container-title":"World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D30809" w:rsidRPr="00D30809">
        <w:rPr>
          <w:rFonts w:cs="Calibri"/>
          <w:szCs w:val="24"/>
          <w:vertAlign w:val="superscript"/>
        </w:rPr>
        <w:t>21</w:t>
      </w:r>
      <w:r w:rsidR="00D30809">
        <w:fldChar w:fldCharType="end"/>
      </w:r>
      <w:r w:rsidR="00CB62D0" w:rsidRPr="007700B1">
        <w:t xml:space="preserve"> have</w:t>
      </w:r>
      <w:r w:rsidR="002406A1" w:rsidRPr="007700B1">
        <w:t xml:space="preserve"> typically</w:t>
      </w:r>
      <w:r w:rsidR="00CB62D0" w:rsidRPr="007700B1">
        <w:t xml:space="preserve"> been </w:t>
      </w:r>
      <w:r w:rsidR="00CB62D0" w:rsidRPr="007700B1">
        <w:lastRenderedPageBreak/>
        <w:t>conducted at coarser</w:t>
      </w:r>
      <w:r w:rsidR="00EC1310" w:rsidRPr="007700B1">
        <w:t xml:space="preserve"> resolution, both</w:t>
      </w:r>
      <w:r w:rsidR="00CB62D0" w:rsidRPr="007700B1">
        <w:t xml:space="preserve"> temporal</w:t>
      </w:r>
      <w:r w:rsidR="00EC1310" w:rsidRPr="007700B1">
        <w:t>ly</w:t>
      </w:r>
      <w:r w:rsidR="00CB62D0" w:rsidRPr="007700B1">
        <w:t xml:space="preserve"> (i.e., annual</w:t>
      </w:r>
      <w:r w:rsidR="002406A1" w:rsidRPr="007700B1">
        <w:t xml:space="preserve"> time scale</w:t>
      </w:r>
      <w:r w:rsidR="00CB62D0" w:rsidRPr="007700B1">
        <w:t>) and spatial</w:t>
      </w:r>
      <w:r w:rsidR="00EC1310" w:rsidRPr="007700B1">
        <w:t xml:space="preserve">ly (i.e., </w:t>
      </w:r>
      <w:r w:rsidRPr="007700B1">
        <w:t>at aggregated country, basin or regional scales</w:t>
      </w:r>
      <w:r w:rsidR="00EC1310" w:rsidRPr="007700B1">
        <w:t>)</w:t>
      </w:r>
      <w:r w:rsidR="00660B9C" w:rsidRPr="007700B1">
        <w:t>.</w:t>
      </w:r>
      <w:r w:rsidR="005F34E8" w:rsidRPr="007700B1">
        <w:t xml:space="preserve"> Other studies </w:t>
      </w:r>
      <w:r w:rsidR="00451475" w:rsidRPr="007700B1">
        <w:t xml:space="preserve">producing </w:t>
      </w:r>
      <w:r w:rsidR="005F34E8" w:rsidRPr="007700B1">
        <w:t>future projections</w:t>
      </w:r>
      <w:r w:rsidR="00D30809">
        <w:fldChar w:fldCharType="begin"/>
      </w:r>
      <w:r w:rsidR="00D30809">
        <w:instrText xml:space="preserve"> ADDIN ZOTERO_ITEM CSL_CITATION {"citationID":"V822Taba","properties":{"formattedCitation":"\\super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schema":"https://github.com/citation-style-language/schema/raw/master/csl-citation.json"} </w:instrText>
      </w:r>
      <w:r w:rsidR="00D30809">
        <w:fldChar w:fldCharType="separate"/>
      </w:r>
      <w:r w:rsidR="00D30809" w:rsidRPr="00D30809">
        <w:rPr>
          <w:rFonts w:cs="Calibri"/>
          <w:szCs w:val="24"/>
          <w:vertAlign w:val="superscript"/>
        </w:rPr>
        <w:t>10</w:t>
      </w:r>
      <w:r w:rsidR="00D30809">
        <w:fldChar w:fldCharType="end"/>
      </w:r>
      <w:r w:rsidR="00451475" w:rsidRPr="007700B1">
        <w:t xml:space="preserve"> have als</w:t>
      </w:r>
      <w:r w:rsidR="006A325E" w:rsidRPr="007700B1">
        <w:t>o</w:t>
      </w:r>
      <w:r w:rsidR="005F34E8" w:rsidRPr="007700B1">
        <w:t xml:space="preserve"> use</w:t>
      </w:r>
      <w:r w:rsidR="009B11A4" w:rsidRPr="007700B1">
        <w:t>d</w:t>
      </w:r>
      <w:r w:rsidR="005F34E8" w:rsidRPr="007700B1">
        <w:t xml:space="preserve"> different scenarios and </w:t>
      </w:r>
      <w:proofErr w:type="spellStart"/>
      <w:r w:rsidR="00E16C5B" w:rsidRPr="007700B1">
        <w:t>modeling</w:t>
      </w:r>
      <w:proofErr w:type="spellEnd"/>
      <w:r w:rsidR="005F34E8" w:rsidRPr="007700B1">
        <w:t xml:space="preserve"> techniques</w:t>
      </w:r>
      <w:r w:rsidR="006A325E" w:rsidRPr="007700B1">
        <w:t xml:space="preserve"> than those we employ </w:t>
      </w:r>
      <w:commentRangeStart w:id="14"/>
      <w:r w:rsidR="006A325E" w:rsidRPr="007700B1">
        <w:t>here</w:t>
      </w:r>
      <w:commentRangeEnd w:id="14"/>
      <w:r w:rsidR="00F52C55">
        <w:rPr>
          <w:rStyle w:val="CommentReference"/>
        </w:rPr>
        <w:commentReference w:id="14"/>
      </w:r>
      <w:r w:rsidR="005F34E8" w:rsidRPr="007700B1">
        <w:t>.</w:t>
      </w:r>
      <w:r w:rsidR="00F735E1" w:rsidRPr="007700B1">
        <w:t xml:space="preserve"> </w:t>
      </w:r>
      <w:r w:rsidR="007C52C0" w:rsidRPr="007700B1">
        <w:t>In addition to offering a finer spatiotemporal resolution for future projections compared to previous studies, here we provide a broader suite of socioeconomic and climate forcing scenarios</w:t>
      </w:r>
      <w:r w:rsidR="00892F87" w:rsidRPr="007700B1">
        <w:t xml:space="preserve">, and </w:t>
      </w:r>
      <w:r w:rsidR="007C52C0" w:rsidRPr="007700B1">
        <w:t>additional crop water demand resolution</w:t>
      </w:r>
      <w:r w:rsidR="00E443E9" w:rsidRPr="007700B1">
        <w:t xml:space="preserve"> through the coupling of 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EE391F" w:rsidRPr="007700B1">
        <w:t xml:space="preserve">Table </w:t>
      </w:r>
      <w:r w:rsidR="00EE391F" w:rsidRPr="00EE391F">
        <w:rPr>
          <w:noProof/>
        </w:rPr>
        <w:t>1</w:t>
      </w:r>
      <w:r w:rsidR="00F735E1" w:rsidRPr="007700B1">
        <w:rPr>
          <w:highlight w:val="yellow"/>
        </w:rPr>
        <w:fldChar w:fldCharType="end"/>
      </w:r>
      <w:r w:rsidR="00F735E1" w:rsidRPr="007700B1">
        <w:t xml:space="preserve"> </w:t>
      </w:r>
      <w:r w:rsidR="003D2A36" w:rsidRPr="007700B1">
        <w:t xml:space="preserve">compares the key features in this study as compared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 </w:t>
      </w:r>
    </w:p>
    <w:p w14:paraId="6B36F310" w14:textId="77777777" w:rsidR="00EF2269" w:rsidRPr="007700B1" w:rsidRDefault="00EF2269" w:rsidP="00A1125F"/>
    <w:p w14:paraId="762C2689" w14:textId="00C79EF0"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w:t>
      </w:r>
      <w:proofErr w:type="spellStart"/>
      <w:r w:rsidR="00C755E5" w:rsidRPr="007700B1">
        <w:t>MultiSector</w:t>
      </w:r>
      <w:proofErr w:type="spellEnd"/>
      <w:r w:rsidR="00C755E5" w:rsidRPr="007700B1">
        <w:t xml:space="preserve">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D30809">
        <w:instrText xml:space="preserve"> ADDIN ZOTERO_ITEM CSL_CITATION {"citationID":"6lOBwKCl","properties":{"formattedCitation":"\\super 22,23\\nosupersub{}","plainCitation":"22,23","noteIndex":0},"citationItems":[{"id":1349,"uris":["http://zotero.org/users/2476381/items/GM6G9K9T"],"itemData":{"id":1349,"type":"article-journal","container-title":"Earth's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schema":"https://github.com/citation-style-language/schema/raw/master/csl-citation.json"} </w:instrText>
      </w:r>
      <w:r w:rsidR="00D30809">
        <w:fldChar w:fldCharType="separate"/>
      </w:r>
      <w:r w:rsidR="00D30809" w:rsidRPr="00D30809">
        <w:rPr>
          <w:rFonts w:cs="Calibri"/>
          <w:szCs w:val="24"/>
          <w:vertAlign w:val="superscript"/>
        </w:rPr>
        <w:t>22,23</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easily 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6B1CAC" w:rsidRPr="007700B1">
        <w:t xml:space="preserve"> (</w:t>
      </w:r>
      <w:hyperlink r:id="rId13"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14"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Pr="007700B1">
        <w:t xml:space="preserve">which 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0B0E2ADD" w:rsidR="003E6F12" w:rsidRPr="007700B1" w:rsidRDefault="003E6F12" w:rsidP="00F735E1">
      <w:pPr>
        <w:pStyle w:val="Caption"/>
        <w:keepNext/>
        <w:jc w:val="center"/>
        <w:rPr>
          <w:i w:val="0"/>
          <w:iCs w:val="0"/>
        </w:rPr>
      </w:pPr>
      <w:bookmarkStart w:id="15"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EE391F">
        <w:rPr>
          <w:i w:val="0"/>
          <w:iCs w:val="0"/>
          <w:noProof/>
        </w:rPr>
        <w:t>1</w:t>
      </w:r>
      <w:r w:rsidR="00F84DD0" w:rsidRPr="007700B1">
        <w:rPr>
          <w:i w:val="0"/>
          <w:iCs w:val="0"/>
          <w:noProof/>
        </w:rPr>
        <w:fldChar w:fldCharType="end"/>
      </w:r>
      <w:bookmarkEnd w:id="15"/>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2649336F"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{"citationID":"bgbWDO2A","properties":{"formattedCitation":"\\super 21,24\\nosupersub{}","plainCitation":"21,24","noteIndex":0},"citationItems":[{"id":1470,"uris":["http://zotero.org/users/2476381/items/S5QHUTHN"],"itemData":{"id":1470,"type":"article-journal","container-title":"World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D30809" w:rsidRPr="00D30809">
              <w:rPr>
                <w:rFonts w:cs="Calibri"/>
                <w:sz w:val="16"/>
                <w:szCs w:val="24"/>
                <w:vertAlign w:val="superscript"/>
              </w:rPr>
              <w:t>21,24</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692A97B2"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{"citationID":"tpInt73y","properties":{"formattedCitation":"\\super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000000"/>
                <w:sz w:val="16"/>
                <w:szCs w:val="16"/>
                <w:lang w:val="en-US" w:eastAsia="en-US"/>
              </w:rPr>
              <w:instrText>∘</w:instrText>
            </w:r>
            <w:r w:rsidR="00D30809">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18</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27BC989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Wada et al. 2014</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{"citationID":"ohDzHRME","properties":{"formattedCitation":"\\super 19\\nosupersub{}","plainCitation":"19","noteIndex":0},"citationItems":[{"id":1417,"uris":["http://zotero.org/users/2476381/items/DBLAYVGI"],"itemData":{"id":1417,"type":"article-journal","abstract":"&lt;p&gt;&lt;strong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19</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33D08AB0"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lastRenderedPageBreak/>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B1CAC" w:rsidRPr="007700B1">
              <w:rPr>
                <w:rFonts w:cs="Calibri"/>
                <w:color w:val="000000"/>
                <w:sz w:val="16"/>
                <w:szCs w:val="16"/>
                <w:lang w:val="en-US" w:eastAsia="en-US"/>
              </w:rPr>
              <w:instrText xml:space="preserve"> ADDIN ZOTERO_ITEM CSL_CITATION {"citationID":"T1plmL8N","properties":{"formattedCitation":"\\super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B1CAC" w:rsidRPr="007700B1">
              <w:rPr>
                <w:rFonts w:cs="Calibri"/>
                <w:sz w:val="16"/>
                <w:szCs w:val="24"/>
                <w:vertAlign w:val="superscript"/>
              </w:rPr>
              <w:t>10</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BC843C7"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{"citationID":"yZGZHdN1","properties":{"formattedCitation":"\\super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D30809" w:rsidRPr="00D30809">
              <w:rPr>
                <w:rFonts w:cs="Calibri"/>
                <w:sz w:val="16"/>
                <w:szCs w:val="24"/>
                <w:vertAlign w:val="superscript"/>
              </w:rPr>
              <w:t>20</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175C900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D30809">
              <w:rPr>
                <w:rFonts w:cs="Calibri"/>
                <w:color w:val="000000"/>
                <w:sz w:val="16"/>
                <w:szCs w:val="16"/>
                <w:lang w:val="en-US" w:eastAsia="en-US"/>
              </w:rPr>
              <w:instrText xml:space="preserve"> ADDIN ZOTERO_ITEM CSL_CITATION {"citationID":"tiMQXTxC","properties":{"formattedCitation":"\\super 25\\uc0\\u8211{}27\\nosupersub{}","plainCitation":"25–27","noteIndex":0},"citationItems":[{"id":1466,"uris":["http://zotero.org/users/2476381/items/ACUXC6JT"],"itemData":{"id":1466,"type":"article-journal","container-title":"Daugherty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D30809" w:rsidRPr="00D30809">
              <w:rPr>
                <w:rFonts w:cs="Calibri"/>
                <w:sz w:val="16"/>
                <w:szCs w:val="24"/>
                <w:vertAlign w:val="superscript"/>
              </w:rPr>
              <w:t>25–27</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ins w:id="16" w:author="Thompson, Isaac F" w:date="2022-08-18T14:45:00Z"/>
          <w:lang w:val="en-US"/>
        </w:rPr>
      </w:pPr>
    </w:p>
    <w:p w14:paraId="39531F46" w14:textId="5A0EEA59" w:rsidR="004A29AA" w:rsidRDefault="004A29AA" w:rsidP="004A29AA">
      <w:pPr>
        <w:rPr>
          <w:moveTo w:id="17" w:author="Thompson, Isaac F" w:date="2022-08-18T14:45:00Z"/>
        </w:rPr>
      </w:pPr>
      <w:moveToRangeStart w:id="18" w:author="Thompson, Isaac F" w:date="2022-08-18T14:45:00Z" w:name="move111726346"/>
      <w:commentRangeStart w:id="19"/>
      <w:moveTo w:id="20" w:author="Thompson, Isaac F" w:date="2022-08-18T14:45:00Z">
        <w:del w:id="21" w:author="Thompson, Isaac F" w:date="2022-09-13T12:48:00Z">
          <w:r w:rsidRPr="007700B1" w:rsidDel="00562DFC">
            <w:delText>This</w:delText>
          </w:r>
          <w:commentRangeEnd w:id="19"/>
          <w:r w:rsidDel="00562DFC">
            <w:rPr>
              <w:rStyle w:val="CommentReference"/>
            </w:rPr>
            <w:commentReference w:id="19"/>
          </w:r>
          <w:r w:rsidRPr="007700B1" w:rsidDel="00562DFC">
            <w:delText xml:space="preserve"> paper documents a global monthly gridded (0.5</w:delText>
          </w:r>
          <w:r w:rsidRPr="007700B1" w:rsidDel="00562DFC">
            <w:rPr>
              <w:vertAlign w:val="superscript"/>
            </w:rPr>
            <w:delText>o</w:delText>
          </w:r>
          <w:r w:rsidRPr="007700B1" w:rsidDel="00562DFC">
            <w:delText xml:space="preserve"> resolution) sectoral water withdrawal and consumption dataset that contains conditional projections of water usage (from 2010 to 2100) across a range of future socio-economic and climate scenarios. </w:delText>
          </w:r>
        </w:del>
        <w:r w:rsidRPr="007700B1">
          <w:t xml:space="preserve">We generated this dataset by linking together multiple models and datasets designed to explore the dynamic interactions among energy, water, and land systems at global scale and gridded resolution. Central to our </w:t>
        </w:r>
        <w:proofErr w:type="spellStart"/>
        <w:r w:rsidRPr="007700B1">
          <w:t>modeling</w:t>
        </w:r>
        <w:proofErr w:type="spellEnd"/>
        <w:r w:rsidRPr="007700B1">
          <w:t xml:space="preserve"> workflow is the Global Change Analysis Model (GCAM</w:t>
        </w:r>
        <w:r w:rsidRPr="007700B1">
          <w:fldChar w:fldCharType="begin"/>
        </w:r>
        <w:r w:rsidRPr="007700B1">
          <w:instrText xml:space="preserve"> ADDIN ZOTERO_ITEM CSL_CITATION {"citationID":"9qgp5igK","properties":{"formattedCitation":"\\super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Pr="007700B1">
          <w:rPr>
            <w:rFonts w:cs="Calibri"/>
            <w:szCs w:val="24"/>
            <w:vertAlign w:val="superscript"/>
          </w:rPr>
          <w:t>1</w:t>
        </w:r>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r w:rsidRPr="007700B1">
          <w:instrText xml:space="preserve"> ADDIN ZOTERO_ITEM CSL_CITATION {"citationID":"LbIFsPW1","properties":{"formattedCitation":"\\super 2\\nosupersub{}","plainCitation":"2","noteIndex":0},"citationItems":[{"id":8,"uris":["http://zotero.org/users/2476381/items/FVBGP4HC"],"itemData":{"id":8,"type":"article-journal","container-title":"Journal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Pr="007700B1">
          <w:fldChar w:fldCharType="separate"/>
        </w:r>
        <w:r w:rsidRPr="007700B1">
          <w:rPr>
            <w:rFonts w:cs="Calibri"/>
            <w:szCs w:val="24"/>
            <w:vertAlign w:val="superscript"/>
          </w:rPr>
          <w:t>2</w:t>
        </w:r>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r w:rsidRPr="007700B1">
          <w:instrText xml:space="preserve"> ADDIN ZOTERO_ITEM CSL_CITATION {"citationID":"no4LyWCu","properties":{"formattedCitation":"\\super 3\\nosupersub{}","plainCitation":"3","noteIndex":0},"citationItems":[{"id":225,"uris":["http://zotero.org/users/2476381/items/5WTFGQLT"],"itemData":{"id":225,"type":"article-journal","abstract":"Demeter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Pr="007700B1">
          <w:fldChar w:fldCharType="separate"/>
        </w:r>
        <w:r w:rsidRPr="007700B1">
          <w:rPr>
            <w:rFonts w:cs="Calibri"/>
            <w:szCs w:val="24"/>
            <w:vertAlign w:val="superscript"/>
          </w:rPr>
          <w:t>3</w:t>
        </w:r>
        <w:r w:rsidRPr="007700B1">
          <w:fldChar w:fldCharType="end"/>
        </w:r>
        <w:r w:rsidRPr="007700B1">
          <w:t xml:space="preserve">, a high-resolution downscaling model that uses GCAM outputs to calculate global gridded land-use change. With the combination of GCAM and Demeter, Tethys </w:t>
        </w:r>
        <w:proofErr w:type="gramStart"/>
        <w:r w:rsidRPr="007700B1">
          <w:t>is able to</w:t>
        </w:r>
        <w:proofErr w:type="gramEnd"/>
        <w:r w:rsidRPr="007700B1">
          <w:t xml:space="preserve"> project water withdrawal and consumption demands for 6 sectors (domestic, electricity generation, irrigation, livestock, industry and mining) with the irrigation sector further divided into 13 different crop types (biomass, corn, </w:t>
        </w:r>
        <w:proofErr w:type="spellStart"/>
        <w:r w:rsidRPr="007700B1">
          <w:t>fiber</w:t>
        </w:r>
        <w:proofErr w:type="spellEnd"/>
        <w:r w:rsidRPr="007700B1">
          <w:t xml:space="preserve"> crop, miscellaneous crops, oil crop, other grain, palm fruit, rice, root tuber, sugar crop, wheat, fodder herb, and fodder grass). </w:t>
        </w:r>
        <w:r>
          <w:t xml:space="preserve">Withdrawal refers to water that is extracted by a user and then returned to the system, while consumption refers to the part of water withdrawn that is consumed and not returned to the system. </w:t>
        </w:r>
        <w:r w:rsidRPr="007700B1">
          <w:t>To capture a range of futures reflecting diverse global change across the human and Earth systems, we used 75 scenarios comprised of a combination of 4 Representative Concentration Pathways (RCPs)</w:t>
        </w:r>
        <w:r w:rsidRPr="007700B1">
          <w:fldChar w:fldCharType="begin"/>
        </w:r>
        <w:r w:rsidRPr="007700B1">
          <w:instrText xml:space="preserve"> ADDIN ZOTERO_ITEM CSL_CITATION {"citationID":"vspIejIs","properties":{"formattedCitation":"\\super 4\\nosupersub{}","plainCitation":"4","noteIndex":0},"citationItems":[{"id":221,"uris":["http://zotero.org/users/2476381/items/FGDYG3N6"],"itemData":{"id":221,"type":"article-journal","abstract":"This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Pr="007700B1">
          <w:fldChar w:fldCharType="separate"/>
        </w:r>
        <w:r w:rsidRPr="007700B1">
          <w:rPr>
            <w:rFonts w:cs="Calibri"/>
            <w:szCs w:val="24"/>
            <w:vertAlign w:val="superscript"/>
          </w:rPr>
          <w:t>4</w:t>
        </w:r>
        <w:r w:rsidRPr="007700B1">
          <w:fldChar w:fldCharType="end"/>
        </w:r>
        <w:r w:rsidRPr="007700B1">
          <w:t>, 5 Shared Socioeconomic Pathways (SSPs)</w:t>
        </w:r>
        <w:r w:rsidRPr="007700B1">
          <w:fldChar w:fldCharType="begin"/>
        </w:r>
        <w:r w:rsidRPr="007700B1">
          <w:instrText xml:space="preserve"> ADDIN ZOTERO_ITEM CSL_CITATION {"citationID":"c6gLYgkb","properties":{"formattedCitation":"\\super 5\\nosupersub{}","plainCitation":"5","noteIndex":0},"citationItems":[{"id":12,"uris":["http://zotero.org/users/2476381/items/AT5FDCZ7"],"itemData":{"id":12,"type":"article-journal","abstract":"Long-term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Pr="007700B1">
          <w:fldChar w:fldCharType="separate"/>
        </w:r>
        <w:r w:rsidRPr="007700B1">
          <w:rPr>
            <w:rFonts w:cs="Calibri"/>
            <w:szCs w:val="24"/>
            <w:vertAlign w:val="superscript"/>
          </w:rPr>
          <w:t>5</w:t>
        </w:r>
        <w:r w:rsidRPr="007700B1">
          <w:fldChar w:fldCharType="end"/>
        </w:r>
        <w:r w:rsidRPr="007700B1">
          <w:t>, and 5 Global Climate Models (GCMs) from the Inter-sectoral Impact Model Intercomparison Project (ISIMIP)</w:t>
        </w:r>
        <w:r w:rsidRPr="007700B1">
          <w:fldChar w:fldCharType="begin"/>
        </w:r>
        <w:r w:rsidRPr="007700B1">
          <w:instrText xml:space="preserve"> ADDIN ZOTERO_ITEM CSL_CITATION {"citationID":"VIRVjapm","properties":{"formattedCitation":"\\super 6\\nosupersub{}","plainCitation":"6","noteIndex":0},"citationItems":[{"id":11,"uris":["http://zotero.org/users/2476381/items/RVWJTPYJ"],"itemData":{"id":11,"type":"document","publisher":"Inter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Pr="007700B1">
          <w:fldChar w:fldCharType="separate"/>
        </w:r>
        <w:r w:rsidRPr="007700B1">
          <w:rPr>
            <w:rFonts w:cs="Calibri"/>
            <w:szCs w:val="24"/>
            <w:vertAlign w:val="superscript"/>
          </w:rPr>
          <w:t>6</w:t>
        </w:r>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r w:rsidRPr="007700B1">
          <w:instrText xml:space="preserve"> ADDIN ZOTERO_ITEM CSL_CITATION {"citationID":"jd4e4qwR","properties":{"formattedCitation":"\\super 1\\nosupersub{}","plainCitation":"1","noteIndex":0},"citationItems":[{"id":117,"uris":["http://zotero.org/users/2476381/items/JC7H6B2I"],"itemData":{"id":117,"type":"article-journal","abstract":"Future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Pr="007700B1">
          <w:rPr>
            <w:rFonts w:cs="Calibri"/>
            <w:szCs w:val="24"/>
            <w:vertAlign w:val="superscript"/>
          </w:rPr>
          <w:t>1</w:t>
        </w:r>
        <w:r w:rsidRPr="007700B1">
          <w:fldChar w:fldCharType="end"/>
        </w:r>
        <w:r w:rsidRPr="007700B1">
          <w:t xml:space="preserve"> provides the details on these original GCAM runs for the 7</w:t>
        </w:r>
        <w:r>
          <w:t>5</w:t>
        </w:r>
        <w:r w:rsidRPr="007700B1">
          <w:t xml:space="preserve"> scenarios. </w:t>
        </w:r>
        <w:r>
          <w:t xml:space="preserve">The 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moveTo>
      <w:r w:rsidRPr="007700B1">
        <w:rPr>
          <w:highlight w:val="yellow"/>
        </w:rPr>
      </w:r>
      <w:moveTo w:id="22" w:author="Thompson, Isaac F" w:date="2022-08-18T14:45:00Z">
        <w:r w:rsidRPr="007700B1">
          <w:rPr>
            <w:highlight w:val="yellow"/>
          </w:rPr>
          <w:fldChar w:fldCharType="separate"/>
        </w:r>
        <w:r w:rsidRPr="007700B1">
          <w:t xml:space="preserve">Figure </w:t>
        </w:r>
        <w:r w:rsidRPr="00EE391F">
          <w:rPr>
            <w:noProof/>
          </w:rPr>
          <w:t>1</w:t>
        </w:r>
        <w:r w:rsidRPr="007700B1">
          <w:rPr>
            <w:highlight w:val="yellow"/>
          </w:rPr>
          <w:fldChar w:fldCharType="end"/>
        </w:r>
        <w:r>
          <w:t>.</w:t>
        </w:r>
      </w:moveTo>
    </w:p>
    <w:p w14:paraId="44E38DC1" w14:textId="77777777" w:rsidR="004A29AA" w:rsidRPr="007700B1" w:rsidRDefault="004A29AA" w:rsidP="004A29AA">
      <w:pPr>
        <w:rPr>
          <w:moveTo w:id="23" w:author="Thompson, Isaac F" w:date="2022-08-18T14:45:00Z"/>
        </w:rPr>
      </w:pPr>
    </w:p>
    <w:p w14:paraId="68C21055" w14:textId="77777777" w:rsidR="004A29AA" w:rsidRPr="007700B1" w:rsidRDefault="004A29AA" w:rsidP="004A29AA">
      <w:pPr>
        <w:rPr>
          <w:moveTo w:id="24" w:author="Thompson, Isaac F" w:date="2022-08-18T14:45:00Z"/>
        </w:rPr>
      </w:pPr>
      <w:moveTo w:id="25" w:author="Thompson, Isaac F" w:date="2022-08-18T14:45:00Z">
        <w:r>
          <w:rPr>
            <w:noProof/>
          </w:rPr>
          <w:lastRenderedPageBreak/>
          <w:drawing>
            <wp:inline distT="0" distB="0" distL="0" distR="0" wp14:anchorId="016A857D" wp14:editId="6E8FAD60">
              <wp:extent cx="5288280" cy="305943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8280" cy="3059430"/>
                      </a:xfrm>
                      <a:prstGeom prst="rect">
                        <a:avLst/>
                      </a:prstGeom>
                      <a:noFill/>
                      <a:ln>
                        <a:noFill/>
                      </a:ln>
                    </pic:spPr>
                  </pic:pic>
                </a:graphicData>
              </a:graphic>
            </wp:inline>
          </w:drawing>
        </w:r>
      </w:moveTo>
    </w:p>
    <w:p w14:paraId="77F98A4E" w14:textId="77777777" w:rsidR="004A29AA" w:rsidRPr="007700B1" w:rsidRDefault="004A29AA" w:rsidP="004A29AA">
      <w:pPr>
        <w:rPr>
          <w:moveTo w:id="26" w:author="Thompson, Isaac F" w:date="2022-08-18T14:45:00Z"/>
        </w:rPr>
      </w:pPr>
    </w:p>
    <w:p w14:paraId="3B3BD516" w14:textId="77777777" w:rsidR="004A29AA" w:rsidRPr="007700B1" w:rsidRDefault="004A29AA" w:rsidP="004A29AA">
      <w:pPr>
        <w:pStyle w:val="Caption"/>
        <w:rPr>
          <w:moveTo w:id="27" w:author="Thompson, Isaac F" w:date="2022-08-18T14:45:00Z"/>
          <w:i w:val="0"/>
          <w:iCs w:val="0"/>
        </w:rPr>
      </w:pPr>
      <w:bookmarkStart w:id="28" w:name="_Ref99541924"/>
      <w:moveTo w:id="29" w:author="Thompson, Isaac F" w:date="2022-08-18T14:45:00Z">
        <w:r w:rsidRPr="007700B1">
          <w:rPr>
            <w:i w:val="0"/>
            <w:iCs w:val="0"/>
          </w:rPr>
          <w:t xml:space="preserve">Figure </w:t>
        </w:r>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Pr>
            <w:i w:val="0"/>
            <w:iCs w:val="0"/>
            <w:noProof/>
          </w:rPr>
          <w:t>1</w:t>
        </w:r>
        <w:r w:rsidRPr="007700B1">
          <w:rPr>
            <w:i w:val="0"/>
            <w:iCs w:val="0"/>
            <w:noProof/>
          </w:rPr>
          <w:fldChar w:fldCharType="end"/>
        </w:r>
        <w:bookmarkEnd w:id="28"/>
        <w:r w:rsidRPr="007700B1">
          <w:rPr>
            <w:i w:val="0"/>
            <w:iCs w:val="0"/>
          </w:rPr>
          <w:t xml:space="preserve">.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then used to generate the corresponding GCAM scenarios which are then passed to onto Demeter and Tethys to generate the </w:t>
        </w:r>
        <w:proofErr w:type="gramStart"/>
        <w:r w:rsidRPr="007700B1">
          <w:rPr>
            <w:i w:val="0"/>
            <w:iCs w:val="0"/>
          </w:rPr>
          <w:t>final results</w:t>
        </w:r>
        <w:proofErr w:type="gramEnd"/>
        <w:r w:rsidRPr="007700B1">
          <w:rPr>
            <w:i w:val="0"/>
            <w:iCs w:val="0"/>
          </w:rPr>
          <w:t xml:space="preserve"> of this study.</w:t>
        </w:r>
      </w:moveTo>
    </w:p>
    <w:moveToRangeEnd w:id="18"/>
    <w:p w14:paraId="241A8663" w14:textId="77777777" w:rsidR="004A29AA" w:rsidRPr="007700B1" w:rsidRDefault="004A29AA" w:rsidP="006A42F1">
      <w:pPr>
        <w:rPr>
          <w:lang w:val="en-US"/>
        </w:rPr>
      </w:pP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66F0EBA9"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30" w:name="_Hlk100326906"/>
      <w:r w:rsidRPr="007700B1">
        <w:t xml:space="preserve">domestic, mining, power generation, industry, and livestock sectors </w:t>
      </w:r>
      <w:bookmarkEnd w:id="30"/>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2</w:t>
      </w:r>
      <w:r w:rsidR="00FE6382" w:rsidRPr="007700B1">
        <w:rPr>
          <w:highlight w:val="yellow"/>
        </w:rPr>
        <w:fldChar w:fldCharType="end"/>
      </w:r>
      <w:ins w:id="31" w:author="Thompson, Isaac F" w:date="2022-08-18T13:27:00Z">
        <w:r w:rsidR="00E520A0">
          <w:t xml:space="preserve"> </w:t>
        </w:r>
        <w:bookmarkStart w:id="32" w:name="_Hlk111724975"/>
        <w:r w:rsidR="00E520A0">
          <w:t>(</w:t>
        </w:r>
      </w:ins>
      <w:commentRangeStart w:id="33"/>
      <w:ins w:id="34" w:author="Thompson, Isaac F" w:date="2022-08-18T13:36:00Z">
        <w:r w:rsidR="008E4576">
          <w:t>these</w:t>
        </w:r>
      </w:ins>
      <w:commentRangeEnd w:id="33"/>
      <w:ins w:id="35" w:author="Thompson, Isaac F" w:date="2022-08-18T14:17:00Z">
        <w:r w:rsidR="00C47583">
          <w:rPr>
            <w:rStyle w:val="CommentReference"/>
          </w:rPr>
          <w:commentReference w:id="33"/>
        </w:r>
      </w:ins>
      <w:ins w:id="36" w:author="Thompson, Isaac F" w:date="2022-08-18T13:36:00Z">
        <w:r w:rsidR="008E4576">
          <w:t xml:space="preserve"> </w:t>
        </w:r>
        <w:commentRangeStart w:id="37"/>
        <w:r w:rsidR="008E4576">
          <w:t>boundaries</w:t>
        </w:r>
      </w:ins>
      <w:commentRangeEnd w:id="37"/>
      <w:ins w:id="38" w:author="Thompson, Isaac F" w:date="2022-08-18T14:17:00Z">
        <w:r w:rsidR="00C47583">
          <w:rPr>
            <w:rStyle w:val="CommentReference"/>
          </w:rPr>
          <w:commentReference w:id="37"/>
        </w:r>
      </w:ins>
      <w:ins w:id="39" w:author="Thompson, Isaac F" w:date="2022-08-18T13:36:00Z">
        <w:r w:rsidR="008E4576">
          <w:t xml:space="preserve"> </w:t>
        </w:r>
      </w:ins>
      <w:ins w:id="40" w:author="Thompson, Isaac F" w:date="2022-08-18T14:23:00Z">
        <w:r w:rsidR="00F54448">
          <w:t>are</w:t>
        </w:r>
      </w:ins>
      <w:ins w:id="41" w:author="Thompson, Isaac F" w:date="2022-08-18T13:36:00Z">
        <w:r w:rsidR="008E4576">
          <w:t xml:space="preserve"> determined by </w:t>
        </w:r>
        <w:commentRangeStart w:id="42"/>
        <w:r w:rsidR="008E4576">
          <w:t>Moirai</w:t>
        </w:r>
      </w:ins>
      <w:commentRangeEnd w:id="42"/>
      <w:ins w:id="43" w:author="Thompson, Isaac F" w:date="2022-08-18T14:18:00Z">
        <w:r w:rsidR="00C47583">
          <w:rPr>
            <w:rStyle w:val="CommentReference"/>
          </w:rPr>
          <w:commentReference w:id="42"/>
        </w:r>
      </w:ins>
      <w:ins w:id="44" w:author="Thompson, Isaac F" w:date="2022-08-18T13:36:00Z">
        <w:r w:rsidR="008E4576">
          <w:t>, the land data system used by GCAM</w:t>
        </w:r>
      </w:ins>
      <w:ins w:id="45" w:author="Thompson, Isaac F" w:date="2022-08-18T13:27:00Z">
        <w:r w:rsidR="00E520A0">
          <w:t>)</w:t>
        </w:r>
      </w:ins>
      <w:r w:rsidR="00FE6382" w:rsidRPr="007700B1">
        <w:t>.</w:t>
      </w:r>
      <w:r w:rsidR="00181C7F" w:rsidRPr="007700B1">
        <w:t xml:space="preserve"> </w:t>
      </w:r>
      <w:bookmarkEnd w:id="32"/>
      <w:r w:rsidR="00153B38" w:rsidRPr="007700B1">
        <w:t>Tethys v1.3.1</w:t>
      </w:r>
      <w:r w:rsidR="00153B38" w:rsidRPr="007700B1">
        <w:fldChar w:fldCharType="begin"/>
      </w:r>
      <w:r w:rsidR="00D30809">
        <w:instrText xml:space="preserve"> ADDIN ZOTERO_ITEM CSL_CITATION {"citationID":"w8cC7rbJ","properties":{"formattedCitation":"\\super 28\\nosupersub{}","plainCitation":"28","noteIndex":0},"citationItems":[{"id":1451,"uris":["http://zotero.org/users/2476381/items/PJE9KGWY"],"itemData":{"id":1451,"type":"book","title":"Tethys v1.3.1","URL":"https://doi.org/10.5281/zenodo.6399488","author":[{"family":"Khan","given":"Zarrar"},{"family":"Thompson","given":"Isaac"},{"family":"Vernon","given":"Chris R."}],"issued":{"date-parts":[["2022"]]}}}],"schema":"https://github.com/citation-style-language/schema/raw/master/csl-citation.json"} </w:instrText>
      </w:r>
      <w:r w:rsidR="00153B38" w:rsidRPr="007700B1">
        <w:fldChar w:fldCharType="separate"/>
      </w:r>
      <w:r w:rsidR="00D30809" w:rsidRPr="00D30809">
        <w:rPr>
          <w:rFonts w:cs="Calibri"/>
          <w:szCs w:val="24"/>
          <w:vertAlign w:val="superscript"/>
        </w:rPr>
        <w:t>28</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at the equato</w:t>
      </w:r>
      <w:r w:rsidR="000D73EF" w:rsidRPr="007700B1">
        <w:t>r</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ins w:id="46" w:author="Thompson, Isaac F" w:date="2022-09-16T15:58:00Z">
        <w:r w:rsidR="00006EE9">
          <w:t xml:space="preserve"> </w:t>
        </w:r>
        <w:bookmarkStart w:id="47" w:name="_Hlk114236904"/>
        <w:r w:rsidR="00006EE9">
          <w:t xml:space="preserve">While </w:t>
        </w:r>
      </w:ins>
      <w:ins w:id="48" w:author="Thompson, Isaac F" w:date="2022-09-16T16:02:00Z">
        <w:r w:rsidR="00006EE9">
          <w:t xml:space="preserve">many </w:t>
        </w:r>
      </w:ins>
      <w:ins w:id="49" w:author="Thompson, Isaac F" w:date="2022-09-16T15:58:00Z">
        <w:r w:rsidR="00006EE9">
          <w:t>adjacent regions differ largely in total water demand, most of this demand</w:t>
        </w:r>
      </w:ins>
      <w:ins w:id="50" w:author="Thompson, Isaac F" w:date="2022-09-16T15:59:00Z">
        <w:r w:rsidR="00006EE9">
          <w:t xml:space="preserve"> is directly related to</w:t>
        </w:r>
      </w:ins>
      <w:ins w:id="51" w:author="Thompson, Isaac F" w:date="2022-09-16T16:01:00Z">
        <w:r w:rsidR="00006EE9">
          <w:t xml:space="preserve"> total</w:t>
        </w:r>
      </w:ins>
      <w:ins w:id="52" w:author="Thompson, Isaac F" w:date="2022-09-16T15:59:00Z">
        <w:r w:rsidR="00006EE9">
          <w:t xml:space="preserve"> population or land area,</w:t>
        </w:r>
      </w:ins>
      <w:ins w:id="53" w:author="Thompson, Isaac F" w:date="2022-09-16T16:01:00Z">
        <w:r w:rsidR="00006EE9">
          <w:t xml:space="preserve"> </w:t>
        </w:r>
      </w:ins>
      <w:ins w:id="54" w:author="Thompson, Isaac F" w:date="2022-09-16T16:04:00Z">
        <w:r w:rsidR="00006EE9">
          <w:t xml:space="preserve">and often concentrated in a few cells, such as </w:t>
        </w:r>
      </w:ins>
      <w:ins w:id="55" w:author="Thompson, Isaac F" w:date="2022-09-16T16:05:00Z">
        <w:r w:rsidR="00006EE9">
          <w:t>those containing cities</w:t>
        </w:r>
      </w:ins>
      <w:ins w:id="56" w:author="Thompson, Isaac F" w:date="2022-09-16T16:04:00Z">
        <w:r w:rsidR="00006EE9">
          <w:t>. As a result</w:t>
        </w:r>
      </w:ins>
      <w:ins w:id="57" w:author="Thompson, Isaac F" w:date="2022-09-16T16:05:00Z">
        <w:r w:rsidR="00006EE9">
          <w:t xml:space="preserve">, </w:t>
        </w:r>
      </w:ins>
      <w:ins w:id="58" w:author="Thompson, Isaac F" w:date="2022-09-16T16:06:00Z">
        <w:r w:rsidR="00006EE9">
          <w:t xml:space="preserve">spatial distributions at the border are smoother than </w:t>
        </w:r>
      </w:ins>
      <w:ins w:id="59" w:author="Thompson, Isaac F" w:date="2022-09-16T16:07:00Z">
        <w:r w:rsidR="00006EE9">
          <w:t>they appear on the region scale map,</w:t>
        </w:r>
      </w:ins>
      <w:ins w:id="60" w:author="Thompson, Isaac F" w:date="2022-09-16T16:06:00Z">
        <w:r w:rsidR="00006EE9">
          <w:t xml:space="preserve"> without additional consideration of the boundaries</w:t>
        </w:r>
      </w:ins>
      <w:ins w:id="61" w:author="Thompson, Isaac F" w:date="2022-09-16T16:07:00Z">
        <w:r w:rsidR="00006EE9">
          <w:t xml:space="preserve"> by Tethys</w:t>
        </w:r>
      </w:ins>
      <w:ins w:id="62" w:author="Thompson, Isaac F" w:date="2022-09-16T16:06:00Z">
        <w:r w:rsidR="00006EE9">
          <w:t>.</w:t>
        </w:r>
      </w:ins>
      <w:bookmarkEnd w:id="47"/>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1317D30A" w:rsidR="00AC181B" w:rsidRPr="007700B1" w:rsidRDefault="00C31566" w:rsidP="00AC181B">
      <w:pPr>
        <w:pStyle w:val="Caption"/>
        <w:rPr>
          <w:i w:val="0"/>
          <w:iCs w:val="0"/>
        </w:rPr>
      </w:pPr>
      <w:bookmarkStart w:id="63"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63"/>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3E0F720D" w:rsidR="00AC181B" w:rsidRPr="007700B1" w:rsidRDefault="00B60DB0" w:rsidP="00CE5BAC">
      <w:pPr>
        <w:ind w:left="-360"/>
      </w:pPr>
      <w:r w:rsidRPr="007700B1">
        <w:rPr>
          <w:noProof/>
        </w:rPr>
        <w:lastRenderedPageBreak/>
        <w:drawing>
          <wp:inline distT="0" distB="0" distL="0" distR="0" wp14:anchorId="37904A38" wp14:editId="21371D12">
            <wp:extent cx="5490210" cy="721662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4531" r="4046" b="1697"/>
                    <a:stretch/>
                  </pic:blipFill>
                  <pic:spPr bwMode="auto">
                    <a:xfrm>
                      <a:off x="0" y="0"/>
                      <a:ext cx="5505116" cy="7236213"/>
                    </a:xfrm>
                    <a:prstGeom prst="rect">
                      <a:avLst/>
                    </a:prstGeom>
                    <a:noFill/>
                    <a:ln>
                      <a:noFill/>
                    </a:ln>
                    <a:extLst>
                      <a:ext uri="{53640926-AAD7-44D8-BBD7-CCE9431645EC}">
                        <a14:shadowObscured xmlns:a14="http://schemas.microsoft.com/office/drawing/2010/main"/>
                      </a:ext>
                    </a:extLst>
                  </pic:spPr>
                </pic:pic>
              </a:graphicData>
            </a:graphic>
          </wp:inline>
        </w:drawing>
      </w:r>
    </w:p>
    <w:p w14:paraId="699F5DFE" w14:textId="65846187" w:rsidR="0034188E" w:rsidRPr="007700B1" w:rsidRDefault="0034188E" w:rsidP="0034188E">
      <w:pPr>
        <w:pStyle w:val="Caption"/>
        <w:rPr>
          <w:i w:val="0"/>
          <w:iCs w:val="0"/>
        </w:rPr>
      </w:pPr>
      <w:bookmarkStart w:id="64"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3</w:t>
      </w:r>
      <w:r w:rsidR="00B059B3" w:rsidRPr="007700B1">
        <w:rPr>
          <w:i w:val="0"/>
          <w:iCs w:val="0"/>
          <w:noProof/>
        </w:rPr>
        <w:fldChar w:fldCharType="end"/>
      </w:r>
      <w:bookmarkEnd w:id="64"/>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Pr="007700B1">
        <w:rPr>
          <w:i w:val="0"/>
          <w:iCs w:val="0"/>
        </w:rPr>
        <w:t>grids</w:t>
      </w:r>
      <w:r w:rsidR="00663AE5" w:rsidRPr="007700B1">
        <w:rPr>
          <w:i w:val="0"/>
          <w:iCs w:val="0"/>
        </w:rPr>
        <w:t>.</w:t>
      </w:r>
    </w:p>
    <w:p w14:paraId="70A131A1" w14:textId="77777777" w:rsidR="00B60DB0" w:rsidRPr="007700B1" w:rsidRDefault="00B60DB0" w:rsidP="00CC543D"/>
    <w:p w14:paraId="2BFBA8BE" w14:textId="1D617316" w:rsidR="00CC543D" w:rsidRPr="007700B1" w:rsidRDefault="009D1940" w:rsidP="00CC543D">
      <w:r w:rsidRPr="007700B1">
        <w:rPr>
          <w:b/>
          <w:bCs/>
        </w:rPr>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D30809">
        <w:instrText xml:space="preserve"> ADDIN ZOTERO_ITEM CSL_CITATION {"citationID":"SK3Q4XlR","properties":{"formattedCitation":"\\super 29\\nosupersub{}","plainCitation":"29","noteIndex":0},"citationItems":[{"id":257,"uris":["http://zotero.org/users/2476381/items/BRKRBX7L"],"itemData":{"id":257,"type":"webpage","container-title":"Center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D30809" w:rsidRPr="00D30809">
        <w:rPr>
          <w:rFonts w:cs="Calibri"/>
          <w:szCs w:val="24"/>
          <w:vertAlign w:val="superscript"/>
        </w:rPr>
        <w:t>29</w:t>
      </w:r>
      <w:r w:rsidR="008A16B1" w:rsidRPr="007700B1">
        <w:fldChar w:fldCharType="end"/>
      </w:r>
      <w:r w:rsidR="00CC543D" w:rsidRPr="007700B1">
        <w:t xml:space="preserve">. Tethys uses the nearest available year, which for this paper was 2010 in 2010, and 2015 in all other years. Each region’s </w:t>
      </w:r>
      <w:r w:rsidR="00CC543D" w:rsidRPr="007700B1">
        <w:lastRenderedPageBreak/>
        <w:t xml:space="preserve">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EE391F" w:rsidRPr="007700B1">
        <w:rPr>
          <w:color w:val="1F497D" w:themeColor="text2"/>
        </w:rPr>
        <w:t>(</w:t>
      </w:r>
      <w:r w:rsidR="00EE391F">
        <w:rPr>
          <w:noProof/>
          <w:color w:val="1F497D" w:themeColor="text2"/>
        </w:rPr>
        <w:t>1</w:t>
      </w:r>
      <w:r w:rsidR="00EE391F"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EE391F" w:rsidRPr="00EE391F">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EE5985"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14FABFBB" w:rsidR="00F11496" w:rsidRPr="007700B1" w:rsidRDefault="00F11496" w:rsidP="00962770">
            <w:pPr>
              <w:pStyle w:val="Equation"/>
              <w:jc w:val="right"/>
            </w:pPr>
            <w:bookmarkStart w:id="65"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w:t>
            </w:r>
            <w:r w:rsidRPr="007700B1">
              <w:rPr>
                <w:color w:val="1F497D" w:themeColor="text2"/>
              </w:rPr>
              <w:fldChar w:fldCharType="end"/>
            </w:r>
            <w:r w:rsidRPr="007700B1">
              <w:rPr>
                <w:color w:val="1F497D" w:themeColor="text2"/>
              </w:rPr>
              <w:t>)</w:t>
            </w:r>
            <w:bookmarkEnd w:id="65"/>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EE5985"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5B9FC1C7" w:rsidR="00F11496" w:rsidRPr="007700B1" w:rsidRDefault="00F11496" w:rsidP="003204A3">
            <w:pPr>
              <w:pStyle w:val="Equation"/>
              <w:jc w:val="right"/>
            </w:pPr>
            <w:bookmarkStart w:id="66"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w:t>
            </w:r>
            <w:r w:rsidRPr="007700B1">
              <w:rPr>
                <w:color w:val="1F497D" w:themeColor="text2"/>
              </w:rPr>
              <w:fldChar w:fldCharType="end"/>
            </w:r>
            <w:r w:rsidRPr="007700B1">
              <w:rPr>
                <w:color w:val="1F497D" w:themeColor="text2"/>
              </w:rPr>
              <w:t>)</w:t>
            </w:r>
            <w:bookmarkEnd w:id="66"/>
          </w:p>
        </w:tc>
      </w:tr>
    </w:tbl>
    <w:p w14:paraId="0756BD10" w14:textId="2AF3E52E" w:rsidR="006A42F1" w:rsidRDefault="00A54E0F" w:rsidP="006A42F1">
      <w:pPr>
        <w:rPr>
          <w:ins w:id="67" w:author="Thompson, Isaac F" w:date="2022-08-15T12:22:00Z"/>
        </w:rPr>
      </w:pPr>
      <w:bookmarkStart w:id="68" w:name="_Hlk114237078"/>
      <w:commentRangeStart w:id="69"/>
      <w:ins w:id="70" w:author="Thompson, Isaac F" w:date="2022-08-15T12:31:00Z">
        <w:r>
          <w:t>Large</w:t>
        </w:r>
      </w:ins>
      <w:commentRangeEnd w:id="69"/>
      <w:ins w:id="71" w:author="Thompson, Isaac F" w:date="2022-08-15T12:33:00Z">
        <w:r w:rsidR="001D197E">
          <w:rPr>
            <w:rStyle w:val="CommentReference"/>
          </w:rPr>
          <w:commentReference w:id="69"/>
        </w:r>
      </w:ins>
      <w:ins w:id="72" w:author="Thompson, Isaac F" w:date="2022-08-15T12:31:00Z">
        <w:r>
          <w:t xml:space="preserve"> </w:t>
        </w:r>
      </w:ins>
      <w:ins w:id="73" w:author="Thompson, Isaac F" w:date="2022-08-15T12:32:00Z">
        <w:r w:rsidR="001D197E">
          <w:t xml:space="preserve">groups of cells with the same value are a </w:t>
        </w:r>
        <w:proofErr w:type="spellStart"/>
        <w:r w:rsidR="001D197E">
          <w:t>byproduct</w:t>
        </w:r>
        <w:proofErr w:type="spellEnd"/>
        <w:r w:rsidR="001D197E">
          <w:t xml:space="preserve"> of the areal-weighting method used in the pr</w:t>
        </w:r>
      </w:ins>
      <w:ins w:id="74" w:author="Thompson, Isaac F" w:date="2022-08-15T12:33:00Z">
        <w:r w:rsidR="001D197E">
          <w:t>oxy</w:t>
        </w:r>
      </w:ins>
      <w:ins w:id="75" w:author="Thompson, Isaac F" w:date="2022-09-16T16:09:00Z">
        <w:r w:rsidR="00006EE9">
          <w:t>, where coarse cen</w:t>
        </w:r>
      </w:ins>
      <w:ins w:id="76" w:author="Thompson, Isaac F" w:date="2022-09-16T16:10:00Z">
        <w:r w:rsidR="00006EE9">
          <w:t>sus data are evenly distributed</w:t>
        </w:r>
      </w:ins>
      <w:ins w:id="77" w:author="Thompson, Isaac F" w:date="2022-08-15T12:31:00Z">
        <w:r>
          <w:t>.</w:t>
        </w:r>
      </w:ins>
    </w:p>
    <w:bookmarkEnd w:id="68"/>
    <w:p w14:paraId="4A6630D0" w14:textId="77777777" w:rsidR="00A54E0F" w:rsidRPr="007700B1" w:rsidRDefault="00A54E0F" w:rsidP="006A42F1"/>
    <w:p w14:paraId="7182E53C" w14:textId="79E0F43E"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{"citationID":"A79FlfIA","properties":{"formattedCitation":"\\super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{"citationID":"Ym7M8Hl7","properties":{"formattedCitation":"\\super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D30809">
        <w:rPr>
          <w:lang w:val="en-US"/>
        </w:rPr>
        <w:instrText xml:space="preserve"> ADDIN ZOTERO_ITEM CSL_CITATION {"citationID":"shdI8keW","properties":{"formattedCitation":"\\super 30\\nosupersub{}","plainCitation":"30","noteIndex":0},"citationItems":[{"id":1477,"uris":["http://zotero.org/users/2476381/items/N5D4AXA3"],"itemData":{"id":1477,"type":"book","collection-number":"FAO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D30809" w:rsidRPr="00D30809">
        <w:rPr>
          <w:rFonts w:cs="Calibri"/>
          <w:szCs w:val="24"/>
          <w:vertAlign w:val="superscript"/>
        </w:rPr>
        <w:t>30</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3BC64ACD"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11CCE9C7"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7F223E91"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67195A96"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EE5985"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58637660"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EE5985"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548562CC"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78" w:name="_Hlk101444236"/>
          </w:p>
        </w:tc>
        <w:tc>
          <w:tcPr>
            <w:tcW w:w="7882" w:type="dxa"/>
          </w:tcPr>
          <w:p w14:paraId="61D57950" w14:textId="16876F4A" w:rsidR="00F65042" w:rsidRPr="007700B1" w:rsidRDefault="00EE5985"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32B2E38F"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9</w:t>
            </w:r>
            <w:r w:rsidRPr="007700B1">
              <w:rPr>
                <w:color w:val="1F497D" w:themeColor="text2"/>
              </w:rPr>
              <w:fldChar w:fldCharType="end"/>
            </w:r>
            <w:r w:rsidRPr="007700B1">
              <w:rPr>
                <w:color w:val="1F497D" w:themeColor="text2"/>
              </w:rPr>
              <w:t>)</w:t>
            </w:r>
          </w:p>
        </w:tc>
      </w:tr>
      <w:bookmarkEnd w:id="78"/>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EE5985"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07FBC017"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41D396E9" w14:textId="06D97226"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932E48" w:rsidRPr="007700B1">
        <w:rPr>
          <w:rFonts w:asciiTheme="minorHAnsi" w:hAnsiTheme="minorHAnsi" w:cstheme="minorHAnsi"/>
          <w:color w:val="333333"/>
          <w:sz w:val="23"/>
          <w:szCs w:val="23"/>
          <w:lang w:val="en-US" w:eastAsia="en-US"/>
        </w:rPr>
        <w:instrText xml:space="preserve"> ADDIN ZOTERO_ITEM CSL_CITATION {"citationID":"iClVn50G","properties":{"formattedCitation":"\\super 3\\nosupersub{}","plainCitation":"3","noteIndex":0},"citationItems":[{"id":225,"uris":["http://zotero.org/users/2476381/items/5WTFGQLT"],"itemData":{"id":225,"type":"article-journal","abstract":"Demeter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932E48" w:rsidRPr="007700B1">
        <w:rPr>
          <w:rFonts w:cs="Calibri"/>
          <w:sz w:val="23"/>
          <w:szCs w:val="24"/>
          <w:vertAlign w:val="superscript"/>
        </w:rPr>
        <w:t>3</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by all crop types</w:t>
      </w:r>
      <w:r w:rsidR="00B07D5A" w:rsidRPr="007700B1">
        <w:rPr>
          <w:rFonts w:asciiTheme="minorHAnsi" w:hAnsiTheme="minorHAnsi" w:cstheme="minorHAnsi"/>
          <w:color w:val="333333"/>
          <w:sz w:val="23"/>
          <w:szCs w:val="23"/>
          <w:lang w:val="en-US" w:eastAsia="en-US"/>
        </w:rPr>
        <w:t xml:space="preserve">. </w:t>
      </w:r>
      <w:r w:rsidR="007B4E12" w:rsidRPr="007700B1">
        <w:rPr>
          <w:rFonts w:asciiTheme="minorHAnsi" w:hAnsiTheme="minorHAnsi" w:cstheme="minorHAnsi"/>
          <w:color w:val="333333"/>
          <w:sz w:val="23"/>
          <w:szCs w:val="23"/>
          <w:lang w:val="en-US" w:eastAsia="en-US"/>
        </w:rPr>
        <w:t>In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b</w:t>
      </w:r>
      <w:r w:rsidR="00B07D5A" w:rsidRPr="007700B1">
        <w:rPr>
          <w:rFonts w:asciiTheme="minorHAnsi" w:hAnsiTheme="minorHAnsi" w:cstheme="minorHAnsi"/>
          <w:color w:val="333333"/>
          <w:sz w:val="23"/>
          <w:szCs w:val="23"/>
          <w:lang w:val="en-US" w:eastAsia="en-US"/>
        </w:rPr>
        <w:t xml:space="preserve">iomass </w:t>
      </w:r>
      <w:r w:rsidRPr="007700B1">
        <w:rPr>
          <w:rFonts w:asciiTheme="minorHAnsi" w:hAnsiTheme="minorHAnsi" w:cstheme="minorHAnsi"/>
          <w:color w:val="333333"/>
          <w:sz w:val="23"/>
          <w:szCs w:val="23"/>
          <w:lang w:val="en-US" w:eastAsia="en-US"/>
        </w:rPr>
        <w:t>is 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D6AF1C0" w14:textId="77777777" w:rsidTr="00000463">
        <w:tc>
          <w:tcPr>
            <w:tcW w:w="236" w:type="dxa"/>
          </w:tcPr>
          <w:p w14:paraId="57372F98" w14:textId="77777777" w:rsidR="00015D5C" w:rsidRPr="007700B1" w:rsidRDefault="00015D5C" w:rsidP="00000463">
            <w:pPr>
              <w:pStyle w:val="Equation"/>
              <w:rPr>
                <w:rFonts w:cstheme="minorHAnsi"/>
              </w:rPr>
            </w:pPr>
          </w:p>
        </w:tc>
        <w:tc>
          <w:tcPr>
            <w:tcW w:w="6982" w:type="dxa"/>
          </w:tcPr>
          <w:p w14:paraId="7B29CE21" w14:textId="3CA77E16" w:rsidR="00015D5C" w:rsidRPr="007700B1" w:rsidRDefault="00EE5985"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0DD5C81E" w14:textId="0375094D" w:rsidR="00015D5C" w:rsidRPr="007700B1" w:rsidRDefault="00015D5C" w:rsidP="00000463">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EE391F">
              <w:rPr>
                <w:rFonts w:cstheme="minorHAnsi"/>
                <w:noProof/>
                <w:color w:val="1F497D" w:themeColor="text2"/>
              </w:rPr>
              <w:t>11</w:t>
            </w:r>
            <w:r w:rsidRPr="007700B1">
              <w:rPr>
                <w:rFonts w:cstheme="minorHAnsi"/>
                <w:color w:val="1F497D" w:themeColor="text2"/>
              </w:rPr>
              <w:fldChar w:fldCharType="end"/>
            </w:r>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p>
        </w:tc>
        <w:tc>
          <w:tcPr>
            <w:tcW w:w="6982" w:type="dxa"/>
          </w:tcPr>
          <w:p w14:paraId="1BD72057" w14:textId="6BFC89EB" w:rsidR="00015D5C" w:rsidRPr="007700B1" w:rsidRDefault="00EE5985"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sub>
                    </m:sSub>
                  </m:den>
                </m:f>
              </m:oMath>
            </m:oMathPara>
          </w:p>
        </w:tc>
        <w:tc>
          <w:tcPr>
            <w:tcW w:w="1345" w:type="dxa"/>
          </w:tcPr>
          <w:p w14:paraId="27005C09" w14:textId="3F2C7E93" w:rsidR="00015D5C" w:rsidRPr="007700B1" w:rsidRDefault="00015D5C" w:rsidP="00000463">
            <w:pPr>
              <w:pStyle w:val="Equation"/>
              <w:jc w:val="right"/>
              <w:rPr>
                <w:rFonts w:cstheme="minorHAnsi"/>
              </w:rPr>
            </w:pPr>
            <w:r w:rsidRPr="007700B1">
              <w:rPr>
                <w:rFonts w:cstheme="minorHAnsi"/>
                <w:color w:val="1F497D" w:themeColor="text2"/>
              </w:rPr>
              <w:t>(</w:t>
            </w:r>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EE391F">
              <w:rPr>
                <w:rFonts w:cstheme="minorHAnsi"/>
                <w:noProof/>
                <w:color w:val="1F497D" w:themeColor="text2"/>
              </w:rPr>
              <w:t>12</w:t>
            </w:r>
            <w:r w:rsidRPr="007700B1">
              <w:rPr>
                <w:rFonts w:cstheme="minorHAnsi"/>
                <w:color w:val="1F497D" w:themeColor="text2"/>
              </w:rPr>
              <w:fldChar w:fldCharType="end"/>
            </w:r>
            <w:r w:rsidRPr="007700B1">
              <w:rPr>
                <w:rFonts w:cstheme="minorHAnsi"/>
                <w:color w:val="1F497D" w:themeColor="text2"/>
              </w:rPr>
              <w:t>)</w:t>
            </w:r>
          </w:p>
        </w:tc>
      </w:tr>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06F48488" w14:textId="6D7D0C5E" w:rsidR="00A0676C" w:rsidRPr="007700B1" w:rsidRDefault="005135A9" w:rsidP="005135A9">
      <w:p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When possible, the</w:t>
      </w:r>
      <w:r w:rsidR="00177EFE" w:rsidRPr="007700B1">
        <w:rPr>
          <w:rFonts w:asciiTheme="minorHAnsi" w:hAnsiTheme="minorHAnsi" w:cstheme="minorHAnsi"/>
          <w:color w:val="333333"/>
          <w:lang w:val="en-US" w:eastAsia="en-US"/>
        </w:rPr>
        <w:t xml:space="preserve"> water withdrawal and consumption of the</w:t>
      </w:r>
      <w:r w:rsidRPr="007700B1">
        <w:rPr>
          <w:rFonts w:asciiTheme="minorHAnsi" w:hAnsiTheme="minorHAnsi" w:cstheme="minorHAnsi"/>
          <w:color w:val="333333"/>
          <w:lang w:val="en-US" w:eastAsia="en-US"/>
        </w:rPr>
        <w:t xml:space="preserve"> other 12 crops are downscaled in proportion to the crop land area maps from Demeter</w:t>
      </w:r>
      <w:r w:rsidR="00177EFE" w:rsidRPr="007700B1">
        <w:rPr>
          <w:rFonts w:asciiTheme="minorHAnsi" w:hAnsiTheme="minorHAnsi" w:cstheme="minorHAnsi"/>
          <w:color w:val="333333"/>
          <w:lang w:val="en-US" w:eastAsia="en-US"/>
        </w:rPr>
        <w:t xml:space="preserve"> for each GCAM timestep</w:t>
      </w:r>
      <w:r w:rsidRPr="007700B1">
        <w:rPr>
          <w:rFonts w:asciiTheme="minorHAnsi" w:hAnsiTheme="minorHAnsi" w:cstheme="minorHAnsi"/>
          <w:color w:val="333333"/>
          <w:lang w:val="en-US" w:eastAsia="en-US"/>
        </w:rPr>
        <w:t>, which have been reaggregated to the target resolution of 0.5 degrees. There are certain exceptions</w:t>
      </w:r>
      <w:r w:rsidR="00A0676C" w:rsidRPr="007700B1">
        <w:rPr>
          <w:rFonts w:asciiTheme="minorHAnsi" w:hAnsiTheme="minorHAnsi" w:cstheme="minorHAnsi"/>
          <w:color w:val="333333"/>
          <w:lang w:val="en-US" w:eastAsia="en-US"/>
        </w:rPr>
        <w:t>:</w:t>
      </w:r>
    </w:p>
    <w:p w14:paraId="747869FB" w14:textId="16843E2B" w:rsidR="00A0676C"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If the GCAM withdrawal or consumption value for a crop in some region-basin is nonzero, but Demeter does not show any cells with that crop type in that region-basin, it will be downscaled uniformly, </w:t>
      </w:r>
      <w:r w:rsidR="00DC6C92" w:rsidRPr="007700B1">
        <w:rPr>
          <w:rFonts w:asciiTheme="minorHAnsi" w:hAnsiTheme="minorHAnsi" w:cstheme="minorHAnsi"/>
          <w:color w:val="333333"/>
          <w:lang w:val="en-US" w:eastAsia="en-US"/>
        </w:rPr>
        <w:t>as is described above for</w:t>
      </w:r>
      <w:r w:rsidRPr="007700B1">
        <w:rPr>
          <w:rFonts w:asciiTheme="minorHAnsi" w:hAnsiTheme="minorHAnsi" w:cstheme="minorHAnsi"/>
          <w:color w:val="333333"/>
          <w:lang w:val="en-US" w:eastAsia="en-US"/>
        </w:rPr>
        <w:t xml:space="preserve"> biomass.</w:t>
      </w:r>
    </w:p>
    <w:p w14:paraId="154A9456" w14:textId="4F71BD7A" w:rsidR="005135A9" w:rsidRPr="007700B1"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Additionally, it is possible for GCAM and Demeter to have different total crop irrigation areas for a region</w:t>
      </w:r>
      <w:r w:rsidR="00EE3BD7"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basin intersection, so applying the raw Demeter ratios to irrigation withdrawals or consumption (which are directly related to irrigation areas) could result in cell withdrawal values that imply larger irrigation area than total cell area. </w:t>
      </w:r>
      <w:proofErr w:type="gramStart"/>
      <w:r w:rsidRPr="007700B1">
        <w:rPr>
          <w:rFonts w:asciiTheme="minorHAnsi" w:hAnsiTheme="minorHAnsi" w:cstheme="minorHAnsi"/>
          <w:color w:val="333333"/>
          <w:lang w:val="en-US" w:eastAsia="en-US"/>
        </w:rPr>
        <w:t>In order to</w:t>
      </w:r>
      <w:proofErr w:type="gramEnd"/>
      <w:r w:rsidRPr="007700B1">
        <w:rPr>
          <w:rFonts w:asciiTheme="minorHAnsi" w:hAnsiTheme="minorHAnsi" w:cstheme="minorHAnsi"/>
          <w:color w:val="333333"/>
          <w:lang w:val="en-US" w:eastAsia="en-US"/>
        </w:rPr>
        <w:t xml:space="preserve"> avoid this situation, excess irrigation area in cells that are above capacity is assigned evenly among irrigated cells with capacity remaining if there are any, otherwise it is assigned evenly among the remaining cells in the region-basin. Should there still be excess after those cells have been filled, it would be dropped.</w:t>
      </w:r>
    </w:p>
    <w:p w14:paraId="73554C55" w14:textId="17787BF0" w:rsidR="00063AD4"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lastRenderedPageBreak/>
        <w:t>Using these adjusted irrigation area values for each crop, cell withdrawal values are given by</w:t>
      </w:r>
      <w:r w:rsidR="00063AD4" w:rsidRPr="007700B1">
        <w:rPr>
          <w:rFonts w:ascii="Source Sans Pro" w:hAnsi="Source Sans Pro"/>
          <w:color w:val="333333"/>
          <w:sz w:val="23"/>
          <w:szCs w:val="23"/>
          <w:lang w:val="en-US" w:eastAsia="en-US"/>
        </w:rPr>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CB4FB3D" w14:textId="77777777" w:rsidTr="00000463">
        <w:tc>
          <w:tcPr>
            <w:tcW w:w="236" w:type="dxa"/>
          </w:tcPr>
          <w:p w14:paraId="36B3D250" w14:textId="77777777" w:rsidR="00063AD4" w:rsidRPr="007700B1" w:rsidRDefault="00063AD4" w:rsidP="00000463">
            <w:pPr>
              <w:pStyle w:val="Equation"/>
            </w:pPr>
          </w:p>
        </w:tc>
        <w:tc>
          <w:tcPr>
            <w:tcW w:w="6982" w:type="dxa"/>
          </w:tcPr>
          <w:p w14:paraId="2B981750" w14:textId="270D8D4F" w:rsidR="00063AD4" w:rsidRPr="007700B1" w:rsidRDefault="00EE5985"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04C32026" w14:textId="7FB53986" w:rsidR="00063AD4" w:rsidRPr="007700B1" w:rsidRDefault="00063AD4"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13</w:t>
            </w:r>
            <w:r w:rsidRPr="007700B1">
              <w:rPr>
                <w:color w:val="1F497D" w:themeColor="text2"/>
              </w:rPr>
              <w:fldChar w:fldCharType="end"/>
            </w:r>
            <w:r w:rsidRPr="007700B1">
              <w:rPr>
                <w:color w:val="1F497D" w:themeColor="text2"/>
              </w:rPr>
              <w:t>)</w:t>
            </w:r>
          </w:p>
        </w:tc>
      </w:tr>
    </w:tbl>
    <w:p w14:paraId="56173E28" w14:textId="77777777" w:rsidR="00063AD4" w:rsidRPr="007700B1" w:rsidRDefault="00063AD4" w:rsidP="00063AD4">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14:paraId="4A3BB333" w14:textId="77777777" w:rsidTr="00000463">
        <w:tc>
          <w:tcPr>
            <w:tcW w:w="236" w:type="dxa"/>
          </w:tcPr>
          <w:p w14:paraId="54B86D0E" w14:textId="77777777" w:rsidR="00063AD4" w:rsidRPr="007700B1" w:rsidRDefault="00063AD4" w:rsidP="00000463">
            <w:pPr>
              <w:pStyle w:val="Equation"/>
            </w:pPr>
          </w:p>
        </w:tc>
        <w:tc>
          <w:tcPr>
            <w:tcW w:w="6982" w:type="dxa"/>
          </w:tcPr>
          <w:p w14:paraId="423C9AD6" w14:textId="6863AFFC" w:rsidR="00063AD4" w:rsidRPr="007700B1" w:rsidRDefault="00EE5985"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crop,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biomass,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 xml:space="preserve"> crop,cell</m:t>
                        </m:r>
                      </m:sub>
                    </m:sSub>
                  </m:num>
                  <m:den>
                    <m:sSub>
                      <m:sSubPr>
                        <m:ctrlPr>
                          <w:rPr>
                            <w:rFonts w:ascii="Cambria Math" w:hAnsi="Cambria Math"/>
                          </w:rPr>
                        </m:ctrlPr>
                      </m:sSubPr>
                      <m:e>
                        <m:r>
                          <m:rPr>
                            <m:sty m:val="p"/>
                          </m:rPr>
                          <w:rPr>
                            <w:rFonts w:ascii="Cambria Math" w:hAnsi="Cambria Math"/>
                          </w:rPr>
                          <m:t>area</m:t>
                        </m:r>
                      </m:e>
                      <m:sub>
                        <m:r>
                          <m:rPr>
                            <m:sty m:val="p"/>
                          </m:rPr>
                          <w:rPr>
                            <w:rFonts w:ascii="Cambria Math" w:hAnsi="Cambria Math"/>
                          </w:rPr>
                          <m:t>crop,region</m:t>
                        </m:r>
                      </m:sub>
                    </m:sSub>
                  </m:den>
                </m:f>
              </m:oMath>
            </m:oMathPara>
          </w:p>
        </w:tc>
        <w:tc>
          <w:tcPr>
            <w:tcW w:w="1345" w:type="dxa"/>
          </w:tcPr>
          <w:p w14:paraId="2A0CDB09" w14:textId="60B41706" w:rsidR="00063AD4" w:rsidRPr="007700B1" w:rsidRDefault="00063AD4"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14</w:t>
            </w:r>
            <w:r w:rsidRPr="007700B1">
              <w:rPr>
                <w:color w:val="1F497D" w:themeColor="text2"/>
              </w:rPr>
              <w:fldChar w:fldCharType="end"/>
            </w:r>
            <w:r w:rsidRPr="007700B1">
              <w:rPr>
                <w:color w:val="1F497D" w:themeColor="text2"/>
              </w:rPr>
              <w:t>)</w:t>
            </w:r>
          </w:p>
        </w:tc>
      </w:tr>
    </w:tbl>
    <w:p w14:paraId="6C815492" w14:textId="77777777" w:rsidR="00063AD4" w:rsidRPr="007700B1" w:rsidRDefault="00063AD4" w:rsidP="005135A9">
      <w:pPr>
        <w:shd w:val="clear" w:color="auto" w:fill="FFFFFF"/>
        <w:spacing w:after="158"/>
        <w:jc w:val="left"/>
        <w:rPr>
          <w:rFonts w:ascii="Source Sans Pro" w:hAnsi="Source Sans Pro"/>
          <w:color w:val="333333"/>
          <w:sz w:val="23"/>
          <w:szCs w:val="23"/>
          <w:lang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433B95CF"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D30809">
        <w:instrText xml:space="preserve"> ADDIN ZOTERO_ITEM CSL_CITATION {"citationID":"FnN9Yw6w","properties":{"formattedCitation":"\\super 31\\nosupersub{}","plainCitation":"31","noteIndex":0},"citationItems":[{"id":1478,"uris":["http://zotero.org/users/2476381/items/DWDIG5XS"],"itemData":{"id":1478,"type":"article-journal","abstract":"This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D30809" w:rsidRPr="00D30809">
        <w:rPr>
          <w:rFonts w:cs="Calibri"/>
          <w:szCs w:val="24"/>
          <w:vertAlign w:val="superscript"/>
        </w:rPr>
        <w:t>31</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D30809">
        <w:instrText xml:space="preserve"> ADDIN ZOTERO_ITEM CSL_CITATION {"citationID":"11zWagnj","properties":{"formattedCitation":"\\super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D30809" w:rsidRPr="00D30809">
        <w:rPr>
          <w:rFonts w:cs="Calibri"/>
          <w:szCs w:val="24"/>
          <w:vertAlign w:val="superscript"/>
        </w:rPr>
        <w:t>18</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D30809">
        <w:instrText xml:space="preserve"> ADDIN ZOTERO_ITEM CSL_CITATION {"citationID":"n2wom17Q","properties":{"formattedCitation":"\\super 32\\nosupersub{}","plainCitation":"32","noteIndex":0},"citationItems":[{"id":1481,"uris":["http://zotero.org/users/2476381/items/UFD3U2P8"],"itemData":{"id":1481,"type":"article-journal","abstract":"The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D30809" w:rsidRPr="00D30809">
        <w:rPr>
          <w:rFonts w:cs="Calibri"/>
          <w:szCs w:val="24"/>
          <w:vertAlign w:val="superscript"/>
        </w:rPr>
        <w:t>32</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w:t>
      </w:r>
      <w:commentRangeStart w:id="79"/>
      <w:r w:rsidRPr="007700B1">
        <w:t>formula</w:t>
      </w:r>
      <w:commentRangeEnd w:id="79"/>
      <w:r w:rsidR="00B66731">
        <w:rPr>
          <w:rStyle w:val="CommentReference"/>
        </w:rPr>
        <w:commentReference w:id="79"/>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11CEB05C" w:rsidR="00F0506D" w:rsidRPr="007700B1" w:rsidRDefault="00EE5985"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t>
                                </m:r>
                                <m:r>
                                  <w:del w:id="80" w:author="Thompson, Isaac F" w:date="2022-08-15T12:08:00Z">
                                    <m:rPr>
                                      <m:sty m:val="p"/>
                                    </m:rPr>
                                    <w:rPr>
                                      <w:rFonts w:ascii="Cambria Math" w:hAnsi="Cambria Math"/>
                                    </w:rPr>
                                    <m:t>min</m:t>
                                  </w:del>
                                </m:r>
                                <m:r>
                                  <w:ins w:id="81" w:author="Thompson, Isaac F" w:date="2022-08-15T12:08:00Z">
                                    <m:rPr>
                                      <m:sty m:val="p"/>
                                    </m:rPr>
                                    <w:rPr>
                                      <w:rFonts w:ascii="Cambria Math" w:hAnsi="Cambria Math"/>
                                    </w:rPr>
                                    <m:t>mean</m:t>
                                  </w:ins>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w:del w:id="82" w:author="Thompson, Isaac F" w:date="2022-08-15T12:08:00Z">
                                    <m:rPr>
                                      <m:sty m:val="p"/>
                                    </m:rPr>
                                    <w:rPr>
                                      <w:rFonts w:ascii="Cambria Math" w:hAnsi="Cambria Math"/>
                                    </w:rPr>
                                    <m:t>max</m:t>
                                  </w:del>
                                </m:r>
                                <m:r>
                                  <w:ins w:id="83" w:author="Thompson, Isaac F" w:date="2022-08-15T12:08:00Z">
                                    <m:rPr>
                                      <m:sty m:val="p"/>
                                    </m:rPr>
                                    <w:rPr>
                                      <w:rFonts w:ascii="Cambria Math" w:hAnsi="Cambria Math"/>
                                    </w:rPr>
                                    <m:t>min</m:t>
                                  </w:ins>
                                </m:r>
                                <m:r>
                                  <m:rPr>
                                    <m:sty m:val="p"/>
                                  </m:rPr>
                                  <w:rPr>
                                    <w:rFonts w:ascii="Cambria Math" w:hAnsi="Cambria Math"/>
                                  </w:rPr>
                                  <m:t xml:space="preserve">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3A14AF16"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4C0DBF65" w:rsidR="00634D62" w:rsidRPr="007700B1" w:rsidRDefault="00EE5985"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t>
                                </m:r>
                                <m:r>
                                  <w:del w:id="84" w:author="Thompson, Isaac F" w:date="2022-08-15T12:08:00Z">
                                    <m:rPr>
                                      <m:sty m:val="p"/>
                                    </m:rPr>
                                    <w:rPr>
                                      <w:rFonts w:ascii="Cambria Math" w:hAnsi="Cambria Math"/>
                                    </w:rPr>
                                    <m:t>min</m:t>
                                  </w:del>
                                </m:r>
                                <m:r>
                                  <w:ins w:id="85" w:author="Thompson, Isaac F" w:date="2022-08-15T12:08:00Z">
                                    <m:rPr>
                                      <m:sty m:val="p"/>
                                    </m:rPr>
                                    <w:rPr>
                                      <w:rFonts w:ascii="Cambria Math" w:hAnsi="Cambria Math"/>
                                    </w:rPr>
                                    <m:t>mean</m:t>
                                  </w:ins>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w:del w:id="86" w:author="Thompson, Isaac F" w:date="2022-08-15T12:09:00Z">
                                    <m:rPr>
                                      <m:sty m:val="p"/>
                                    </m:rPr>
                                    <w:rPr>
                                      <w:rFonts w:ascii="Cambria Math" w:hAnsi="Cambria Math"/>
                                    </w:rPr>
                                    <m:t>max</m:t>
                                  </w:del>
                                </m:r>
                                <m:r>
                                  <w:ins w:id="87" w:author="Thompson, Isaac F" w:date="2022-08-15T12:09:00Z">
                                    <m:rPr>
                                      <m:sty m:val="p"/>
                                    </m:rPr>
                                    <w:rPr>
                                      <w:rFonts w:ascii="Cambria Math" w:hAnsi="Cambria Math"/>
                                    </w:rPr>
                                    <m:t>min</m:t>
                                  </w:ins>
                                </m:r>
                                <m:r>
                                  <m:rPr>
                                    <m:sty m:val="p"/>
                                  </m:rPr>
                                  <w:rPr>
                                    <w:rFonts w:ascii="Cambria Math" w:hAnsi="Cambria Math"/>
                                  </w:rPr>
                                  <m:t xml:space="preserve">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1CBF25CF"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16</w:t>
            </w:r>
            <w:r w:rsidRPr="007700B1">
              <w:rPr>
                <w:color w:val="1F497D" w:themeColor="text2"/>
              </w:rPr>
              <w:fldChar w:fldCharType="end"/>
            </w:r>
            <w:r w:rsidRPr="007700B1">
              <w:rPr>
                <w:color w:val="1F497D" w:themeColor="text2"/>
              </w:rPr>
              <w:t>)</w:t>
            </w:r>
          </w:p>
        </w:tc>
      </w:tr>
    </w:tbl>
    <w:p w14:paraId="78178B1A" w14:textId="45CE4A7B" w:rsidR="00634D62" w:rsidRDefault="00634D62" w:rsidP="00A114D1">
      <w:pPr>
        <w:pStyle w:val="wherestatement"/>
        <w:spacing w:before="240"/>
        <w:rPr>
          <w:ins w:id="88" w:author="Thompson, Isaac F" w:date="2022-08-15T12:17:00Z"/>
        </w:rPr>
      </w:pPr>
    </w:p>
    <w:p w14:paraId="160C1AB7" w14:textId="77777777" w:rsidR="00F77E92" w:rsidRPr="007700B1" w:rsidRDefault="00F77E92" w:rsidP="00A114D1">
      <w:pPr>
        <w:pStyle w:val="wherestatement"/>
        <w:spacing w:before="240"/>
      </w:pPr>
    </w:p>
    <w:p w14:paraId="14E08637" w14:textId="3EF87B14"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73003F03"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Water withdrawal and consumption for electricity generation each month are assumed to be proportional to the amount of electricity generated, using the formula developed in Voisin et al., 2013</w:t>
      </w:r>
      <w:r w:rsidR="007B51BE" w:rsidRPr="007700B1">
        <w:rPr>
          <w:rFonts w:ascii="Source Sans Pro" w:hAnsi="Source Sans Pro"/>
          <w:color w:val="333333"/>
          <w:sz w:val="23"/>
          <w:szCs w:val="23"/>
        </w:rPr>
        <w:fldChar w:fldCharType="begin"/>
      </w:r>
      <w:r w:rsidR="00D30809">
        <w:rPr>
          <w:rFonts w:ascii="Source Sans Pro" w:hAnsi="Source Sans Pro"/>
          <w:color w:val="333333"/>
          <w:sz w:val="23"/>
          <w:szCs w:val="23"/>
        </w:rPr>
        <w:instrText xml:space="preserve"> ADDIN ZOTERO_ITEM CSL_CITATION {"citationID":"82gq9M1M","properties":{"formattedCitation":"\\super 33\\nosupersub{}","plainCitation":"33","noteIndex":0},"citationItems":[{"id":1427,"uris":["http://zotero.org/users/2476381/items/GQ2I7XVT"],"itemData":{"id":1427,"type":"article-journal","abstract":"&lt;p&gt;&lt;strong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D30809" w:rsidRPr="00D30809">
        <w:rPr>
          <w:rFonts w:ascii="Source Sans Pro" w:hAnsi="Source Sans Pro"/>
          <w:sz w:val="23"/>
          <w:szCs w:val="24"/>
          <w:vertAlign w:val="superscript"/>
        </w:rPr>
        <w:t>33</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EE5985"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5F495B76"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EE5985"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65D786BE"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 </w:t>
      </w:r>
      <w:r w:rsidRPr="007700B1">
        <w:rPr>
          <w:rStyle w:val="mo"/>
          <w:rFonts w:ascii="MathJax_Main" w:hAnsi="MathJax_Main"/>
          <w:color w:val="333333"/>
          <w:sz w:val="25"/>
          <w:szCs w:val="25"/>
          <w:bdr w:val="none" w:sz="0" w:space="0" w:color="auto" w:frame="1"/>
        </w:rPr>
        <w:t>(</w:t>
      </w:r>
      <w:r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across all days where temperature is less than 18 degrees Celsius. CDD is the sum of </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00E5306E" w:rsidRPr="007700B1">
        <w:rPr>
          <w:rStyle w:val="mo"/>
          <w:rFonts w:ascii="MathJax_Main" w:hAnsi="MathJax_Main"/>
          <w:color w:val="333333"/>
          <w:sz w:val="25"/>
          <w:szCs w:val="25"/>
          <w:bdr w:val="none" w:sz="0" w:space="0" w:color="auto" w:frame="1"/>
        </w:rPr>
        <w:t xml:space="preserve"> </w:t>
      </w:r>
      <w:r w:rsidRPr="007700B1">
        <w:rPr>
          <w:rFonts w:ascii="Source Sans Pro" w:hAnsi="Source Sans Pro"/>
          <w:color w:val="333333"/>
          <w:sz w:val="23"/>
          <w:szCs w:val="23"/>
        </w:rPr>
        <w:t>across all days where temperature is greater than 18.</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06019314"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commentRangeStart w:id="89"/>
      <w:del w:id="90" w:author="Thompson, Isaac F" w:date="2022-08-15T12:02:00Z">
        <w:r w:rsidRPr="007700B1" w:rsidDel="00B66731">
          <w:rPr>
            <w:rStyle w:val="mi"/>
            <w:rFonts w:ascii="MathJax_Math-italic" w:hAnsi="MathJax_Math-italic"/>
            <w:color w:val="333333"/>
            <w:sz w:val="25"/>
            <w:szCs w:val="25"/>
            <w:bdr w:val="none" w:sz="0" w:space="0" w:color="auto" w:frame="1"/>
          </w:rPr>
          <w:delText>p</w:delText>
        </w:r>
      </w:del>
      <w:commentRangeEnd w:id="89"/>
      <w:r w:rsidR="00B66731">
        <w:rPr>
          <w:rStyle w:val="CommentReference"/>
        </w:rPr>
        <w:commentReference w:id="89"/>
      </w:r>
      <w:r w:rsidR="000B3CA7" w:rsidRPr="007700B1">
        <w:rPr>
          <w:rStyle w:val="mjxassistivemathml"/>
          <w:rFonts w:ascii="Source Sans Pro" w:hAnsi="Source Sans Pro"/>
          <w:color w:val="333333"/>
          <w:sz w:val="23"/>
          <w:szCs w:val="23"/>
          <w:bdr w:val="none" w:sz="0" w:space="0" w:color="auto" w:frame="1"/>
        </w:rPr>
        <w:t>ρ</w:t>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7966B0C3"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D30809">
        <w:rPr>
          <w:rFonts w:ascii="Source Sans Pro" w:hAnsi="Source Sans Pro"/>
          <w:color w:val="333333"/>
          <w:sz w:val="23"/>
          <w:szCs w:val="23"/>
        </w:rPr>
        <w:instrText xml:space="preserve"> ADDIN ZOTERO_ITEM CSL_CITATION {"citationID":"WVLtcvvA","properties":{"formattedCitation":"\\super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333333"/>
          <w:sz w:val="23"/>
          <w:szCs w:val="23"/>
        </w:rPr>
        <w:instrText>∘</w:instrText>
      </w:r>
      <w:r w:rsidR="00D30809">
        <w:rPr>
          <w:rFonts w:ascii="Source Sans Pro" w:hAnsi="Source Sans Pro"/>
          <w:color w:val="333333"/>
          <w:sz w:val="23"/>
          <w:szCs w:val="23"/>
        </w:rPr>
        <w:instrText>&lt;/sup&gt;&lt;/span&gt;) sectoral water withdrawal dataset for the period 1971</w:instrText>
      </w:r>
      <w:r w:rsidR="00D30809">
        <w:rPr>
          <w:rFonts w:ascii="Source Sans Pro" w:hAnsi="Source Sans Pro" w:cs="Source Sans Pro"/>
          <w:color w:val="333333"/>
          <w:sz w:val="23"/>
          <w:szCs w:val="23"/>
        </w:rPr>
        <w:instrText>–</w:instrText>
      </w:r>
      <w:r w:rsidR="00D30809">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D30809" w:rsidRPr="00D30809">
        <w:rPr>
          <w:rFonts w:ascii="Source Sans Pro" w:hAnsi="Source Sans Pro"/>
          <w:sz w:val="23"/>
          <w:szCs w:val="24"/>
          <w:vertAlign w:val="superscript"/>
        </w:rPr>
        <w:t>18</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281E16BC"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EE5985"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4D841556"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EE5985"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51B8C14F"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55923F5A"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EE5985"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78E3B15B"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EE5985"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220A84DA"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65BA9184"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EE5985"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087EF27E"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1" w:author="Thompson, Isaac F" w:date="2022-08-16T09:50:00Z">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36"/>
        <w:gridCol w:w="6982"/>
        <w:gridCol w:w="1345"/>
        <w:tblGridChange w:id="92">
          <w:tblGrid>
            <w:gridCol w:w="236"/>
            <w:gridCol w:w="6982"/>
            <w:gridCol w:w="1345"/>
          </w:tblGrid>
        </w:tblGridChange>
      </w:tblGrid>
      <w:tr w:rsidR="008F636B" w:rsidRPr="007700B1" w14:paraId="786604A5" w14:textId="77777777" w:rsidTr="00B703F7">
        <w:trPr>
          <w:trHeight w:val="9067"/>
        </w:trPr>
        <w:tc>
          <w:tcPr>
            <w:tcW w:w="236" w:type="dxa"/>
            <w:tcPrChange w:id="93" w:author="Thompson, Isaac F" w:date="2022-08-16T09:50:00Z">
              <w:tcPr>
                <w:tcW w:w="236" w:type="dxa"/>
              </w:tcPr>
            </w:tcPrChange>
          </w:tcPr>
          <w:p w14:paraId="6C16FECB" w14:textId="77777777" w:rsidR="008F636B" w:rsidRPr="007700B1" w:rsidRDefault="008F636B" w:rsidP="00EC3E7B">
            <w:pPr>
              <w:pStyle w:val="Equation"/>
            </w:pPr>
          </w:p>
        </w:tc>
        <w:tc>
          <w:tcPr>
            <w:tcW w:w="6982" w:type="dxa"/>
            <w:tcPrChange w:id="94" w:author="Thompson, Isaac F" w:date="2022-08-16T09:50:00Z">
              <w:tcPr>
                <w:tcW w:w="6982" w:type="dxa"/>
              </w:tcPr>
            </w:tcPrChange>
          </w:tcPr>
          <w:p w14:paraId="493995C6" w14:textId="29DA5489" w:rsidR="008F636B" w:rsidRPr="007700B1" w:rsidRDefault="00EE5985"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Change w:id="95" w:author="Thompson, Isaac F" w:date="2022-08-16T09:50:00Z">
              <w:tcPr>
                <w:tcW w:w="1345" w:type="dxa"/>
              </w:tcPr>
            </w:tcPrChange>
          </w:tcPr>
          <w:p w14:paraId="4133B9A7" w14:textId="6ABDC8E6"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24</w:t>
            </w:r>
            <w:r w:rsidRPr="007700B1">
              <w:rPr>
                <w:color w:val="1F497D" w:themeColor="text2"/>
              </w:rPr>
              <w:fldChar w:fldCharType="end"/>
            </w:r>
            <w:r w:rsidRPr="007700B1">
              <w:rPr>
                <w:color w:val="1F497D" w:themeColor="text2"/>
              </w:rPr>
              <w:t>)</w:t>
            </w:r>
          </w:p>
        </w:tc>
      </w:tr>
    </w:tbl>
    <w:p w14:paraId="1DDB81A5" w14:textId="77777777" w:rsidR="008532DB" w:rsidRPr="007700B1" w:rsidRDefault="008532DB" w:rsidP="008532DB">
      <w:pPr>
        <w:pStyle w:val="NormalWeb"/>
        <w:shd w:val="clear" w:color="auto" w:fill="FFFFFF"/>
        <w:spacing w:before="0" w:beforeAutospacing="0" w:after="158" w:afterAutospacing="0"/>
        <w:rPr>
          <w:b/>
          <w:bCs/>
        </w:rPr>
      </w:pPr>
    </w:p>
    <w:p w14:paraId="19546925" w14:textId="0E095B5F"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EE5985"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1397782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EE5985"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6A8B7E5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4CFCC3D0"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D30809">
        <w:rPr>
          <w:rFonts w:asciiTheme="minorHAnsi" w:hAnsiTheme="minorHAnsi" w:cstheme="minorHAnsi"/>
          <w:color w:val="333333"/>
          <w:lang w:val="en-US" w:eastAsia="en-US"/>
        </w:rPr>
        <w:instrText xml:space="preserve"> ADDIN ZOTERO_ITEM CSL_CITATION {"citationID":"GuNvGmdf","properties":{"formattedCitation":"\\super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color w:val="333333"/>
          <w:lang w:val="en-US" w:eastAsia="en-US"/>
        </w:rPr>
        <w:instrText>∘</w:instrText>
      </w:r>
      <w:r w:rsidR="00D30809">
        <w:rPr>
          <w:rFonts w:asciiTheme="minorHAnsi" w:hAnsiTheme="minorHAnsi" w:cstheme="minorHAnsi"/>
          <w:color w:val="333333"/>
          <w:lang w:val="en-US" w:eastAsia="en-US"/>
        </w:rPr>
        <w:instrText>&lt;/sup&gt;&lt;/span&gt;) sectoral water withdrawal dataset for the period 1971</w:instrText>
      </w:r>
      <w:r w:rsidR="00D30809">
        <w:rPr>
          <w:rFonts w:cs="Calibri"/>
          <w:color w:val="333333"/>
          <w:lang w:val="en-US" w:eastAsia="en-US"/>
        </w:rPr>
        <w:instrText>–</w:instrText>
      </w:r>
      <w:r w:rsidR="00D30809">
        <w:rPr>
          <w:rFonts w:asciiTheme="minorHAnsi" w:hAnsiTheme="minorHAnsi" w:cstheme="minorHAnsi"/>
          <w:color w:val="333333"/>
          <w:lang w:val="en-US" w:eastAsia="en-US"/>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D30809" w:rsidRPr="00D30809">
        <w:rPr>
          <w:rFonts w:cs="Calibri"/>
          <w:szCs w:val="24"/>
          <w:vertAlign w:val="superscript"/>
        </w:rPr>
        <w:t>18</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D30809">
        <w:rPr>
          <w:rFonts w:asciiTheme="minorHAnsi" w:hAnsiTheme="minorHAnsi" w:cstheme="minorHAnsi"/>
          <w:color w:val="333333"/>
          <w:lang w:val="en-US" w:eastAsia="en-US"/>
        </w:rPr>
        <w:instrText xml:space="preserve"> ADDIN ZOTERO_ITEM CSL_CITATION {"citationID":"3weUs7D4","properties":{"formattedCitation":"\\super 34\\nosupersub{}","plainCitation":"34","noteIndex":0},"citationItems":[{"id":222,"uris":["http://zotero.org/users/2476381/items/6ZHP3TX2"],"itemData":{"id":222,"type":"article-journal","abstract":"The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D30809" w:rsidRPr="00D30809">
        <w:rPr>
          <w:rFonts w:cs="Calibri"/>
          <w:szCs w:val="24"/>
          <w:vertAlign w:val="superscript"/>
        </w:rPr>
        <w:t>34</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w:t>
      </w:r>
      <w:r w:rsidRPr="007700B1">
        <w:rPr>
          <w:rFonts w:asciiTheme="minorHAnsi" w:hAnsiTheme="minorHAnsi" w:cstheme="minorHAnsi"/>
          <w:color w:val="333333"/>
          <w:lang w:val="en-US" w:eastAsia="en-US"/>
        </w:rPr>
        <w:lastRenderedPageBreak/>
        <w:t>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EE5985"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04B2C1C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EE5985"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7E490AE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proofErr w:type="gramStart"/>
      <w:r w:rsidRPr="007700B1">
        <w:rPr>
          <w:rFonts w:asciiTheme="minorHAnsi" w:hAnsiTheme="minorHAnsi" w:cstheme="minorHAnsi"/>
          <w:color w:val="333333"/>
          <w:lang w:val="en-US" w:eastAsia="en-US"/>
        </w:rPr>
        <w:t>In the event that</w:t>
      </w:r>
      <w:proofErr w:type="gramEnd"/>
      <w:r w:rsidRPr="007700B1">
        <w:rPr>
          <w:rFonts w:asciiTheme="minorHAnsi" w:hAnsiTheme="minorHAnsi" w:cstheme="minorHAnsi"/>
          <w:color w:val="333333"/>
          <w:lang w:val="en-US" w:eastAsia="en-US"/>
        </w:rPr>
        <w:t xml:space="preserve">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7BF59489"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w:t>
      </w:r>
    </w:p>
    <w:p w14:paraId="2DE52148" w14:textId="6A6830F9" w:rsidR="00A32B07" w:rsidRPr="007700B1" w:rsidRDefault="00A32B07" w:rsidP="004E0C09"/>
    <w:p w14:paraId="6E43AFEE" w14:textId="008C7209" w:rsidR="00A32B07" w:rsidRPr="007700B1" w:rsidRDefault="00A32B07" w:rsidP="00A32B07">
      <w:pPr>
        <w:pStyle w:val="Caption"/>
        <w:keepNext/>
        <w:jc w:val="center"/>
        <w:rPr>
          <w:i w:val="0"/>
          <w:iCs w:val="0"/>
        </w:rPr>
      </w:pPr>
      <w:bookmarkStart w:id="96" w:name="_Ref102552456"/>
      <w:r w:rsidRPr="007700B1">
        <w:rPr>
          <w:i w:val="0"/>
          <w:iCs w:val="0"/>
        </w:rPr>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96"/>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7F81424" w:rsidR="00A32B07" w:rsidRPr="007700B1" w:rsidRDefault="00A32B07" w:rsidP="00A32B07">
            <w:pPr>
              <w:jc w:val="center"/>
            </w:pPr>
            <w:r w:rsidRPr="007700B1">
              <w:t>Output Dataset</w:t>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7E461CDE" w:rsidR="00A32B07" w:rsidRPr="007700B1" w:rsidRDefault="00EE5985" w:rsidP="00A32B07">
            <w:pPr>
              <w:jc w:val="center"/>
            </w:pPr>
            <w:hyperlink r:id="rId17"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62CE7160" w:rsidR="00A32B07" w:rsidRPr="007700B1" w:rsidRDefault="00EE5985" w:rsidP="00A32B07">
            <w:pPr>
              <w:jc w:val="center"/>
            </w:pPr>
            <w:hyperlink r:id="rId18"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 xml:space="preserve">The files with "_crops_" in their names include data for individual crops while the files with "_sectors_" in their name include data for other aggregated sectors. The following expanded list shows the individual files inside the zipped files for the example ssp1_rcp26_gfdl </w:t>
      </w:r>
      <w:r w:rsidRPr="007700B1">
        <w:rPr>
          <w:rFonts w:asciiTheme="minorHAnsi" w:hAnsiTheme="minorHAnsi" w:cstheme="minorHAnsi"/>
          <w:color w:val="333333"/>
          <w:shd w:val="clear" w:color="auto" w:fill="FFFFFF"/>
          <w:lang w:val="en-US" w:eastAsia="en-US"/>
        </w:rPr>
        <w:lastRenderedPageBreak/>
        <w:t>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lastRenderedPageBreak/>
        <w:t>Technical Validation</w:t>
      </w:r>
    </w:p>
    <w:p w14:paraId="466E28F6" w14:textId="342B7F83" w:rsidR="00C44F10" w:rsidRPr="007700B1" w:rsidRDefault="00B95C45" w:rsidP="00423C4C">
      <w:r w:rsidRPr="007700B1">
        <w:t>GCAM outputs are calibrated at a regional scale to match</w:t>
      </w:r>
      <w:del w:id="97" w:author="Thompson, Isaac F" w:date="2022-08-19T10:51:00Z">
        <w:r w:rsidRPr="007700B1" w:rsidDel="00604EA5">
          <w:delText>ed</w:delText>
        </w:r>
      </w:del>
      <w:r w:rsidRPr="007700B1">
        <w:t xml:space="preserve"> observed data for base year values as described in Graham et al. 2020. </w:t>
      </w:r>
      <w:ins w:id="98" w:author="Thompson, Isaac F" w:date="2022-08-19T11:31:00Z">
        <w:r w:rsidR="00EC1B9E">
          <w:t>Sectoral c</w:t>
        </w:r>
      </w:ins>
      <w:ins w:id="99" w:author="Thompson, Isaac F" w:date="2022-08-19T11:29:00Z">
        <w:r w:rsidR="00EC1B9E">
          <w:t xml:space="preserve">omparison </w:t>
        </w:r>
      </w:ins>
      <w:ins w:id="100" w:author="Thompson, Isaac F" w:date="2022-08-19T11:35:00Z">
        <w:r w:rsidR="00EC1B9E">
          <w:t>between</w:t>
        </w:r>
      </w:ins>
      <w:ins w:id="101" w:author="Thompson, Isaac F" w:date="2022-08-19T11:33:00Z">
        <w:r w:rsidR="00EC1B9E">
          <w:t xml:space="preserve"> GCAM’s </w:t>
        </w:r>
      </w:ins>
      <w:ins w:id="102" w:author="Thompson, Isaac F" w:date="2022-08-19T11:27:00Z">
        <w:r w:rsidR="00EC1B9E">
          <w:t xml:space="preserve">future </w:t>
        </w:r>
      </w:ins>
      <w:ins w:id="103" w:author="Thompson, Isaac F" w:date="2022-08-19T11:31:00Z">
        <w:r w:rsidR="00EC1B9E">
          <w:t>water demand</w:t>
        </w:r>
      </w:ins>
      <w:ins w:id="104" w:author="Thompson, Isaac F" w:date="2022-08-19T11:33:00Z">
        <w:r w:rsidR="00EC1B9E">
          <w:t xml:space="preserve"> </w:t>
        </w:r>
      </w:ins>
      <w:ins w:id="105" w:author="Thompson, Isaac F" w:date="2022-08-19T11:35:00Z">
        <w:r w:rsidR="00EC1B9E">
          <w:t>projections</w:t>
        </w:r>
      </w:ins>
      <w:ins w:id="106" w:author="Thompson, Isaac F" w:date="2022-08-19T11:49:00Z">
        <w:r w:rsidR="007F2CAB">
          <w:t xml:space="preserve"> and</w:t>
        </w:r>
      </w:ins>
      <w:ins w:id="107" w:author="Thompson, Isaac F" w:date="2022-08-19T11:35:00Z">
        <w:r w:rsidR="00EC1B9E">
          <w:t xml:space="preserve"> other studies is carried out in the supporting information of Graham et al. </w:t>
        </w:r>
        <w:commentRangeStart w:id="108"/>
        <w:r w:rsidR="00EC1B9E">
          <w:t>2018</w:t>
        </w:r>
      </w:ins>
      <w:commentRangeEnd w:id="108"/>
      <w:ins w:id="109" w:author="Thompson, Isaac F" w:date="2022-08-19T11:36:00Z">
        <w:r w:rsidR="00EC1B9E">
          <w:rPr>
            <w:rStyle w:val="CommentReference"/>
          </w:rPr>
          <w:commentReference w:id="108"/>
        </w:r>
      </w:ins>
      <w:ins w:id="110" w:author="Thompson, Isaac F" w:date="2022-08-19T11:35:00Z">
        <w:r w:rsidR="00EC1B9E">
          <w:t xml:space="preserve">. </w:t>
        </w:r>
      </w:ins>
      <w:ins w:id="111" w:author="Thompson, Isaac F" w:date="2022-08-19T12:04:00Z">
        <w:r w:rsidR="00825003">
          <w:t>For v</w:t>
        </w:r>
      </w:ins>
      <w:ins w:id="112" w:author="Thompson, Isaac F" w:date="2022-08-19T11:51:00Z">
        <w:r w:rsidR="007F2CAB">
          <w:t xml:space="preserve">alidation of </w:t>
        </w:r>
      </w:ins>
      <w:ins w:id="113" w:author="Thompson, Isaac F" w:date="2022-08-19T12:05:00Z">
        <w:r w:rsidR="00825003">
          <w:t>the</w:t>
        </w:r>
      </w:ins>
      <w:ins w:id="114" w:author="Thompson, Isaac F" w:date="2022-08-19T11:51:00Z">
        <w:r w:rsidR="007F2CAB">
          <w:t xml:space="preserve"> </w:t>
        </w:r>
      </w:ins>
      <w:ins w:id="115" w:author="Thompson, Isaac F" w:date="2022-08-19T12:01:00Z">
        <w:r w:rsidR="00825003">
          <w:t xml:space="preserve">downscaling </w:t>
        </w:r>
      </w:ins>
      <w:ins w:id="116" w:author="Thompson, Isaac F" w:date="2022-08-19T12:05:00Z">
        <w:r w:rsidR="00825003">
          <w:t>methods used</w:t>
        </w:r>
      </w:ins>
      <w:ins w:id="117" w:author="Thompson, Isaac F" w:date="2022-08-19T12:06:00Z">
        <w:r w:rsidR="00825003">
          <w:t xml:space="preserve">, </w:t>
        </w:r>
      </w:ins>
      <w:ins w:id="118" w:author="Thompson, Isaac F" w:date="2022-08-19T12:04:00Z">
        <w:r w:rsidR="00825003">
          <w:t>see</w:t>
        </w:r>
      </w:ins>
      <w:ins w:id="119" w:author="Thompson, Isaac F" w:date="2022-08-19T12:02:00Z">
        <w:r w:rsidR="00825003">
          <w:t xml:space="preserve"> their</w:t>
        </w:r>
      </w:ins>
      <w:ins w:id="120" w:author="Thompson, Isaac F" w:date="2022-08-19T12:03:00Z">
        <w:r w:rsidR="00825003">
          <w:t xml:space="preserve"> respective papers.</w:t>
        </w:r>
      </w:ins>
      <w:ins w:id="121" w:author="Thompson, Isaac F" w:date="2022-08-19T12:01:00Z">
        <w:r w:rsidR="00825003">
          <w:t xml:space="preserve"> </w:t>
        </w:r>
      </w:ins>
      <w:r w:rsidRPr="007700B1">
        <w:t>In this study</w:t>
      </w:r>
      <w:ins w:id="122" w:author="Thompson, Isaac F" w:date="2022-08-19T11:50:00Z">
        <w:r w:rsidR="007F2CAB">
          <w:t>,</w:t>
        </w:r>
      </w:ins>
      <w:del w:id="123" w:author="Thompson, Isaac F" w:date="2022-08-19T11:50:00Z">
        <w:r w:rsidRPr="007700B1" w:rsidDel="007F2CAB">
          <w:delText xml:space="preserve"> </w:delText>
        </w:r>
      </w:del>
      <w:del w:id="124" w:author="Thompson, Isaac F" w:date="2022-08-19T10:51:00Z">
        <w:r w:rsidRPr="007700B1" w:rsidDel="00604EA5">
          <w:delText xml:space="preserve">we </w:delText>
        </w:r>
      </w:del>
      <w:del w:id="125" w:author="Thompson, Isaac F" w:date="2022-08-19T11:50:00Z">
        <w:r w:rsidRPr="007700B1" w:rsidDel="007F2CAB">
          <w:delText>the</w:delText>
        </w:r>
      </w:del>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3A0CC0" w:rsidRPr="007700B1">
        <w:t>R</w:t>
      </w:r>
      <w:r w:rsidR="00C44F10" w:rsidRPr="007700B1">
        <w:t xml:space="preserve">esults of the model 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EE391F" w:rsidRPr="007700B1">
        <w:t xml:space="preserve">Figure </w:t>
      </w:r>
      <w:r w:rsidR="00EE391F" w:rsidRPr="00EE391F">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EE391F" w:rsidRPr="007700B1">
        <w:t xml:space="preserve">Figure </w:t>
      </w:r>
      <w:r w:rsidR="00EE391F" w:rsidRPr="00EE391F">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back to the original values both spatially for GCAM regions and temporally for annual values across sectors and crops.</w:t>
      </w:r>
    </w:p>
    <w:p w14:paraId="454A0C5A" w14:textId="728DC8D7" w:rsidR="003A0CC0" w:rsidRPr="007700B1" w:rsidRDefault="00224C8C" w:rsidP="001514D8">
      <w:pPr>
        <w:keepNext/>
        <w:jc w:val="center"/>
      </w:pPr>
      <w:r>
        <w:rPr>
          <w:noProof/>
        </w:rPr>
        <w:lastRenderedPageBreak/>
        <w:drawing>
          <wp:inline distT="0" distB="0" distL="0" distR="0" wp14:anchorId="445EC688" wp14:editId="546783F5">
            <wp:extent cx="5191329" cy="84734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4948" cy="8479347"/>
                    </a:xfrm>
                    <a:prstGeom prst="rect">
                      <a:avLst/>
                    </a:prstGeom>
                  </pic:spPr>
                </pic:pic>
              </a:graphicData>
            </a:graphic>
          </wp:inline>
        </w:drawing>
      </w:r>
    </w:p>
    <w:p w14:paraId="1240A45B" w14:textId="77777777" w:rsidR="00636B96" w:rsidRPr="007700B1" w:rsidRDefault="00636B96" w:rsidP="003A0CC0">
      <w:pPr>
        <w:keepNext/>
      </w:pPr>
    </w:p>
    <w:p w14:paraId="3334511F" w14:textId="23F6F230" w:rsidR="003A0CC0" w:rsidRPr="007700B1" w:rsidRDefault="003A0CC0" w:rsidP="00086E02">
      <w:pPr>
        <w:pStyle w:val="Caption"/>
        <w:jc w:val="center"/>
        <w:rPr>
          <w:i w:val="0"/>
          <w:iCs w:val="0"/>
        </w:rPr>
      </w:pPr>
      <w:bookmarkStart w:id="126"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4</w:t>
      </w:r>
      <w:r w:rsidR="00B059B3" w:rsidRPr="007700B1">
        <w:rPr>
          <w:i w:val="0"/>
          <w:iCs w:val="0"/>
          <w:noProof/>
        </w:rPr>
        <w:fldChar w:fldCharType="end"/>
      </w:r>
      <w:bookmarkEnd w:id="126"/>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3B50A51F"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D30809">
        <w:instrText xml:space="preserve"> ADDIN ZOTERO_ITEM CSL_CITATION {"citationID":"961cB6zp","properties":{"formattedCitation":"\\super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&lt;/sup&gt;&lt;/span&gt;) sectoral water withdrawal dataset for the period 1971</w:instrText>
      </w:r>
      <w:r w:rsidR="00D30809">
        <w:rPr>
          <w:rFonts w:cs="Calibri"/>
        </w:rPr>
        <w:instrText>–</w:instrText>
      </w:r>
      <w:r w:rsidR="00D30809">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D30809" w:rsidRPr="00D30809">
        <w:rPr>
          <w:rFonts w:cs="Calibri"/>
          <w:szCs w:val="24"/>
          <w:vertAlign w:val="superscript"/>
        </w:rPr>
        <w:t>18</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D30809">
        <w:instrText xml:space="preserve"> ADDIN ZOTERO_ITEM CSL_CITATION {"citationID":"EZQNGZbf","properties":{"formattedCitation":"\\super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D30809" w:rsidRPr="00D30809">
        <w:rPr>
          <w:rFonts w:cs="Calibri"/>
          <w:szCs w:val="24"/>
          <w:vertAlign w:val="superscript"/>
        </w:rPr>
        <w:t>20</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EE391F" w:rsidRPr="007700B1">
        <w:t xml:space="preserve">Figure </w:t>
      </w:r>
      <w:r w:rsidR="00EE391F" w:rsidRPr="00EE391F">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1E8B5544" w:rsidR="00870C81" w:rsidRPr="007700B1" w:rsidRDefault="007B51BE" w:rsidP="00870C81">
      <w:r w:rsidRPr="007700B1">
        <w:t>Huang et al. 2018</w:t>
      </w:r>
      <w:r w:rsidRPr="007700B1">
        <w:fldChar w:fldCharType="begin"/>
      </w:r>
      <w:r w:rsidR="00D30809">
        <w:instrText xml:space="preserve"> ADDIN ZOTERO_ITEM CSL_CITATION {"citationID":"HMAEBIpy","properties":{"formattedCitation":"\\super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D30809">
        <w:instrText xml:space="preserve"> ADDIN ZOTERO_ITEM CSL_CITATION {"citationID":"828hPAgd","properties":{"formattedCitation":"\\super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D30809">
        <w:instrText xml:space="preserve"> ADDIN ZOTERO_ITEM CSL_CITATION {"citationID":"mNrtym3k","properties":{"formattedCitation":"\\super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rPr>
        <w:instrText>∘</w:instrText>
      </w:r>
      <w:r w:rsidR="00D30809">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D30809" w:rsidRPr="00D30809">
        <w:rPr>
          <w:rFonts w:cs="Calibri"/>
          <w:szCs w:val="24"/>
          <w:vertAlign w:val="superscript"/>
        </w:rPr>
        <w:t>18</w:t>
      </w:r>
      <w:r w:rsidRPr="007700B1">
        <w:fldChar w:fldCharType="end"/>
      </w:r>
      <w:r w:rsidR="00870C81" w:rsidRPr="007700B1">
        <w:t>.</w:t>
      </w:r>
    </w:p>
    <w:p w14:paraId="2F5FEF23" w14:textId="77777777" w:rsidR="00CA2780" w:rsidRDefault="00CA2780" w:rsidP="00423C4C"/>
    <w:p w14:paraId="42826472" w14:textId="74C7BC77"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D30809">
        <w:instrText xml:space="preserve"> ADDIN ZOTERO_ITEM CSL_CITATION {"citationID":"2idE72KU","properties":{"formattedCitation":"\\super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D30809" w:rsidRPr="00D30809">
        <w:rPr>
          <w:rFonts w:cs="Calibri"/>
          <w:szCs w:val="24"/>
          <w:vertAlign w:val="superscript"/>
        </w:rPr>
        <w:t>20</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 resolution, so we compare monthly totals for each grid cell.</w:t>
      </w:r>
      <w:ins w:id="127" w:author="Thompson, Isaac F" w:date="2022-08-19T13:45:00Z">
        <w:r w:rsidR="00CD1550">
          <w:t xml:space="preserve"> </w:t>
        </w:r>
      </w:ins>
      <w:ins w:id="128" w:author="Thompson, Isaac F" w:date="2022-08-19T13:52:00Z">
        <w:r w:rsidR="00CD1550">
          <w:t>Comparing datasets cell by cell is highly sensitive to local differences, and s</w:t>
        </w:r>
      </w:ins>
      <w:ins w:id="129" w:author="Thompson, Isaac F" w:date="2022-08-19T13:45:00Z">
        <w:r w:rsidR="00CD1550">
          <w:t>ince our spatial downscaling is based on proxy quantities we do not expect every detail to be recreated exactly.</w:t>
        </w:r>
      </w:ins>
      <w:del w:id="130" w:author="Thompson, Isaac F" w:date="2022-08-19T13:57:00Z">
        <w:r w:rsidR="00E87680" w:rsidRPr="007700B1" w:rsidDel="002145E6">
          <w:delText xml:space="preserve"> </w:delText>
        </w:r>
        <w:r w:rsidRPr="007700B1" w:rsidDel="002145E6">
          <w:delText>We see some agreement between the two data sets. As the largest sector, differences in irrigation downscaling are likely responsible for the variation.</w:delText>
        </w:r>
      </w:del>
      <w:del w:id="131" w:author="Thompson, Isaac F" w:date="2022-08-19T13:45:00Z">
        <w:r w:rsidR="00E87680" w:rsidRPr="007700B1" w:rsidDel="00CD1550">
          <w:delText xml:space="preserve"> </w:delText>
        </w:r>
      </w:del>
    </w:p>
    <w:p w14:paraId="7B11750E" w14:textId="77777777" w:rsidR="00E87680" w:rsidRPr="007700B1" w:rsidRDefault="00E87680" w:rsidP="00423C4C"/>
    <w:p w14:paraId="17A749C4" w14:textId="2146FC93" w:rsidR="00E87680" w:rsidRPr="007700B1" w:rsidRDefault="002145E6" w:rsidP="00423C4C">
      <w:ins w:id="132" w:author="Thompson, Isaac F" w:date="2022-08-19T13:56:00Z">
        <w:r>
          <w:t xml:space="preserve">Nonetheless, </w:t>
        </w:r>
      </w:ins>
      <w:del w:id="133" w:author="Thompson, Isaac F" w:date="2022-08-19T13:57:00Z">
        <w:r w:rsidR="00E87680" w:rsidRPr="007700B1" w:rsidDel="002145E6">
          <w:delText xml:space="preserve">As seen in </w:delText>
        </w:r>
        <w:r w:rsidR="0091313B" w:rsidRPr="007700B1" w:rsidDel="002145E6">
          <w:rPr>
            <w:highlight w:val="yellow"/>
          </w:rPr>
          <w:fldChar w:fldCharType="begin"/>
        </w:r>
        <w:r w:rsidR="0091313B" w:rsidRPr="007700B1" w:rsidDel="002145E6">
          <w:delInstrText xml:space="preserve"> REF _Ref102742397 \h </w:delInstrText>
        </w:r>
        <w:r w:rsidR="00E93450" w:rsidRPr="007700B1" w:rsidDel="002145E6">
          <w:rPr>
            <w:highlight w:val="yellow"/>
          </w:rPr>
          <w:delInstrText xml:space="preserve"> \* MERGEFORMAT </w:delInstrText>
        </w:r>
        <w:r w:rsidR="0091313B" w:rsidRPr="007700B1" w:rsidDel="002145E6">
          <w:rPr>
            <w:highlight w:val="yellow"/>
          </w:rPr>
        </w:r>
        <w:r w:rsidR="0091313B" w:rsidRPr="007700B1" w:rsidDel="002145E6">
          <w:rPr>
            <w:highlight w:val="yellow"/>
          </w:rPr>
          <w:fldChar w:fldCharType="separate"/>
        </w:r>
        <w:r w:rsidR="00EE391F" w:rsidRPr="007700B1" w:rsidDel="002145E6">
          <w:delText xml:space="preserve">Figure </w:delText>
        </w:r>
        <w:r w:rsidR="00EE391F" w:rsidRPr="00EE391F" w:rsidDel="002145E6">
          <w:rPr>
            <w:noProof/>
          </w:rPr>
          <w:delText>5</w:delText>
        </w:r>
        <w:r w:rsidR="0091313B" w:rsidRPr="007700B1" w:rsidDel="002145E6">
          <w:rPr>
            <w:highlight w:val="yellow"/>
          </w:rPr>
          <w:fldChar w:fldCharType="end"/>
        </w:r>
        <w:r w:rsidR="00E87680" w:rsidRPr="007700B1" w:rsidDel="002145E6">
          <w:delText xml:space="preserve"> we see a</w:delText>
        </w:r>
      </w:del>
      <w:ins w:id="134" w:author="Thompson, Isaac F" w:date="2022-08-19T13:57:00Z">
        <w:r>
          <w:t>there is</w:t>
        </w:r>
      </w:ins>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ins w:id="135" w:author="Thompson, Isaac F" w:date="2022-08-19T13:58:00Z">
        <w:r>
          <w:t xml:space="preserve"> as seen in Figure 5</w:t>
        </w:r>
      </w:ins>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EE391F" w:rsidRPr="007700B1">
        <w:t xml:space="preserve">Figure </w:t>
      </w:r>
      <w:r w:rsidR="00EE391F" w:rsidRPr="00EE391F">
        <w:rPr>
          <w:noProof/>
        </w:rPr>
        <w:t>6</w:t>
      </w:r>
      <w:r w:rsidR="0091313B" w:rsidRPr="007700B1">
        <w:fldChar w:fldCharType="end"/>
      </w:r>
      <w:r w:rsidR="00BC396E" w:rsidRPr="007700B1">
        <w:t xml:space="preserve"> </w:t>
      </w:r>
      <w:r w:rsidR="00E87680" w:rsidRPr="007700B1">
        <w:t xml:space="preserve">also shows similar sub-annual patterns across the dataset with some differences in total values being attributed to underlying data and year of the study. </w:t>
      </w:r>
      <w:commentRangeStart w:id="136"/>
      <w:r w:rsidR="00E87680" w:rsidRPr="007700B1">
        <w:t xml:space="preserve">Additional details on differences between the datasets are discussed in the meta-repository </w:t>
      </w:r>
      <w:hyperlink r:id="rId20" w:history="1">
        <w:r w:rsidR="00E87680" w:rsidRPr="007700B1">
          <w:rPr>
            <w:rStyle w:val="Hyperlink"/>
          </w:rPr>
          <w:t>https://jgcri.github.io/khan-etal_2022_tethysSSPRCP/index.html</w:t>
        </w:r>
      </w:hyperlink>
      <w:r w:rsidR="00E87680" w:rsidRPr="007700B1">
        <w:t>.</w:t>
      </w:r>
      <w:commentRangeEnd w:id="136"/>
      <w:r w:rsidR="00F12F37">
        <w:rPr>
          <w:rStyle w:val="CommentReference"/>
        </w:rPr>
        <w:commentReference w:id="136"/>
      </w:r>
    </w:p>
    <w:p w14:paraId="66DC643C" w14:textId="7A18D052" w:rsidR="00E87680" w:rsidRPr="007700B1" w:rsidRDefault="00E87680" w:rsidP="00423C4C"/>
    <w:p w14:paraId="35241CB3" w14:textId="77777777" w:rsidR="007B51BE" w:rsidRPr="007700B1" w:rsidRDefault="00E87680" w:rsidP="007B51BE">
      <w:pPr>
        <w:keepNext/>
        <w:ind w:left="-360"/>
      </w:pPr>
      <w:r w:rsidRPr="007700B1">
        <w:rPr>
          <w:noProof/>
        </w:rPr>
        <w:lastRenderedPageBreak/>
        <w:drawing>
          <wp:inline distT="0" distB="0" distL="0" distR="0" wp14:anchorId="3D3571C2" wp14:editId="7DCA5FAA">
            <wp:extent cx="5593161" cy="37909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t="5737" b="6082"/>
                    <a:stretch/>
                  </pic:blipFill>
                  <pic:spPr bwMode="auto">
                    <a:xfrm>
                      <a:off x="0" y="0"/>
                      <a:ext cx="5595934" cy="3792830"/>
                    </a:xfrm>
                    <a:prstGeom prst="rect">
                      <a:avLst/>
                    </a:prstGeom>
                    <a:noFill/>
                    <a:ln>
                      <a:noFill/>
                    </a:ln>
                    <a:extLst>
                      <a:ext uri="{53640926-AAD7-44D8-BBD7-CCE9431645EC}">
                        <a14:shadowObscured xmlns:a14="http://schemas.microsoft.com/office/drawing/2010/main"/>
                      </a:ext>
                    </a:extLst>
                  </pic:spPr>
                </pic:pic>
              </a:graphicData>
            </a:graphic>
          </wp:inline>
        </w:drawing>
      </w:r>
    </w:p>
    <w:p w14:paraId="24FCD101" w14:textId="62D5B6CA" w:rsidR="00E87680" w:rsidRPr="007700B1" w:rsidRDefault="007B51BE" w:rsidP="007B51BE">
      <w:pPr>
        <w:pStyle w:val="Caption"/>
        <w:rPr>
          <w:i w:val="0"/>
          <w:iCs w:val="0"/>
        </w:rPr>
      </w:pPr>
      <w:bookmarkStart w:id="137" w:name="_Ref102742397"/>
      <w:bookmarkStart w:id="138" w:name="_Hlk102742150"/>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EE391F">
        <w:rPr>
          <w:i w:val="0"/>
          <w:iCs w:val="0"/>
          <w:noProof/>
        </w:rPr>
        <w:t>5</w:t>
      </w:r>
      <w:r w:rsidR="00F84DD0" w:rsidRPr="007700B1">
        <w:rPr>
          <w:i w:val="0"/>
          <w:iCs w:val="0"/>
          <w:noProof/>
        </w:rPr>
        <w:fldChar w:fldCharType="end"/>
      </w:r>
      <w:bookmarkEnd w:id="137"/>
      <w:r w:rsidRPr="007700B1">
        <w:rPr>
          <w:i w:val="0"/>
          <w:iCs w:val="0"/>
        </w:rPr>
        <w:t xml:space="preserve"> Spatial distribution of water withdrawals and consumption across this study, Huang et al. 2018</w:t>
      </w:r>
      <w:r w:rsidR="0091313B" w:rsidRPr="007700B1">
        <w:rPr>
          <w:i w:val="0"/>
          <w:iCs w:val="0"/>
        </w:rPr>
        <w:fldChar w:fldCharType="begin"/>
      </w:r>
      <w:r w:rsidR="00D30809">
        <w:rPr>
          <w:i w:val="0"/>
          <w:iCs w:val="0"/>
        </w:rPr>
        <w:instrText xml:space="preserve"> ADDIN ZOTERO_ITEM CSL_CITATION {"citationID":"XMQvQqrn","properties":{"formattedCitation":"\\super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i w:val="0"/>
          <w:iCs w:val="0"/>
        </w:rPr>
        <w:instrText>∘</w:instrText>
      </w:r>
      <w:r w:rsidR="00D30809">
        <w:rPr>
          <w:i w:val="0"/>
          <w:iCs w:val="0"/>
        </w:rPr>
        <w:instrText>&lt;/sup&gt;&lt;/span&gt;) sectoral water withdrawal dataset for the period 1971</w:instrText>
      </w:r>
      <w:r w:rsidR="00D30809">
        <w:rPr>
          <w:rFonts w:cs="Calibri"/>
          <w:i w:val="0"/>
          <w:iCs w:val="0"/>
        </w:rPr>
        <w:instrText>–</w:instrText>
      </w:r>
      <w:r w:rsidR="00D30809">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D30809" w:rsidRPr="00D30809">
        <w:rPr>
          <w:rFonts w:cs="Calibri"/>
          <w:szCs w:val="24"/>
          <w:vertAlign w:val="superscript"/>
        </w:rPr>
        <w:t>18</w:t>
      </w:r>
      <w:r w:rsidR="0091313B" w:rsidRPr="007700B1">
        <w:rPr>
          <w:i w:val="0"/>
          <w:iCs w:val="0"/>
        </w:rPr>
        <w:fldChar w:fldCharType="end"/>
      </w:r>
      <w:r w:rsidRPr="007700B1">
        <w:rPr>
          <w:i w:val="0"/>
          <w:iCs w:val="0"/>
        </w:rPr>
        <w:t xml:space="preserve"> 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D30809">
        <w:rPr>
          <w:i w:val="0"/>
          <w:iCs w:val="0"/>
        </w:rPr>
        <w:instrText xml:space="preserve"> ADDIN ZOTERO_ITEM CSL_CITATION {"citationID":"ofsFZhnl","properties":{"formattedCitation":"\\super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D30809" w:rsidRPr="00D30809">
        <w:rPr>
          <w:rFonts w:cs="Calibri"/>
          <w:szCs w:val="24"/>
          <w:vertAlign w:val="superscript"/>
        </w:rPr>
        <w:t>20</w:t>
      </w:r>
      <w:r w:rsidR="0091313B" w:rsidRPr="007700B1">
        <w:rPr>
          <w:i w:val="0"/>
          <w:iCs w:val="0"/>
        </w:rPr>
        <w:fldChar w:fldCharType="end"/>
      </w:r>
    </w:p>
    <w:bookmarkEnd w:id="138"/>
    <w:p w14:paraId="7C3F5505" w14:textId="6B8BBCAE" w:rsidR="00E87680" w:rsidRPr="007700B1" w:rsidRDefault="00E87680" w:rsidP="00423C4C"/>
    <w:p w14:paraId="1E00A742" w14:textId="0153BE90" w:rsidR="00BC396E" w:rsidRPr="007700B1" w:rsidRDefault="00350D15" w:rsidP="00423C4C">
      <w:r w:rsidRPr="007700B1">
        <w:rPr>
          <w:noProof/>
        </w:rPr>
        <w:drawing>
          <wp:inline distT="0" distB="0" distL="0" distR="0" wp14:anchorId="20514171" wp14:editId="206D801F">
            <wp:extent cx="5291455" cy="36626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1455" cy="3662680"/>
                    </a:xfrm>
                    <a:prstGeom prst="rect">
                      <a:avLst/>
                    </a:prstGeom>
                    <a:noFill/>
                    <a:ln>
                      <a:noFill/>
                    </a:ln>
                  </pic:spPr>
                </pic:pic>
              </a:graphicData>
            </a:graphic>
          </wp:inline>
        </w:drawing>
      </w:r>
    </w:p>
    <w:p w14:paraId="04C25429" w14:textId="710EF527" w:rsidR="0091313B" w:rsidRPr="007700B1" w:rsidRDefault="0091313B" w:rsidP="0091313B">
      <w:pPr>
        <w:pStyle w:val="Caption"/>
        <w:rPr>
          <w:i w:val="0"/>
          <w:iCs w:val="0"/>
        </w:rPr>
      </w:pPr>
      <w:bookmarkStart w:id="139" w:name="_Ref102742407"/>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6</w:t>
      </w:r>
      <w:r w:rsidR="00B059B3" w:rsidRPr="007700B1">
        <w:rPr>
          <w:i w:val="0"/>
          <w:iCs w:val="0"/>
          <w:noProof/>
        </w:rPr>
        <w:fldChar w:fldCharType="end"/>
      </w:r>
      <w:bookmarkEnd w:id="139"/>
      <w:r w:rsidRPr="007700B1">
        <w:rPr>
          <w:i w:val="0"/>
          <w:iCs w:val="0"/>
        </w:rPr>
        <w:t xml:space="preserve"> Temporal distribution of water withdrawals and consumption across this study, Huang et al. 2018</w:t>
      </w:r>
      <w:r w:rsidRPr="007700B1">
        <w:rPr>
          <w:i w:val="0"/>
          <w:iCs w:val="0"/>
        </w:rPr>
        <w:fldChar w:fldCharType="begin"/>
      </w:r>
      <w:r w:rsidR="00D30809">
        <w:rPr>
          <w:i w:val="0"/>
          <w:iCs w:val="0"/>
        </w:rPr>
        <w:instrText xml:space="preserve"> ADDIN ZOTERO_ITEM CSL_CITATION {"citationID":"iDOSCR1C","properties":{"formattedCitation":"\\super 18\\nosupersub{}","plainCitation":"18","noteIndex":0},"citationItems":[{"id":1402,"uris":["http://zotero.org/users/2476381/items/S5VQBL6B"],"itemData":{"id":1402,"type":"article-journal","abstract":"&lt;p&gt;&lt;strong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D30809">
        <w:rPr>
          <w:rFonts w:ascii="Cambria Math" w:hAnsi="Cambria Math" w:cs="Cambria Math"/>
          <w:i w:val="0"/>
          <w:iCs w:val="0"/>
        </w:rPr>
        <w:instrText>∘</w:instrText>
      </w:r>
      <w:r w:rsidR="00D30809">
        <w:rPr>
          <w:i w:val="0"/>
          <w:iCs w:val="0"/>
        </w:rPr>
        <w:instrText>&lt;/sup&gt;&lt;/span&gt;) sectoral water withdrawal dataset for the period 1971</w:instrText>
      </w:r>
      <w:r w:rsidR="00D30809">
        <w:rPr>
          <w:rFonts w:cs="Calibri"/>
          <w:i w:val="0"/>
          <w:iCs w:val="0"/>
        </w:rPr>
        <w:instrText>–</w:instrText>
      </w:r>
      <w:r w:rsidR="00D30809">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D30809" w:rsidRPr="00D30809">
        <w:rPr>
          <w:rFonts w:cs="Calibri"/>
          <w:szCs w:val="24"/>
          <w:vertAlign w:val="superscript"/>
        </w:rPr>
        <w:t>18</w:t>
      </w:r>
      <w:r w:rsidRPr="007700B1">
        <w:rPr>
          <w:i w:val="0"/>
          <w:iCs w:val="0"/>
        </w:rPr>
        <w:fldChar w:fldCharType="end"/>
      </w:r>
      <w:r w:rsidRPr="007700B1">
        <w:rPr>
          <w:i w:val="0"/>
          <w:iCs w:val="0"/>
        </w:rPr>
        <w:t xml:space="preserve"> and </w:t>
      </w:r>
      <w:proofErr w:type="spellStart"/>
      <w:r w:rsidRPr="007700B1">
        <w:rPr>
          <w:i w:val="0"/>
          <w:iCs w:val="0"/>
        </w:rPr>
        <w:t>Mekonnen</w:t>
      </w:r>
      <w:proofErr w:type="spellEnd"/>
      <w:r w:rsidRPr="007700B1">
        <w:rPr>
          <w:i w:val="0"/>
          <w:iCs w:val="0"/>
        </w:rPr>
        <w:t>, M.M. and Hoekstra, A.Y. 2011</w:t>
      </w:r>
      <w:r w:rsidRPr="007700B1">
        <w:rPr>
          <w:i w:val="0"/>
          <w:iCs w:val="0"/>
        </w:rPr>
        <w:fldChar w:fldCharType="begin"/>
      </w:r>
      <w:r w:rsidR="00D30809">
        <w:rPr>
          <w:i w:val="0"/>
          <w:iCs w:val="0"/>
        </w:rPr>
        <w:instrText xml:space="preserve"> ADDIN ZOTERO_ITEM CSL_CITATION {"citationID":"SAAYa4Oe","properties":{"formattedCitation":"\\super 20\\nosupersub{}","plainCitation":"20","noteIndex":0},"citationItems":[{"id":1468,"uris":["http://zotero.org/users/2476381/items/QRU4EFSB"],"itemData":{"id":1468,"type":"report","event-place":"Delft,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D30809" w:rsidRPr="00D30809">
        <w:rPr>
          <w:rFonts w:cs="Calibri"/>
          <w:szCs w:val="24"/>
          <w:vertAlign w:val="superscript"/>
        </w:rPr>
        <w:t>20</w:t>
      </w:r>
      <w:r w:rsidRPr="007700B1">
        <w:rPr>
          <w:i w:val="0"/>
          <w:iCs w:val="0"/>
        </w:rPr>
        <w:fldChar w:fldCharType="end"/>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lastRenderedPageBreak/>
        <w:t>Usage Notes</w:t>
      </w:r>
    </w:p>
    <w:p w14:paraId="4B7CF63C" w14:textId="1102317A"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23"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8B508E" w:rsidRPr="007700B1">
        <w:rPr>
          <w:rFonts w:asciiTheme="minorHAnsi" w:hAnsiTheme="minorHAnsi" w:cstheme="minorHAnsi"/>
          <w:lang w:val="en-US" w:eastAsia="en-US"/>
        </w:rPr>
        <w:t xml:space="preserve"> (</w:t>
      </w:r>
      <w:hyperlink r:id="rId24"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7020323B"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4BAF141F"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742043CC" w:rsidR="00A05D58" w:rsidRPr="007700B1" w:rsidRDefault="00CB37B3" w:rsidP="00A05D58">
      <w:pPr>
        <w:pStyle w:val="Caption"/>
        <w:rPr>
          <w:i w:val="0"/>
          <w:iCs w:val="0"/>
        </w:rPr>
      </w:pPr>
      <w:bookmarkStart w:id="140"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7</w:t>
      </w:r>
      <w:r w:rsidR="00B059B3" w:rsidRPr="007700B1">
        <w:rPr>
          <w:i w:val="0"/>
          <w:iCs w:val="0"/>
          <w:noProof/>
        </w:rPr>
        <w:fldChar w:fldCharType="end"/>
      </w:r>
      <w:bookmarkEnd w:id="140"/>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141" w:name="_Ref102750638"/>
      <w:r>
        <w:rPr>
          <w:i w:val="0"/>
          <w:iCs w:val="0"/>
          <w:noProof/>
        </w:rPr>
        <w:lastRenderedPageBreak/>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6BA77F63" w:rsidR="00CB37B3" w:rsidRPr="007700B1" w:rsidRDefault="00CB37B3" w:rsidP="0089452B">
      <w:pPr>
        <w:pStyle w:val="Caption"/>
        <w:rPr>
          <w:i w:val="0"/>
          <w:iCs w:val="0"/>
        </w:rPr>
      </w:pPr>
      <w:bookmarkStart w:id="142"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8</w:t>
      </w:r>
      <w:r w:rsidR="00B059B3" w:rsidRPr="007700B1">
        <w:rPr>
          <w:i w:val="0"/>
          <w:iCs w:val="0"/>
          <w:noProof/>
        </w:rPr>
        <w:fldChar w:fldCharType="end"/>
      </w:r>
      <w:bookmarkEnd w:id="141"/>
      <w:bookmarkEnd w:id="142"/>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5016AD32" w:rsidR="003165B5" w:rsidRPr="007700B1"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D30809">
        <w:rPr>
          <w:rFonts w:asciiTheme="minorHAnsi" w:hAnsiTheme="minorHAnsi" w:cstheme="minorHAnsi"/>
          <w:lang w:val="en-US" w:eastAsia="en-US"/>
        </w:rPr>
        <w:instrText xml:space="preserve"> ADDIN ZOTERO_ITEM CSL_CITATION {"citationID":"S8LKNJXM","properties":{"formattedCitation":"\\super 35\\nosupersub{}","plainCitation":"35","noteIndex":0},"citationItems":[{"id":1489,"uris":["http://zotero.org/users/2476381/items/3Z6NXG82"],"itemData":{"id":1489,"type":"article-journal","abstract":"&lt;p&gt;&lt;strong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D30809" w:rsidRPr="00D30809">
        <w:rPr>
          <w:rFonts w:cs="Calibri"/>
          <w:szCs w:val="24"/>
          <w:vertAlign w:val="superscript"/>
        </w:rPr>
        <w:t>35</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593DBF28" w:rsidR="0094698D" w:rsidRPr="007700B1"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869D48E" w14:textId="77777777" w:rsidR="00F62D97" w:rsidRPr="007700B1" w:rsidRDefault="00F62D97" w:rsidP="00F62D97">
      <w:pPr>
        <w:rPr>
          <w:color w:val="FF0000"/>
        </w:rPr>
      </w:pPr>
    </w:p>
    <w:tbl>
      <w:tblPr>
        <w:tblStyle w:val="TableGrid"/>
        <w:tblW w:w="5458" w:type="pct"/>
        <w:tblLook w:val="04A0" w:firstRow="1" w:lastRow="0" w:firstColumn="1" w:lastColumn="0" w:noHBand="0" w:noVBand="1"/>
      </w:tblPr>
      <w:tblGrid>
        <w:gridCol w:w="1021"/>
        <w:gridCol w:w="1137"/>
        <w:gridCol w:w="926"/>
        <w:gridCol w:w="2991"/>
        <w:gridCol w:w="3258"/>
      </w:tblGrid>
      <w:tr w:rsidR="00E3730D" w:rsidRPr="007700B1" w14:paraId="311E930C" w14:textId="77777777" w:rsidTr="00E3730D">
        <w:trPr>
          <w:trHeight w:val="802"/>
        </w:trPr>
        <w:tc>
          <w:tcPr>
            <w:tcW w:w="760" w:type="pct"/>
            <w:shd w:val="clear" w:color="auto" w:fill="F2F2F2" w:themeFill="background1" w:themeFillShade="F2"/>
            <w:vAlign w:val="center"/>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1112" w:type="pct"/>
            <w:shd w:val="clear" w:color="auto" w:fill="F2F2F2" w:themeFill="background1" w:themeFillShade="F2"/>
            <w:vAlign w:val="center"/>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790" w:type="pct"/>
            <w:shd w:val="clear" w:color="auto" w:fill="F2F2F2" w:themeFill="background1" w:themeFillShade="F2"/>
            <w:vAlign w:val="center"/>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435" w:type="pct"/>
            <w:shd w:val="clear" w:color="auto" w:fill="F2F2F2" w:themeFill="background1" w:themeFillShade="F2"/>
            <w:vAlign w:val="center"/>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904" w:type="pct"/>
            <w:shd w:val="clear" w:color="auto" w:fill="F2F2F2" w:themeFill="background1" w:themeFillShade="F2"/>
            <w:vAlign w:val="center"/>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E3730D" w:rsidRPr="007700B1" w14:paraId="58865C61" w14:textId="77777777" w:rsidTr="00E3730D">
        <w:trPr>
          <w:trHeight w:val="405"/>
        </w:trPr>
        <w:tc>
          <w:tcPr>
            <w:tcW w:w="760" w:type="pct"/>
            <w:shd w:val="clear" w:color="auto" w:fill="auto"/>
            <w:vAlign w:val="center"/>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1112" w:type="pct"/>
            <w:vAlign w:val="center"/>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790" w:type="pct"/>
            <w:vAlign w:val="center"/>
          </w:tcPr>
          <w:p w14:paraId="5B8A1B1C" w14:textId="7D62A28B" w:rsidR="00E3730D" w:rsidRPr="007700B1" w:rsidRDefault="006E7727" w:rsidP="00E3730D">
            <w:pPr>
              <w:pStyle w:val="NormalWeb"/>
              <w:spacing w:before="0" w:beforeAutospacing="0" w:after="0" w:afterAutospacing="0"/>
              <w:jc w:val="center"/>
              <w:rPr>
                <w:sz w:val="18"/>
                <w:szCs w:val="18"/>
              </w:rPr>
            </w:pPr>
            <w:r w:rsidRPr="007700B1">
              <w:rPr>
                <w:sz w:val="18"/>
                <w:szCs w:val="18"/>
              </w:rPr>
              <w:t>v1.3.0</w:t>
            </w:r>
          </w:p>
        </w:tc>
        <w:tc>
          <w:tcPr>
            <w:tcW w:w="1435" w:type="pct"/>
            <w:vAlign w:val="center"/>
          </w:tcPr>
          <w:p w14:paraId="6896BD1C" w14:textId="1FF6CEB3" w:rsidR="00E3730D" w:rsidRPr="007700B1" w:rsidRDefault="00EE5985" w:rsidP="00E3730D">
            <w:pPr>
              <w:pStyle w:val="NormalWeb"/>
              <w:spacing w:before="0" w:beforeAutospacing="0" w:after="0" w:afterAutospacing="0"/>
              <w:jc w:val="center"/>
              <w:rPr>
                <w:sz w:val="18"/>
                <w:szCs w:val="18"/>
              </w:rPr>
            </w:pPr>
            <w:hyperlink r:id="rId27" w:history="1">
              <w:r w:rsidR="00D73991" w:rsidRPr="007700B1">
                <w:rPr>
                  <w:rStyle w:val="Hyperlink"/>
                  <w:sz w:val="18"/>
                  <w:szCs w:val="18"/>
                </w:rPr>
                <w:t>https://doi.org/10.7910/DVN/VIQEAB</w:t>
              </w:r>
            </w:hyperlink>
            <w:r w:rsidR="00D73991" w:rsidRPr="007700B1">
              <w:rPr>
                <w:sz w:val="18"/>
                <w:szCs w:val="18"/>
              </w:rPr>
              <w:t xml:space="preserve"> </w:t>
            </w:r>
          </w:p>
        </w:tc>
        <w:tc>
          <w:tcPr>
            <w:tcW w:w="904" w:type="pct"/>
            <w:vAlign w:val="center"/>
          </w:tcPr>
          <w:p w14:paraId="79E1B9CE" w14:textId="5A647022" w:rsidR="00E3730D" w:rsidRPr="007700B1" w:rsidRDefault="00EE5985" w:rsidP="00E3730D">
            <w:pPr>
              <w:pStyle w:val="NormalWeb"/>
              <w:spacing w:before="0" w:beforeAutospacing="0" w:after="0" w:afterAutospacing="0"/>
              <w:jc w:val="center"/>
              <w:rPr>
                <w:sz w:val="18"/>
                <w:szCs w:val="18"/>
              </w:rPr>
            </w:pPr>
            <w:hyperlink r:id="rId28" w:history="1">
              <w:r w:rsidR="00D73991" w:rsidRPr="007700B1">
                <w:rPr>
                  <w:rStyle w:val="Hyperlink"/>
                  <w:sz w:val="18"/>
                  <w:szCs w:val="18"/>
                </w:rPr>
                <w:t>https://doi.org/10.5281/zenodo.6399488</w:t>
              </w:r>
            </w:hyperlink>
            <w:r w:rsidR="00D73991" w:rsidRPr="007700B1">
              <w:rPr>
                <w:sz w:val="18"/>
                <w:szCs w:val="18"/>
              </w:rPr>
              <w:t xml:space="preserve"> </w:t>
            </w:r>
          </w:p>
        </w:tc>
      </w:tr>
      <w:tr w:rsidR="00E3730D" w:rsidRPr="007700B1" w14:paraId="166D7DDD" w14:textId="77777777" w:rsidTr="00E3730D">
        <w:trPr>
          <w:trHeight w:val="405"/>
        </w:trPr>
        <w:tc>
          <w:tcPr>
            <w:tcW w:w="760" w:type="pct"/>
            <w:shd w:val="clear" w:color="auto" w:fill="auto"/>
            <w:vAlign w:val="center"/>
          </w:tcPr>
          <w:p w14:paraId="01863A4A" w14:textId="72283E01" w:rsidR="00E3730D" w:rsidRPr="007700B1" w:rsidRDefault="00E3730D" w:rsidP="00E3730D">
            <w:pPr>
              <w:pStyle w:val="NormalWeb"/>
              <w:spacing w:before="0" w:beforeAutospacing="0" w:after="0" w:afterAutospacing="0"/>
              <w:jc w:val="center"/>
              <w:rPr>
                <w:b/>
                <w:bCs/>
              </w:rPr>
            </w:pPr>
            <w:r w:rsidRPr="007700B1">
              <w:rPr>
                <w:b/>
                <w:bCs/>
              </w:rPr>
              <w:t>GCAM</w:t>
            </w:r>
          </w:p>
        </w:tc>
        <w:tc>
          <w:tcPr>
            <w:tcW w:w="1112" w:type="pct"/>
            <w:vAlign w:val="center"/>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790" w:type="pct"/>
            <w:vAlign w:val="center"/>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435" w:type="pct"/>
            <w:vAlign w:val="center"/>
          </w:tcPr>
          <w:p w14:paraId="1576DF6F" w14:textId="5A2EB0A7" w:rsidR="00E3730D" w:rsidRPr="007700B1" w:rsidRDefault="00EE5985" w:rsidP="00E3730D">
            <w:pPr>
              <w:pStyle w:val="NormalWeb"/>
              <w:spacing w:before="0" w:beforeAutospacing="0" w:after="0" w:afterAutospacing="0"/>
              <w:jc w:val="center"/>
              <w:rPr>
                <w:sz w:val="18"/>
                <w:szCs w:val="18"/>
              </w:rPr>
            </w:pPr>
            <w:hyperlink r:id="rId29" w:history="1">
              <w:r w:rsidR="00D73991" w:rsidRPr="007700B1">
                <w:rPr>
                  <w:rStyle w:val="Hyperlink"/>
                  <w:sz w:val="18"/>
                  <w:szCs w:val="18"/>
                </w:rPr>
                <w:t>https://data.pnnl.gov/dataset/13224</w:t>
              </w:r>
            </w:hyperlink>
            <w:r w:rsidR="00D73991" w:rsidRPr="007700B1">
              <w:rPr>
                <w:sz w:val="18"/>
                <w:szCs w:val="18"/>
              </w:rPr>
              <w:t xml:space="preserve"> </w:t>
            </w:r>
          </w:p>
        </w:tc>
        <w:tc>
          <w:tcPr>
            <w:tcW w:w="904" w:type="pct"/>
            <w:vAlign w:val="center"/>
          </w:tcPr>
          <w:p w14:paraId="0C6661CC" w14:textId="4C3BCA83" w:rsidR="00E3730D" w:rsidRPr="007700B1" w:rsidRDefault="00EE5985" w:rsidP="00E3730D">
            <w:pPr>
              <w:pStyle w:val="NormalWeb"/>
              <w:spacing w:before="0" w:beforeAutospacing="0" w:after="0" w:afterAutospacing="0"/>
              <w:jc w:val="center"/>
              <w:rPr>
                <w:sz w:val="18"/>
                <w:szCs w:val="18"/>
              </w:rPr>
            </w:pPr>
            <w:hyperlink r:id="rId30" w:history="1">
              <w:r w:rsidR="00D73991" w:rsidRPr="007700B1">
                <w:rPr>
                  <w:rStyle w:val="Hyperlink"/>
                  <w:sz w:val="18"/>
                  <w:szCs w:val="18"/>
                </w:rPr>
                <w:t>http://doi.org/10.5281/zenodo.3713432</w:t>
              </w:r>
            </w:hyperlink>
            <w:r w:rsidR="00D73991" w:rsidRPr="007700B1">
              <w:rPr>
                <w:sz w:val="18"/>
                <w:szCs w:val="18"/>
              </w:rPr>
              <w:t xml:space="preserve"> </w:t>
            </w:r>
          </w:p>
        </w:tc>
      </w:tr>
      <w:tr w:rsidR="00E3730D" w:rsidRPr="007700B1" w14:paraId="5187B48B" w14:textId="77777777" w:rsidTr="00E3730D">
        <w:trPr>
          <w:trHeight w:val="405"/>
        </w:trPr>
        <w:tc>
          <w:tcPr>
            <w:tcW w:w="760" w:type="pct"/>
            <w:shd w:val="clear" w:color="auto" w:fill="auto"/>
            <w:vAlign w:val="center"/>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1112" w:type="pct"/>
            <w:vAlign w:val="center"/>
          </w:tcPr>
          <w:p w14:paraId="5C9E2C18" w14:textId="2C11BE10" w:rsidR="00E3730D" w:rsidRPr="007700B1" w:rsidRDefault="00E3730D" w:rsidP="00E3730D">
            <w:pPr>
              <w:pStyle w:val="NormalWeb"/>
              <w:spacing w:before="0" w:beforeAutospacing="0" w:after="0" w:afterAutospacing="0"/>
              <w:jc w:val="center"/>
              <w:rPr>
                <w:sz w:val="18"/>
                <w:szCs w:val="18"/>
              </w:rPr>
            </w:pPr>
            <w:proofErr w:type="spellStart"/>
            <w:r w:rsidRPr="007700B1">
              <w:rPr>
                <w:sz w:val="18"/>
                <w:szCs w:val="18"/>
              </w:rPr>
              <w:t>Landuse</w:t>
            </w:r>
            <w:proofErr w:type="spellEnd"/>
            <w:r w:rsidRPr="007700B1">
              <w:rPr>
                <w:sz w:val="18"/>
                <w:szCs w:val="18"/>
              </w:rPr>
              <w:t xml:space="preserve"> change data used as input for Tethys</w:t>
            </w:r>
          </w:p>
        </w:tc>
        <w:tc>
          <w:tcPr>
            <w:tcW w:w="790" w:type="pct"/>
            <w:vAlign w:val="center"/>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435" w:type="pct"/>
            <w:vAlign w:val="center"/>
          </w:tcPr>
          <w:p w14:paraId="600FF68B" w14:textId="2CD4E73F" w:rsidR="00E3730D" w:rsidRPr="007700B1" w:rsidRDefault="00EE5985" w:rsidP="00E3730D">
            <w:pPr>
              <w:pStyle w:val="NormalWeb"/>
              <w:spacing w:before="0" w:beforeAutospacing="0" w:after="0" w:afterAutospacing="0"/>
              <w:jc w:val="center"/>
              <w:rPr>
                <w:sz w:val="18"/>
                <w:szCs w:val="18"/>
              </w:rPr>
            </w:pPr>
            <w:hyperlink r:id="rId31" w:history="1">
              <w:r w:rsidR="00D73991" w:rsidRPr="007700B1">
                <w:rPr>
                  <w:rStyle w:val="Hyperlink"/>
                  <w:sz w:val="18"/>
                  <w:szCs w:val="18"/>
                </w:rPr>
                <w:t>https://data.pnnl.gov/dataset/13192</w:t>
              </w:r>
            </w:hyperlink>
            <w:r w:rsidR="00D73991" w:rsidRPr="007700B1">
              <w:rPr>
                <w:sz w:val="18"/>
                <w:szCs w:val="18"/>
              </w:rPr>
              <w:t xml:space="preserve"> </w:t>
            </w:r>
          </w:p>
        </w:tc>
        <w:tc>
          <w:tcPr>
            <w:tcW w:w="904" w:type="pct"/>
            <w:vAlign w:val="center"/>
          </w:tcPr>
          <w:p w14:paraId="5F721733" w14:textId="7EB825B0" w:rsidR="00E3730D" w:rsidRPr="007700B1" w:rsidRDefault="00EE5985" w:rsidP="00E3730D">
            <w:pPr>
              <w:pStyle w:val="NormalWeb"/>
              <w:spacing w:before="0" w:beforeAutospacing="0" w:after="0" w:afterAutospacing="0"/>
              <w:jc w:val="center"/>
              <w:rPr>
                <w:sz w:val="18"/>
                <w:szCs w:val="18"/>
              </w:rPr>
            </w:pPr>
            <w:hyperlink r:id="rId32" w:history="1">
              <w:r w:rsidR="00D73991" w:rsidRPr="007700B1">
                <w:rPr>
                  <w:rStyle w:val="Hyperlink"/>
                  <w:sz w:val="18"/>
                  <w:szCs w:val="18"/>
                </w:rPr>
                <w:t>http://doi.org/10.5281/zenodo.3713378</w:t>
              </w:r>
            </w:hyperlink>
            <w:r w:rsidR="00D73991" w:rsidRPr="007700B1">
              <w:rPr>
                <w:sz w:val="18"/>
                <w:szCs w:val="18"/>
              </w:rPr>
              <w:t xml:space="preserve"> </w:t>
            </w:r>
          </w:p>
        </w:tc>
      </w:tr>
    </w:tbl>
    <w:p w14:paraId="31893AED" w14:textId="77777777" w:rsidR="004866DC" w:rsidRPr="007700B1" w:rsidRDefault="004866DC" w:rsidP="00F62D97">
      <w:pPr>
        <w:rPr>
          <w:color w:val="FF0000"/>
        </w:rPr>
      </w:pP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w:t>
      </w:r>
      <w:proofErr w:type="spellStart"/>
      <w:r w:rsidRPr="007700B1">
        <w:t>MultiSector</w:t>
      </w:r>
      <w:proofErr w:type="spellEnd"/>
      <w:r w:rsidRPr="007700B1">
        <w:t xml:space="preserve">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43EAA1DC" w:rsidR="00E3730D" w:rsidRPr="007700B1" w:rsidRDefault="00E3730D" w:rsidP="006A42F1">
      <w:r w:rsidRPr="007700B1">
        <w:t>Z.K., I.T., P.P.,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1075C2AB" w:rsidR="006C2EB6" w:rsidRPr="007700B1" w:rsidRDefault="00E3730D" w:rsidP="006A42F1">
      <w:r w:rsidRPr="007700B1">
        <w:t>Z.K., I.T., P.P., 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7700B1" w:rsidRDefault="00C658AC" w:rsidP="006A42F1">
      <w:pPr>
        <w:pStyle w:val="Heading3"/>
        <w:spacing w:before="0" w:after="0"/>
        <w:rPr>
          <w:lang w:val="es-ES"/>
        </w:rPr>
      </w:pPr>
      <w:proofErr w:type="spellStart"/>
      <w:r w:rsidRPr="007700B1">
        <w:rPr>
          <w:lang w:val="es-ES"/>
        </w:rPr>
        <w:lastRenderedPageBreak/>
        <w:t>References</w:t>
      </w:r>
      <w:proofErr w:type="spellEnd"/>
    </w:p>
    <w:p w14:paraId="41B96186" w14:textId="3E742EA8" w:rsidR="00DB5C08" w:rsidRPr="007700B1"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s-ES"/>
        </w:rPr>
      </w:pPr>
    </w:p>
    <w:p w14:paraId="48F3D79B" w14:textId="77777777" w:rsidR="00D30809" w:rsidRPr="00D30809" w:rsidRDefault="00DB5C08" w:rsidP="00D30809">
      <w:pPr>
        <w:pStyle w:val="Bibliography"/>
        <w:rPr>
          <w:rFonts w:cs="Calibri"/>
        </w:rPr>
      </w:pPr>
      <w:r w:rsidRPr="007700B1">
        <w:fldChar w:fldCharType="begin"/>
      </w:r>
      <w:r w:rsidR="00932E48" w:rsidRPr="007700B1">
        <w:rPr>
          <w:lang w:val="es-ES"/>
        </w:rPr>
        <w:instrText xml:space="preserve"> ADDIN ZOTERO_BIBL {"uncited":[],"omitted":[],"custom":[]} CSL_BIBLIOGRAPHY </w:instrText>
      </w:r>
      <w:r w:rsidRPr="007700B1">
        <w:fldChar w:fldCharType="separate"/>
      </w:r>
      <w:r w:rsidR="00D30809" w:rsidRPr="00D30809">
        <w:rPr>
          <w:rFonts w:cs="Calibri"/>
          <w:lang w:val="es-ES"/>
        </w:rPr>
        <w:t>1.</w:t>
      </w:r>
      <w:r w:rsidR="00D30809" w:rsidRPr="00D30809">
        <w:rPr>
          <w:rFonts w:cs="Calibri"/>
          <w:lang w:val="es-ES"/>
        </w:rPr>
        <w:tab/>
        <w:t xml:space="preserve">Graham, N. T. </w:t>
      </w:r>
      <w:r w:rsidR="00D30809" w:rsidRPr="00D30809">
        <w:rPr>
          <w:rFonts w:cs="Calibri"/>
          <w:i/>
          <w:iCs/>
          <w:lang w:val="es-ES"/>
        </w:rPr>
        <w:t>et al.</w:t>
      </w:r>
      <w:r w:rsidR="00D30809" w:rsidRPr="00D30809">
        <w:rPr>
          <w:rFonts w:cs="Calibri"/>
          <w:lang w:val="es-ES"/>
        </w:rPr>
        <w:t xml:space="preserve"> </w:t>
      </w:r>
      <w:r w:rsidR="00D30809" w:rsidRPr="00D30809">
        <w:rPr>
          <w:rFonts w:cs="Calibri"/>
        </w:rPr>
        <w:t xml:space="preserve">Humans drive future water scarcity changes across all Shared Socioeconomic Pathways. </w:t>
      </w:r>
      <w:r w:rsidR="00D30809" w:rsidRPr="00D30809">
        <w:rPr>
          <w:rFonts w:cs="Calibri"/>
          <w:i/>
          <w:iCs/>
        </w:rPr>
        <w:t>Environ. Res. Lett.</w:t>
      </w:r>
      <w:r w:rsidR="00D30809" w:rsidRPr="00D30809">
        <w:rPr>
          <w:rFonts w:cs="Calibri"/>
        </w:rPr>
        <w:t xml:space="preserve"> </w:t>
      </w:r>
      <w:r w:rsidR="00D30809" w:rsidRPr="00D30809">
        <w:rPr>
          <w:rFonts w:cs="Calibri"/>
          <w:b/>
          <w:bCs/>
        </w:rPr>
        <w:t>15</w:t>
      </w:r>
      <w:r w:rsidR="00D30809" w:rsidRPr="00D30809">
        <w:rPr>
          <w:rFonts w:cs="Calibri"/>
        </w:rPr>
        <w:t>, 014007 (2020).</w:t>
      </w:r>
    </w:p>
    <w:p w14:paraId="4DA324F5" w14:textId="77777777" w:rsidR="00D30809" w:rsidRPr="00D30809" w:rsidRDefault="00D30809" w:rsidP="00D30809">
      <w:pPr>
        <w:pStyle w:val="Bibliography"/>
        <w:rPr>
          <w:rFonts w:cs="Calibri"/>
        </w:rPr>
      </w:pPr>
      <w:r w:rsidRPr="00D30809">
        <w:rPr>
          <w:rFonts w:cs="Calibri"/>
        </w:rPr>
        <w:t>2.</w:t>
      </w:r>
      <w:r w:rsidRPr="00D30809">
        <w:rPr>
          <w:rFonts w:cs="Calibri"/>
        </w:rPr>
        <w:tab/>
        <w:t xml:space="preserve">Li, X. </w:t>
      </w:r>
      <w:r w:rsidRPr="00D30809">
        <w:rPr>
          <w:rFonts w:cs="Calibri"/>
          <w:i/>
          <w:iCs/>
        </w:rPr>
        <w:t>et al.</w:t>
      </w:r>
      <w:r w:rsidRPr="00D30809">
        <w:rPr>
          <w:rFonts w:cs="Calibri"/>
        </w:rPr>
        <w:t xml:space="preserve"> Tethys – A Python Package for Spatial and Temporal Downscaling of Global Water Withdrawals. </w:t>
      </w:r>
      <w:r w:rsidRPr="00D30809">
        <w:rPr>
          <w:rFonts w:cs="Calibri"/>
          <w:i/>
          <w:iCs/>
        </w:rPr>
        <w:t>Journal of Open Research Software</w:t>
      </w:r>
      <w:r w:rsidRPr="00D30809">
        <w:rPr>
          <w:rFonts w:cs="Calibri"/>
        </w:rPr>
        <w:t xml:space="preserve"> </w:t>
      </w:r>
      <w:r w:rsidRPr="00D30809">
        <w:rPr>
          <w:rFonts w:cs="Calibri"/>
          <w:b/>
          <w:bCs/>
        </w:rPr>
        <w:t>6</w:t>
      </w:r>
      <w:r w:rsidRPr="00D30809">
        <w:rPr>
          <w:rFonts w:cs="Calibri"/>
        </w:rPr>
        <w:t>, (2018).</w:t>
      </w:r>
    </w:p>
    <w:p w14:paraId="06CDA812" w14:textId="77777777" w:rsidR="00D30809" w:rsidRPr="00D30809" w:rsidRDefault="00D30809" w:rsidP="00D30809">
      <w:pPr>
        <w:pStyle w:val="Bibliography"/>
        <w:rPr>
          <w:rFonts w:cs="Calibri"/>
        </w:rPr>
      </w:pPr>
      <w:r w:rsidRPr="00D30809">
        <w:rPr>
          <w:rFonts w:cs="Calibri"/>
        </w:rPr>
        <w:t>3.</w:t>
      </w:r>
      <w:r w:rsidRPr="00D30809">
        <w:rPr>
          <w:rFonts w:cs="Calibri"/>
        </w:rPr>
        <w:tab/>
        <w:t xml:space="preserve">Vernon, C. R. </w:t>
      </w:r>
      <w:r w:rsidRPr="00D30809">
        <w:rPr>
          <w:rFonts w:cs="Calibri"/>
          <w:i/>
          <w:iCs/>
        </w:rPr>
        <w:t>et al.</w:t>
      </w:r>
      <w:r w:rsidRPr="00D30809">
        <w:rPr>
          <w:rFonts w:cs="Calibri"/>
        </w:rPr>
        <w:t xml:space="preserve"> Demeter – A Land Use and Land Cover Change Disaggregation Model. </w:t>
      </w:r>
      <w:r w:rsidRPr="00D30809">
        <w:rPr>
          <w:rFonts w:cs="Calibri"/>
          <w:i/>
          <w:iCs/>
        </w:rPr>
        <w:t>Journal of Open Research Software</w:t>
      </w:r>
      <w:r w:rsidRPr="00D30809">
        <w:rPr>
          <w:rFonts w:cs="Calibri"/>
        </w:rPr>
        <w:t xml:space="preserve"> </w:t>
      </w:r>
      <w:r w:rsidRPr="00D30809">
        <w:rPr>
          <w:rFonts w:cs="Calibri"/>
          <w:b/>
          <w:bCs/>
        </w:rPr>
        <w:t>6</w:t>
      </w:r>
      <w:r w:rsidRPr="00D30809">
        <w:rPr>
          <w:rFonts w:cs="Calibri"/>
        </w:rPr>
        <w:t>, 15 (2018).</w:t>
      </w:r>
    </w:p>
    <w:p w14:paraId="1AB55E95" w14:textId="77777777" w:rsidR="00D30809" w:rsidRPr="00D30809" w:rsidRDefault="00D30809" w:rsidP="00D30809">
      <w:pPr>
        <w:pStyle w:val="Bibliography"/>
        <w:rPr>
          <w:rFonts w:cs="Calibri"/>
        </w:rPr>
      </w:pPr>
      <w:r w:rsidRPr="00D30809">
        <w:rPr>
          <w:rFonts w:cs="Calibri"/>
        </w:rPr>
        <w:t>4.</w:t>
      </w:r>
      <w:r w:rsidRPr="00D30809">
        <w:rPr>
          <w:rFonts w:cs="Calibri"/>
        </w:rPr>
        <w:tab/>
        <w:t xml:space="preserve">van Vuuren, D. P. </w:t>
      </w:r>
      <w:r w:rsidRPr="00D30809">
        <w:rPr>
          <w:rFonts w:cs="Calibri"/>
          <w:i/>
          <w:iCs/>
        </w:rPr>
        <w:t>et al.</w:t>
      </w:r>
      <w:r w:rsidRPr="00D30809">
        <w:rPr>
          <w:rFonts w:cs="Calibri"/>
        </w:rPr>
        <w:t xml:space="preserve"> The representative concentration pathways: an overview. </w:t>
      </w:r>
      <w:r w:rsidRPr="00D30809">
        <w:rPr>
          <w:rFonts w:cs="Calibri"/>
          <w:i/>
          <w:iCs/>
        </w:rPr>
        <w:t>Climatic Change</w:t>
      </w:r>
      <w:r w:rsidRPr="00D30809">
        <w:rPr>
          <w:rFonts w:cs="Calibri"/>
        </w:rPr>
        <w:t xml:space="preserve"> </w:t>
      </w:r>
      <w:r w:rsidRPr="00D30809">
        <w:rPr>
          <w:rFonts w:cs="Calibri"/>
          <w:b/>
          <w:bCs/>
        </w:rPr>
        <w:t>109</w:t>
      </w:r>
      <w:r w:rsidRPr="00D30809">
        <w:rPr>
          <w:rFonts w:cs="Calibri"/>
        </w:rPr>
        <w:t>, 5 (2011).</w:t>
      </w:r>
    </w:p>
    <w:p w14:paraId="3AFA3BC4" w14:textId="77777777" w:rsidR="00D30809" w:rsidRPr="00D30809" w:rsidRDefault="00D30809" w:rsidP="00D30809">
      <w:pPr>
        <w:pStyle w:val="Bibliography"/>
        <w:rPr>
          <w:rFonts w:cs="Calibri"/>
        </w:rPr>
      </w:pPr>
      <w:r w:rsidRPr="00D30809">
        <w:rPr>
          <w:rFonts w:cs="Calibri"/>
        </w:rPr>
        <w:t>5.</w:t>
      </w:r>
      <w:r w:rsidRPr="00D30809">
        <w:rPr>
          <w:rFonts w:cs="Calibri"/>
        </w:rPr>
        <w:tab/>
        <w:t xml:space="preserve">O’Neill, B. C. </w:t>
      </w:r>
      <w:r w:rsidRPr="00D30809">
        <w:rPr>
          <w:rFonts w:cs="Calibri"/>
          <w:i/>
          <w:iCs/>
        </w:rPr>
        <w:t>et al.</w:t>
      </w:r>
      <w:r w:rsidRPr="00D30809">
        <w:rPr>
          <w:rFonts w:cs="Calibri"/>
        </w:rPr>
        <w:t xml:space="preserve"> The roads ahead: Narratives for shared socioeconomic pathways describing world futures in the 21st century. </w:t>
      </w:r>
      <w:r w:rsidRPr="00D30809">
        <w:rPr>
          <w:rFonts w:cs="Calibri"/>
          <w:i/>
          <w:iCs/>
        </w:rPr>
        <w:t>Global Environmental Change</w:t>
      </w:r>
      <w:r w:rsidRPr="00D30809">
        <w:rPr>
          <w:rFonts w:cs="Calibri"/>
        </w:rPr>
        <w:t xml:space="preserve"> </w:t>
      </w:r>
      <w:r w:rsidRPr="00D30809">
        <w:rPr>
          <w:rFonts w:cs="Calibri"/>
          <w:b/>
          <w:bCs/>
        </w:rPr>
        <w:t>42</w:t>
      </w:r>
      <w:r w:rsidRPr="00D30809">
        <w:rPr>
          <w:rFonts w:cs="Calibri"/>
        </w:rPr>
        <w:t>, 169–180 (2017).</w:t>
      </w:r>
    </w:p>
    <w:p w14:paraId="2CD3AC8A" w14:textId="77777777" w:rsidR="00D30809" w:rsidRPr="00D30809" w:rsidRDefault="00D30809" w:rsidP="00D30809">
      <w:pPr>
        <w:pStyle w:val="Bibliography"/>
        <w:rPr>
          <w:rFonts w:cs="Calibri"/>
        </w:rPr>
      </w:pPr>
      <w:r w:rsidRPr="00D30809">
        <w:rPr>
          <w:rFonts w:cs="Calibri"/>
        </w:rPr>
        <w:t>6.</w:t>
      </w:r>
      <w:r w:rsidRPr="00D30809">
        <w:rPr>
          <w:rFonts w:cs="Calibri"/>
        </w:rPr>
        <w:tab/>
        <w:t>ISIMIP. Inter Sectoral Impact Model Intercomparison (ISIMIP) - Input Data and Bias Correction. (2019).</w:t>
      </w:r>
    </w:p>
    <w:p w14:paraId="4F8EF7E8" w14:textId="77777777" w:rsidR="00D30809" w:rsidRPr="00D30809" w:rsidRDefault="00D30809" w:rsidP="00D30809">
      <w:pPr>
        <w:pStyle w:val="Bibliography"/>
        <w:rPr>
          <w:rFonts w:cs="Calibri"/>
        </w:rPr>
      </w:pPr>
      <w:r w:rsidRPr="00D30809">
        <w:rPr>
          <w:rFonts w:cs="Calibri"/>
        </w:rPr>
        <w:t>7.</w:t>
      </w:r>
      <w:r w:rsidRPr="00D30809">
        <w:rPr>
          <w:rFonts w:cs="Calibri"/>
        </w:rPr>
        <w:tab/>
        <w:t xml:space="preserve">Mekonnen, M. M. &amp; Hoekstra, A. Y. Four billion people facing severe water scarcity. </w:t>
      </w:r>
      <w:r w:rsidRPr="00D30809">
        <w:rPr>
          <w:rFonts w:cs="Calibri"/>
          <w:i/>
          <w:iCs/>
        </w:rPr>
        <w:t>Science Advances</w:t>
      </w:r>
      <w:r w:rsidRPr="00D30809">
        <w:rPr>
          <w:rFonts w:cs="Calibri"/>
        </w:rPr>
        <w:t xml:space="preserve"> </w:t>
      </w:r>
      <w:r w:rsidRPr="00D30809">
        <w:rPr>
          <w:rFonts w:cs="Calibri"/>
          <w:b/>
          <w:bCs/>
        </w:rPr>
        <w:t>2</w:t>
      </w:r>
      <w:r w:rsidRPr="00D30809">
        <w:rPr>
          <w:rFonts w:cs="Calibri"/>
        </w:rPr>
        <w:t>, e1500323 (2016).</w:t>
      </w:r>
    </w:p>
    <w:p w14:paraId="3AC96DF3" w14:textId="77777777" w:rsidR="00D30809" w:rsidRPr="00D30809" w:rsidRDefault="00D30809" w:rsidP="00D30809">
      <w:pPr>
        <w:pStyle w:val="Bibliography"/>
        <w:rPr>
          <w:rFonts w:cs="Calibri"/>
        </w:rPr>
      </w:pPr>
      <w:r w:rsidRPr="00D30809">
        <w:rPr>
          <w:rFonts w:cs="Calibri"/>
        </w:rPr>
        <w:t>8.</w:t>
      </w:r>
      <w:r w:rsidRPr="00D30809">
        <w:rPr>
          <w:rFonts w:cs="Calibri"/>
        </w:rPr>
        <w:tab/>
        <w:t xml:space="preserve">UNESCO. </w:t>
      </w:r>
      <w:r w:rsidRPr="00D30809">
        <w:rPr>
          <w:rFonts w:cs="Calibri"/>
          <w:i/>
          <w:iCs/>
        </w:rPr>
        <w:t>The United Nations World Water Development Report 2022: Groundwater: Making the invisible visible</w:t>
      </w:r>
      <w:r w:rsidRPr="00D30809">
        <w:rPr>
          <w:rFonts w:cs="Calibri"/>
        </w:rPr>
        <w:t>. https://unesdoc.unesco.org/ark:/48223/pf0000380721 (2022).</w:t>
      </w:r>
    </w:p>
    <w:p w14:paraId="5C8BE7FB" w14:textId="77777777" w:rsidR="00D30809" w:rsidRPr="00D30809" w:rsidRDefault="00D30809" w:rsidP="00D30809">
      <w:pPr>
        <w:pStyle w:val="Bibliography"/>
        <w:rPr>
          <w:rFonts w:cs="Calibri"/>
        </w:rPr>
      </w:pPr>
      <w:r w:rsidRPr="00D30809">
        <w:rPr>
          <w:rFonts w:cs="Calibri"/>
          <w:lang w:val="es-ES"/>
        </w:rPr>
        <w:t>9.</w:t>
      </w:r>
      <w:r w:rsidRPr="00D30809">
        <w:rPr>
          <w:rFonts w:cs="Calibri"/>
          <w:lang w:val="es-ES"/>
        </w:rPr>
        <w:tab/>
        <w:t xml:space="preserve">Vliet, M. T. H. van </w:t>
      </w:r>
      <w:r w:rsidRPr="00D30809">
        <w:rPr>
          <w:rFonts w:cs="Calibri"/>
          <w:i/>
          <w:iCs/>
          <w:lang w:val="es-ES"/>
        </w:rPr>
        <w:t>et al.</w:t>
      </w:r>
      <w:r w:rsidRPr="00D30809">
        <w:rPr>
          <w:rFonts w:cs="Calibri"/>
          <w:lang w:val="es-ES"/>
        </w:rPr>
        <w:t xml:space="preserve"> </w:t>
      </w:r>
      <w:r w:rsidRPr="00D30809">
        <w:rPr>
          <w:rFonts w:cs="Calibri"/>
        </w:rPr>
        <w:t xml:space="preserve">Global water scarcity including surface water quality and expansions of clean water technologies. </w:t>
      </w:r>
      <w:r w:rsidRPr="00D30809">
        <w:rPr>
          <w:rFonts w:cs="Calibri"/>
          <w:i/>
          <w:iCs/>
        </w:rPr>
        <w:t>Environ. Res. Lett.</w:t>
      </w:r>
      <w:r w:rsidRPr="00D30809">
        <w:rPr>
          <w:rFonts w:cs="Calibri"/>
        </w:rPr>
        <w:t xml:space="preserve"> </w:t>
      </w:r>
      <w:r w:rsidRPr="00D30809">
        <w:rPr>
          <w:rFonts w:cs="Calibri"/>
          <w:b/>
          <w:bCs/>
        </w:rPr>
        <w:t>16</w:t>
      </w:r>
      <w:r w:rsidRPr="00D30809">
        <w:rPr>
          <w:rFonts w:cs="Calibri"/>
        </w:rPr>
        <w:t>, 024020 (2021).</w:t>
      </w:r>
    </w:p>
    <w:p w14:paraId="7E4F66D1" w14:textId="77777777" w:rsidR="00D30809" w:rsidRPr="00D30809" w:rsidRDefault="00D30809" w:rsidP="00D30809">
      <w:pPr>
        <w:pStyle w:val="Bibliography"/>
        <w:rPr>
          <w:rFonts w:cs="Calibri"/>
        </w:rPr>
      </w:pPr>
      <w:r w:rsidRPr="00D30809">
        <w:rPr>
          <w:rFonts w:cs="Calibri"/>
        </w:rPr>
        <w:t>10.</w:t>
      </w:r>
      <w:r w:rsidRPr="00D30809">
        <w:rPr>
          <w:rFonts w:cs="Calibri"/>
        </w:rPr>
        <w:tab/>
        <w:t xml:space="preserve">Hanasaki, N. </w:t>
      </w:r>
      <w:r w:rsidRPr="00D30809">
        <w:rPr>
          <w:rFonts w:cs="Calibri"/>
          <w:i/>
          <w:iCs/>
        </w:rPr>
        <w:t>et al.</w:t>
      </w:r>
      <w:r w:rsidRPr="00D30809">
        <w:rPr>
          <w:rFonts w:cs="Calibri"/>
        </w:rPr>
        <w:t xml:space="preserve"> A global water scarcity assessment under Shared Socio-economic Pathways – Part 1: Water use. </w:t>
      </w:r>
      <w:r w:rsidRPr="00D30809">
        <w:rPr>
          <w:rFonts w:cs="Calibri"/>
          <w:i/>
          <w:iCs/>
        </w:rPr>
        <w:t>Hydrol. Earth Syst. Sci.</w:t>
      </w:r>
      <w:r w:rsidRPr="00D30809">
        <w:rPr>
          <w:rFonts w:cs="Calibri"/>
        </w:rPr>
        <w:t xml:space="preserve"> </w:t>
      </w:r>
      <w:r w:rsidRPr="00D30809">
        <w:rPr>
          <w:rFonts w:cs="Calibri"/>
          <w:b/>
          <w:bCs/>
        </w:rPr>
        <w:t>17</w:t>
      </w:r>
      <w:r w:rsidRPr="00D30809">
        <w:rPr>
          <w:rFonts w:cs="Calibri"/>
        </w:rPr>
        <w:t>, 2375–2391 (2013).</w:t>
      </w:r>
    </w:p>
    <w:p w14:paraId="47284993" w14:textId="77777777" w:rsidR="00D30809" w:rsidRPr="00D30809" w:rsidRDefault="00D30809" w:rsidP="00D30809">
      <w:pPr>
        <w:pStyle w:val="Bibliography"/>
        <w:rPr>
          <w:rFonts w:cs="Calibri"/>
        </w:rPr>
      </w:pPr>
      <w:r w:rsidRPr="00D30809">
        <w:rPr>
          <w:rFonts w:cs="Calibri"/>
        </w:rPr>
        <w:t>11.</w:t>
      </w:r>
      <w:r w:rsidRPr="00D30809">
        <w:rPr>
          <w:rFonts w:cs="Calibri"/>
        </w:rPr>
        <w:tab/>
        <w:t xml:space="preserve">Hanasaki, N. </w:t>
      </w:r>
      <w:r w:rsidRPr="00D30809">
        <w:rPr>
          <w:rFonts w:cs="Calibri"/>
          <w:i/>
          <w:iCs/>
        </w:rPr>
        <w:t>et al.</w:t>
      </w:r>
      <w:r w:rsidRPr="00D30809">
        <w:rPr>
          <w:rFonts w:cs="Calibri"/>
        </w:rPr>
        <w:t xml:space="preserve"> A global water scarcity assessment under Shared Socio-economic Pathways – Part 2: Water availability and scarcity. </w:t>
      </w:r>
      <w:r w:rsidRPr="00D30809">
        <w:rPr>
          <w:rFonts w:cs="Calibri"/>
          <w:i/>
          <w:iCs/>
        </w:rPr>
        <w:t>Hydrol. Earth Syst. Sci.</w:t>
      </w:r>
      <w:r w:rsidRPr="00D30809">
        <w:rPr>
          <w:rFonts w:cs="Calibri"/>
        </w:rPr>
        <w:t xml:space="preserve"> </w:t>
      </w:r>
      <w:r w:rsidRPr="00D30809">
        <w:rPr>
          <w:rFonts w:cs="Calibri"/>
          <w:b/>
          <w:bCs/>
        </w:rPr>
        <w:t>17</w:t>
      </w:r>
      <w:r w:rsidRPr="00D30809">
        <w:rPr>
          <w:rFonts w:cs="Calibri"/>
        </w:rPr>
        <w:t>, 2393–2413 (2013).</w:t>
      </w:r>
    </w:p>
    <w:p w14:paraId="6F9B6ABC" w14:textId="77777777" w:rsidR="00D30809" w:rsidRPr="00D30809" w:rsidRDefault="00D30809" w:rsidP="00D30809">
      <w:pPr>
        <w:pStyle w:val="Bibliography"/>
        <w:rPr>
          <w:rFonts w:cs="Calibri"/>
        </w:rPr>
      </w:pPr>
      <w:r w:rsidRPr="00D30809">
        <w:rPr>
          <w:rFonts w:cs="Calibri"/>
        </w:rPr>
        <w:lastRenderedPageBreak/>
        <w:t>12.</w:t>
      </w:r>
      <w:r w:rsidRPr="00D30809">
        <w:rPr>
          <w:rFonts w:cs="Calibri"/>
        </w:rPr>
        <w:tab/>
        <w:t xml:space="preserve">Hejazi, M. I. </w:t>
      </w:r>
      <w:r w:rsidRPr="00D30809">
        <w:rPr>
          <w:rFonts w:cs="Calibri"/>
          <w:i/>
          <w:iCs/>
        </w:rPr>
        <w:t>et al.</w:t>
      </w:r>
      <w:r w:rsidRPr="00D30809">
        <w:rPr>
          <w:rFonts w:cs="Calibri"/>
        </w:rPr>
        <w:t xml:space="preserve"> Integrated assessment of global water scarcity over the 21st century under multiple climate change mitigation policies. </w:t>
      </w:r>
      <w:r w:rsidRPr="00D30809">
        <w:rPr>
          <w:rFonts w:cs="Calibri"/>
          <w:i/>
          <w:iCs/>
        </w:rPr>
        <w:t>Hydrology and Earth System Sciences</w:t>
      </w:r>
      <w:r w:rsidRPr="00D30809">
        <w:rPr>
          <w:rFonts w:cs="Calibri"/>
        </w:rPr>
        <w:t xml:space="preserve"> </w:t>
      </w:r>
      <w:r w:rsidRPr="00D30809">
        <w:rPr>
          <w:rFonts w:cs="Calibri"/>
          <w:b/>
          <w:bCs/>
        </w:rPr>
        <w:t>18</w:t>
      </w:r>
      <w:r w:rsidRPr="00D30809">
        <w:rPr>
          <w:rFonts w:cs="Calibri"/>
        </w:rPr>
        <w:t>, 2859–2883 (2014).</w:t>
      </w:r>
    </w:p>
    <w:p w14:paraId="385AA270" w14:textId="77777777" w:rsidR="00D30809" w:rsidRPr="00D30809" w:rsidRDefault="00D30809" w:rsidP="00D30809">
      <w:pPr>
        <w:pStyle w:val="Bibliography"/>
        <w:rPr>
          <w:rFonts w:cs="Calibri"/>
        </w:rPr>
      </w:pPr>
      <w:r w:rsidRPr="00D30809">
        <w:rPr>
          <w:rFonts w:cs="Calibri"/>
        </w:rPr>
        <w:t>13.</w:t>
      </w:r>
      <w:r w:rsidRPr="00D30809">
        <w:rPr>
          <w:rFonts w:cs="Calibri"/>
        </w:rPr>
        <w:tab/>
        <w:t xml:space="preserve">Wada, Y. &amp; Bierkens, M. F. P. Sustainability of global water use: past reconstruction and future projections. </w:t>
      </w:r>
      <w:r w:rsidRPr="00D30809">
        <w:rPr>
          <w:rFonts w:cs="Calibri"/>
          <w:i/>
          <w:iCs/>
        </w:rPr>
        <w:t>Environ. Res. Lett.</w:t>
      </w:r>
      <w:r w:rsidRPr="00D30809">
        <w:rPr>
          <w:rFonts w:cs="Calibri"/>
        </w:rPr>
        <w:t xml:space="preserve"> </w:t>
      </w:r>
      <w:r w:rsidRPr="00D30809">
        <w:rPr>
          <w:rFonts w:cs="Calibri"/>
          <w:b/>
          <w:bCs/>
        </w:rPr>
        <w:t>9</w:t>
      </w:r>
      <w:r w:rsidRPr="00D30809">
        <w:rPr>
          <w:rFonts w:cs="Calibri"/>
        </w:rPr>
        <w:t>, 104003 (2014).</w:t>
      </w:r>
    </w:p>
    <w:p w14:paraId="08166B26" w14:textId="77777777" w:rsidR="00D30809" w:rsidRPr="00D30809" w:rsidRDefault="00D30809" w:rsidP="00D30809">
      <w:pPr>
        <w:pStyle w:val="Bibliography"/>
        <w:rPr>
          <w:rFonts w:cs="Calibri"/>
        </w:rPr>
      </w:pPr>
      <w:r w:rsidRPr="00D30809">
        <w:rPr>
          <w:rFonts w:cs="Calibri"/>
        </w:rPr>
        <w:t>14.</w:t>
      </w:r>
      <w:r w:rsidRPr="00D30809">
        <w:rPr>
          <w:rFonts w:cs="Calibri"/>
        </w:rPr>
        <w:tab/>
        <w:t xml:space="preserve">Wada, Y., Beek, L. P. H. van, Wanders, N. &amp; Bierkens, M. F. P. Human water consumption intensifies hydrological drought worldwide. </w:t>
      </w:r>
      <w:r w:rsidRPr="00D30809">
        <w:rPr>
          <w:rFonts w:cs="Calibri"/>
          <w:i/>
          <w:iCs/>
        </w:rPr>
        <w:t>Environ. Res. Lett.</w:t>
      </w:r>
      <w:r w:rsidRPr="00D30809">
        <w:rPr>
          <w:rFonts w:cs="Calibri"/>
        </w:rPr>
        <w:t xml:space="preserve"> </w:t>
      </w:r>
      <w:r w:rsidRPr="00D30809">
        <w:rPr>
          <w:rFonts w:cs="Calibri"/>
          <w:b/>
          <w:bCs/>
        </w:rPr>
        <w:t>8</w:t>
      </w:r>
      <w:r w:rsidRPr="00D30809">
        <w:rPr>
          <w:rFonts w:cs="Calibri"/>
        </w:rPr>
        <w:t>, 034036 (2013).</w:t>
      </w:r>
    </w:p>
    <w:p w14:paraId="5F1936B8" w14:textId="77777777" w:rsidR="00D30809" w:rsidRPr="00D30809" w:rsidRDefault="00D30809" w:rsidP="00D30809">
      <w:pPr>
        <w:pStyle w:val="Bibliography"/>
        <w:rPr>
          <w:rFonts w:cs="Calibri"/>
        </w:rPr>
      </w:pPr>
      <w:r w:rsidRPr="00D30809">
        <w:rPr>
          <w:rFonts w:cs="Calibri"/>
        </w:rPr>
        <w:t>15.</w:t>
      </w:r>
      <w:r w:rsidRPr="00D30809">
        <w:rPr>
          <w:rFonts w:cs="Calibri"/>
        </w:rPr>
        <w:tab/>
        <w:t xml:space="preserve">Yoshikawa, S. </w:t>
      </w:r>
      <w:r w:rsidRPr="00D30809">
        <w:rPr>
          <w:rFonts w:cs="Calibri"/>
          <w:i/>
          <w:iCs/>
        </w:rPr>
        <w:t>et al.</w:t>
      </w:r>
      <w:r w:rsidRPr="00D30809">
        <w:rPr>
          <w:rFonts w:cs="Calibri"/>
        </w:rPr>
        <w:t xml:space="preserve"> </w:t>
      </w:r>
      <w:r w:rsidRPr="00D30809">
        <w:rPr>
          <w:rFonts w:cs="Calibri"/>
          <w:i/>
          <w:iCs/>
        </w:rPr>
        <w:t>An assessment of global net irrigation water requirements from various water supply sources to sustain irrigation: rivers and reservoirs (1960–2000 and 2050)</w:t>
      </w:r>
      <w:r w:rsidRPr="00D30809">
        <w:rPr>
          <w:rFonts w:cs="Calibri"/>
        </w:rPr>
        <w:t>. https://hess.copernicus.org/preprints/10/1251/2013/hessd-10-1251-2013.pdf (2013) doi:10.5194/hessd-10-1251-2013.</w:t>
      </w:r>
    </w:p>
    <w:p w14:paraId="6555073C" w14:textId="77777777" w:rsidR="00D30809" w:rsidRPr="00D30809" w:rsidRDefault="00D30809" w:rsidP="00D30809">
      <w:pPr>
        <w:pStyle w:val="Bibliography"/>
        <w:rPr>
          <w:rFonts w:cs="Calibri"/>
        </w:rPr>
      </w:pPr>
      <w:r w:rsidRPr="00D30809">
        <w:rPr>
          <w:rFonts w:cs="Calibri"/>
        </w:rPr>
        <w:t>16.</w:t>
      </w:r>
      <w:r w:rsidRPr="00D30809">
        <w:rPr>
          <w:rFonts w:cs="Calibri"/>
        </w:rPr>
        <w:tab/>
        <w:t>Veldkamp, T. I. E. Water scarcity at the global and regional scales: unravelling its dominant drivers in historical and future time periods. (2017).</w:t>
      </w:r>
    </w:p>
    <w:p w14:paraId="0A037333" w14:textId="77777777" w:rsidR="00D30809" w:rsidRPr="00D30809" w:rsidRDefault="00D30809" w:rsidP="00D30809">
      <w:pPr>
        <w:pStyle w:val="Bibliography"/>
        <w:rPr>
          <w:rFonts w:cs="Calibri"/>
        </w:rPr>
      </w:pPr>
      <w:r w:rsidRPr="00D30809">
        <w:rPr>
          <w:rFonts w:cs="Calibri"/>
        </w:rPr>
        <w:t>17.</w:t>
      </w:r>
      <w:r w:rsidRPr="00D30809">
        <w:rPr>
          <w:rFonts w:cs="Calibri"/>
        </w:rPr>
        <w:tab/>
        <w:t xml:space="preserve">Wada, Y., de Graaf, I. E. M. &amp; van Beek, L. P. H. High-resolution modeling of human and climate impacts on global water resources. </w:t>
      </w:r>
      <w:r w:rsidRPr="00D30809">
        <w:rPr>
          <w:rFonts w:cs="Calibri"/>
          <w:i/>
          <w:iCs/>
        </w:rPr>
        <w:t>Journal of Advances in Modeling Earth Systems</w:t>
      </w:r>
      <w:r w:rsidRPr="00D30809">
        <w:rPr>
          <w:rFonts w:cs="Calibri"/>
        </w:rPr>
        <w:t xml:space="preserve"> </w:t>
      </w:r>
      <w:r w:rsidRPr="00D30809">
        <w:rPr>
          <w:rFonts w:cs="Calibri"/>
          <w:b/>
          <w:bCs/>
        </w:rPr>
        <w:t>8</w:t>
      </w:r>
      <w:r w:rsidRPr="00D30809">
        <w:rPr>
          <w:rFonts w:cs="Calibri"/>
        </w:rPr>
        <w:t>, 735–763 (2016).</w:t>
      </w:r>
    </w:p>
    <w:p w14:paraId="41671C4E" w14:textId="77777777" w:rsidR="00D30809" w:rsidRPr="00D30809" w:rsidRDefault="00D30809" w:rsidP="00D30809">
      <w:pPr>
        <w:pStyle w:val="Bibliography"/>
        <w:rPr>
          <w:rFonts w:cs="Calibri"/>
        </w:rPr>
      </w:pPr>
      <w:r w:rsidRPr="00D30809">
        <w:rPr>
          <w:rFonts w:cs="Calibri"/>
        </w:rPr>
        <w:t>18.</w:t>
      </w:r>
      <w:r w:rsidRPr="00D30809">
        <w:rPr>
          <w:rFonts w:cs="Calibri"/>
        </w:rPr>
        <w:tab/>
        <w:t xml:space="preserve">Huang, Z. </w:t>
      </w:r>
      <w:r w:rsidRPr="00D30809">
        <w:rPr>
          <w:rFonts w:cs="Calibri"/>
          <w:i/>
          <w:iCs/>
        </w:rPr>
        <w:t>et al.</w:t>
      </w:r>
      <w:r w:rsidRPr="00D30809">
        <w:rPr>
          <w:rFonts w:cs="Calibri"/>
        </w:rPr>
        <w:t xml:space="preserve"> Reconstruction of global gridded monthly sectoral water withdrawals for 1971–2010 and analysis of their spatiotemporal patterns. </w:t>
      </w:r>
      <w:r w:rsidRPr="00D30809">
        <w:rPr>
          <w:rFonts w:cs="Calibri"/>
          <w:i/>
          <w:iCs/>
        </w:rPr>
        <w:t>Hydrology and Earth System Sciences</w:t>
      </w:r>
      <w:r w:rsidRPr="00D30809">
        <w:rPr>
          <w:rFonts w:cs="Calibri"/>
        </w:rPr>
        <w:t xml:space="preserve"> </w:t>
      </w:r>
      <w:r w:rsidRPr="00D30809">
        <w:rPr>
          <w:rFonts w:cs="Calibri"/>
          <w:b/>
          <w:bCs/>
        </w:rPr>
        <w:t>22</w:t>
      </w:r>
      <w:r w:rsidRPr="00D30809">
        <w:rPr>
          <w:rFonts w:cs="Calibri"/>
        </w:rPr>
        <w:t>, 2117–2133 (2018).</w:t>
      </w:r>
    </w:p>
    <w:p w14:paraId="2BB5BFB1" w14:textId="77777777" w:rsidR="00D30809" w:rsidRPr="00D30809" w:rsidRDefault="00D30809" w:rsidP="00D30809">
      <w:pPr>
        <w:pStyle w:val="Bibliography"/>
        <w:rPr>
          <w:rFonts w:cs="Calibri"/>
        </w:rPr>
      </w:pPr>
      <w:r w:rsidRPr="00D30809">
        <w:rPr>
          <w:rFonts w:cs="Calibri"/>
        </w:rPr>
        <w:t>19.</w:t>
      </w:r>
      <w:r w:rsidRPr="00D30809">
        <w:rPr>
          <w:rFonts w:cs="Calibri"/>
        </w:rPr>
        <w:tab/>
        <w:t xml:space="preserve">Wada, Y., Wisser, D. &amp; Bierkens, M. F. P. Global modeling of withdrawal, allocation and consumptive use of surface water and groundwater resources. </w:t>
      </w:r>
      <w:r w:rsidRPr="00D30809">
        <w:rPr>
          <w:rFonts w:cs="Calibri"/>
          <w:i/>
          <w:iCs/>
        </w:rPr>
        <w:t>Earth System Dynamics</w:t>
      </w:r>
      <w:r w:rsidRPr="00D30809">
        <w:rPr>
          <w:rFonts w:cs="Calibri"/>
        </w:rPr>
        <w:t xml:space="preserve"> </w:t>
      </w:r>
      <w:r w:rsidRPr="00D30809">
        <w:rPr>
          <w:rFonts w:cs="Calibri"/>
          <w:b/>
          <w:bCs/>
        </w:rPr>
        <w:t>5</w:t>
      </w:r>
      <w:r w:rsidRPr="00D30809">
        <w:rPr>
          <w:rFonts w:cs="Calibri"/>
        </w:rPr>
        <w:t>, 15–40 (2014).</w:t>
      </w:r>
    </w:p>
    <w:p w14:paraId="7687BD98" w14:textId="77777777" w:rsidR="00D30809" w:rsidRPr="00D30809" w:rsidRDefault="00D30809" w:rsidP="00D30809">
      <w:pPr>
        <w:pStyle w:val="Bibliography"/>
        <w:rPr>
          <w:rFonts w:cs="Calibri"/>
        </w:rPr>
      </w:pPr>
      <w:r w:rsidRPr="00D30809">
        <w:rPr>
          <w:rFonts w:cs="Calibri"/>
        </w:rPr>
        <w:t>20.</w:t>
      </w:r>
      <w:r w:rsidRPr="00D30809">
        <w:rPr>
          <w:rFonts w:cs="Calibri"/>
        </w:rPr>
        <w:tab/>
        <w:t xml:space="preserve">Mekonnen, M. M. &amp; Hoekstra, A. Y. </w:t>
      </w:r>
      <w:r w:rsidRPr="00D30809">
        <w:rPr>
          <w:rFonts w:cs="Calibri"/>
          <w:i/>
          <w:iCs/>
        </w:rPr>
        <w:t>Total monthly blue water footprints of production at a 30 × 30 arc minute grid resolution (1996-2005)</w:t>
      </w:r>
      <w:r w:rsidRPr="00D30809">
        <w:rPr>
          <w:rFonts w:cs="Calibri"/>
        </w:rPr>
        <w:t xml:space="preserve">. </w:t>
      </w:r>
      <w:r w:rsidRPr="00D30809">
        <w:rPr>
          <w:rFonts w:cs="Calibri"/>
        </w:rPr>
        <w:lastRenderedPageBreak/>
        <w:t>https://waterfootprint.org/en/resources/waterstat/monthly-gridded-blue-water-footprint-statistics/ (2011).</w:t>
      </w:r>
    </w:p>
    <w:p w14:paraId="50815752" w14:textId="77777777" w:rsidR="00D30809" w:rsidRPr="00D30809" w:rsidRDefault="00D30809" w:rsidP="00D30809">
      <w:pPr>
        <w:pStyle w:val="Bibliography"/>
        <w:rPr>
          <w:rFonts w:cs="Calibri"/>
        </w:rPr>
      </w:pPr>
      <w:r w:rsidRPr="00D30809">
        <w:rPr>
          <w:rFonts w:cs="Calibri"/>
          <w:lang w:val="es-ES"/>
        </w:rPr>
        <w:t>21.</w:t>
      </w:r>
      <w:r w:rsidRPr="00D30809">
        <w:rPr>
          <w:rFonts w:cs="Calibri"/>
          <w:lang w:val="es-ES"/>
        </w:rPr>
        <w:tab/>
        <w:t xml:space="preserve">Hofste, R. W. </w:t>
      </w:r>
      <w:r w:rsidRPr="00D30809">
        <w:rPr>
          <w:rFonts w:cs="Calibri"/>
          <w:i/>
          <w:iCs/>
          <w:lang w:val="es-ES"/>
        </w:rPr>
        <w:t>et al.</w:t>
      </w:r>
      <w:r w:rsidRPr="00D30809">
        <w:rPr>
          <w:rFonts w:cs="Calibri"/>
          <w:lang w:val="es-ES"/>
        </w:rPr>
        <w:t xml:space="preserve"> </w:t>
      </w:r>
      <w:r w:rsidRPr="00D30809">
        <w:rPr>
          <w:rFonts w:cs="Calibri"/>
        </w:rPr>
        <w:t xml:space="preserve">Aqueduct 3.0: Updated decision-relevant global water risk indicators. </w:t>
      </w:r>
      <w:r w:rsidRPr="00D30809">
        <w:rPr>
          <w:rFonts w:cs="Calibri"/>
          <w:i/>
          <w:iCs/>
        </w:rPr>
        <w:t>World Resources Institute: Washington, DC, USA</w:t>
      </w:r>
      <w:r w:rsidRPr="00D30809">
        <w:rPr>
          <w:rFonts w:cs="Calibri"/>
        </w:rPr>
        <w:t xml:space="preserve"> (2019).</w:t>
      </w:r>
    </w:p>
    <w:p w14:paraId="0CFFBC3C" w14:textId="77777777" w:rsidR="00D30809" w:rsidRPr="00D30809" w:rsidRDefault="00D30809" w:rsidP="00D30809">
      <w:pPr>
        <w:pStyle w:val="Bibliography"/>
        <w:rPr>
          <w:rFonts w:cs="Calibri"/>
        </w:rPr>
      </w:pPr>
      <w:r w:rsidRPr="00D30809">
        <w:rPr>
          <w:rFonts w:cs="Calibri"/>
        </w:rPr>
        <w:t>22.</w:t>
      </w:r>
      <w:r w:rsidRPr="00D30809">
        <w:rPr>
          <w:rFonts w:cs="Calibri"/>
        </w:rPr>
        <w:tab/>
        <w:t xml:space="preserve">Wild, T. B. </w:t>
      </w:r>
      <w:r w:rsidRPr="00D30809">
        <w:rPr>
          <w:rFonts w:cs="Calibri"/>
          <w:i/>
          <w:iCs/>
        </w:rPr>
        <w:t>et al.</w:t>
      </w:r>
      <w:r w:rsidRPr="00D30809">
        <w:rPr>
          <w:rFonts w:cs="Calibri"/>
        </w:rPr>
        <w:t xml:space="preserve"> The Implications of Global Change for the Co-Evolution of Argentina’s Integrated Energy-Water-Land Systems. </w:t>
      </w:r>
      <w:r w:rsidRPr="00D30809">
        <w:rPr>
          <w:rFonts w:cs="Calibri"/>
          <w:i/>
          <w:iCs/>
        </w:rPr>
        <w:t>Earth’s Future</w:t>
      </w:r>
      <w:r w:rsidRPr="00D30809">
        <w:rPr>
          <w:rFonts w:cs="Calibri"/>
        </w:rPr>
        <w:t xml:space="preserve"> </w:t>
      </w:r>
      <w:r w:rsidRPr="00D30809">
        <w:rPr>
          <w:rFonts w:cs="Calibri"/>
          <w:b/>
          <w:bCs/>
        </w:rPr>
        <w:t>9</w:t>
      </w:r>
      <w:r w:rsidRPr="00D30809">
        <w:rPr>
          <w:rFonts w:cs="Calibri"/>
        </w:rPr>
        <w:t>, e2020EF001970 (2021).</w:t>
      </w:r>
    </w:p>
    <w:p w14:paraId="49E4FC4C" w14:textId="77777777" w:rsidR="00D30809" w:rsidRPr="00D30809" w:rsidRDefault="00D30809" w:rsidP="00D30809">
      <w:pPr>
        <w:pStyle w:val="Bibliography"/>
        <w:rPr>
          <w:rFonts w:cs="Calibri"/>
        </w:rPr>
      </w:pPr>
      <w:r w:rsidRPr="00D30809">
        <w:rPr>
          <w:rFonts w:cs="Calibri"/>
        </w:rPr>
        <w:t>23.</w:t>
      </w:r>
      <w:r w:rsidRPr="00D30809">
        <w:rPr>
          <w:rFonts w:cs="Calibri"/>
        </w:rPr>
        <w:tab/>
        <w:t xml:space="preserve">Reed, P. M. </w:t>
      </w:r>
      <w:r w:rsidRPr="00D30809">
        <w:rPr>
          <w:rFonts w:cs="Calibri"/>
          <w:i/>
          <w:iCs/>
        </w:rPr>
        <w:t>et al.</w:t>
      </w:r>
      <w:r w:rsidRPr="00D30809">
        <w:rPr>
          <w:rFonts w:cs="Calibri"/>
        </w:rPr>
        <w:t xml:space="preserve"> Multisector Dynamics: Advancing the Science of Complex Adaptive Human-Earth Systems. </w:t>
      </w:r>
      <w:r w:rsidRPr="00D30809">
        <w:rPr>
          <w:rFonts w:cs="Calibri"/>
          <w:i/>
          <w:iCs/>
        </w:rPr>
        <w:t>Earth’s Future</w:t>
      </w:r>
      <w:r w:rsidRPr="00D30809">
        <w:rPr>
          <w:rFonts w:cs="Calibri"/>
        </w:rPr>
        <w:t xml:space="preserve"> </w:t>
      </w:r>
      <w:r w:rsidRPr="00D30809">
        <w:rPr>
          <w:rFonts w:cs="Calibri"/>
          <w:b/>
          <w:bCs/>
        </w:rPr>
        <w:t>10</w:t>
      </w:r>
      <w:r w:rsidRPr="00D30809">
        <w:rPr>
          <w:rFonts w:cs="Calibri"/>
        </w:rPr>
        <w:t>, e2021EF002621 (2022).</w:t>
      </w:r>
    </w:p>
    <w:p w14:paraId="70AFD9C8" w14:textId="77777777" w:rsidR="00D30809" w:rsidRPr="00D30809" w:rsidRDefault="00D30809" w:rsidP="00D30809">
      <w:pPr>
        <w:pStyle w:val="Bibliography"/>
        <w:rPr>
          <w:rFonts w:cs="Calibri"/>
        </w:rPr>
      </w:pPr>
      <w:r w:rsidRPr="00D30809">
        <w:rPr>
          <w:rFonts w:cs="Calibri"/>
        </w:rPr>
        <w:t>24.</w:t>
      </w:r>
      <w:r w:rsidRPr="00D30809">
        <w:rPr>
          <w:rFonts w:cs="Calibri"/>
        </w:rPr>
        <w:tab/>
        <w:t>WRI. WRI Aqueduct. (2021).</w:t>
      </w:r>
    </w:p>
    <w:p w14:paraId="2542B642" w14:textId="77777777" w:rsidR="00D30809" w:rsidRPr="00D30809" w:rsidRDefault="00D30809" w:rsidP="00D30809">
      <w:pPr>
        <w:pStyle w:val="Bibliography"/>
        <w:rPr>
          <w:rFonts w:cs="Calibri"/>
        </w:rPr>
      </w:pPr>
      <w:r w:rsidRPr="00D30809">
        <w:rPr>
          <w:rFonts w:cs="Calibri"/>
        </w:rPr>
        <w:t>25.</w:t>
      </w:r>
      <w:r w:rsidRPr="00D30809">
        <w:rPr>
          <w:rFonts w:cs="Calibri"/>
        </w:rPr>
        <w:tab/>
        <w:t xml:space="preserve">Mekonnen, M. &amp; Hoekstra, A. National water footprint accounts: The green, blue and grey water footprint of production and consumption. Volume 1: Main Report. </w:t>
      </w:r>
      <w:r w:rsidRPr="00D30809">
        <w:rPr>
          <w:rFonts w:cs="Calibri"/>
          <w:i/>
          <w:iCs/>
        </w:rPr>
        <w:t>Daugherty Water for Food Global Institute: Faculty Publications</w:t>
      </w:r>
      <w:r w:rsidRPr="00D30809">
        <w:rPr>
          <w:rFonts w:cs="Calibri"/>
        </w:rPr>
        <w:t xml:space="preserve"> (2011).</w:t>
      </w:r>
    </w:p>
    <w:p w14:paraId="0B56CB56" w14:textId="77777777" w:rsidR="00D30809" w:rsidRPr="00D30809" w:rsidRDefault="00D30809" w:rsidP="00D30809">
      <w:pPr>
        <w:pStyle w:val="Bibliography"/>
        <w:rPr>
          <w:rFonts w:cs="Calibri"/>
        </w:rPr>
      </w:pPr>
      <w:r w:rsidRPr="00D30809">
        <w:rPr>
          <w:rFonts w:cs="Calibri"/>
        </w:rPr>
        <w:t>26.</w:t>
      </w:r>
      <w:r w:rsidRPr="00D30809">
        <w:rPr>
          <w:rFonts w:cs="Calibri"/>
        </w:rPr>
        <w:tab/>
        <w:t>Mekonnen, M. M. &amp; Hoekstra, A. Y. The green, blue and grey water footprint of crops and derived crops products. (2010).</w:t>
      </w:r>
    </w:p>
    <w:p w14:paraId="1BC34F0D" w14:textId="77777777" w:rsidR="00D30809" w:rsidRPr="00D30809" w:rsidRDefault="00D30809" w:rsidP="00D30809">
      <w:pPr>
        <w:pStyle w:val="Bibliography"/>
        <w:rPr>
          <w:rFonts w:cs="Calibri"/>
        </w:rPr>
      </w:pPr>
      <w:r w:rsidRPr="00D30809">
        <w:rPr>
          <w:rFonts w:cs="Calibri"/>
        </w:rPr>
        <w:t>27.</w:t>
      </w:r>
      <w:r w:rsidRPr="00D30809">
        <w:rPr>
          <w:rFonts w:cs="Calibri"/>
        </w:rPr>
        <w:tab/>
        <w:t xml:space="preserve">Mekonnen, M. M. &amp; Hoekstra, A. Y. A Global Assessment of the Water Footprint of Farm Animal Products. </w:t>
      </w:r>
      <w:r w:rsidRPr="00D30809">
        <w:rPr>
          <w:rFonts w:cs="Calibri"/>
          <w:i/>
          <w:iCs/>
        </w:rPr>
        <w:t>Ecosystems</w:t>
      </w:r>
      <w:r w:rsidRPr="00D30809">
        <w:rPr>
          <w:rFonts w:cs="Calibri"/>
        </w:rPr>
        <w:t xml:space="preserve"> </w:t>
      </w:r>
      <w:r w:rsidRPr="00D30809">
        <w:rPr>
          <w:rFonts w:cs="Calibri"/>
          <w:b/>
          <w:bCs/>
        </w:rPr>
        <w:t>15</w:t>
      </w:r>
      <w:r w:rsidRPr="00D30809">
        <w:rPr>
          <w:rFonts w:cs="Calibri"/>
        </w:rPr>
        <w:t>, 401–415 (2012).</w:t>
      </w:r>
    </w:p>
    <w:p w14:paraId="2EBC7107" w14:textId="77777777" w:rsidR="00D30809" w:rsidRPr="00D30809" w:rsidRDefault="00D30809" w:rsidP="00D30809">
      <w:pPr>
        <w:pStyle w:val="Bibliography"/>
        <w:rPr>
          <w:rFonts w:cs="Calibri"/>
        </w:rPr>
      </w:pPr>
      <w:r w:rsidRPr="00D30809">
        <w:rPr>
          <w:rFonts w:cs="Calibri"/>
        </w:rPr>
        <w:t>28.</w:t>
      </w:r>
      <w:r w:rsidRPr="00D30809">
        <w:rPr>
          <w:rFonts w:cs="Calibri"/>
        </w:rPr>
        <w:tab/>
        <w:t xml:space="preserve">Khan, Z., Thompson, I. &amp; Vernon, C. R. </w:t>
      </w:r>
      <w:r w:rsidRPr="00D30809">
        <w:rPr>
          <w:rFonts w:cs="Calibri"/>
          <w:i/>
          <w:iCs/>
        </w:rPr>
        <w:t>Tethys v1.3.1</w:t>
      </w:r>
      <w:r w:rsidRPr="00D30809">
        <w:rPr>
          <w:rFonts w:cs="Calibri"/>
        </w:rPr>
        <w:t>. (2022).</w:t>
      </w:r>
    </w:p>
    <w:p w14:paraId="0E48E214" w14:textId="77777777" w:rsidR="00D30809" w:rsidRPr="00D30809" w:rsidRDefault="00D30809" w:rsidP="00D30809">
      <w:pPr>
        <w:pStyle w:val="Bibliography"/>
        <w:rPr>
          <w:rFonts w:cs="Calibri"/>
        </w:rPr>
      </w:pPr>
      <w:r w:rsidRPr="00D30809">
        <w:rPr>
          <w:rFonts w:cs="Calibri"/>
        </w:rPr>
        <w:t>29.</w:t>
      </w:r>
      <w:r w:rsidRPr="00D30809">
        <w:rPr>
          <w:rFonts w:cs="Calibri"/>
        </w:rPr>
        <w:tab/>
        <w:t xml:space="preserve">SEDAC. Gridded Population of the World, Version 4 (GPWv4): Population Density, Revision 11. </w:t>
      </w:r>
      <w:r w:rsidRPr="00D30809">
        <w:rPr>
          <w:rFonts w:cs="Calibri"/>
          <w:i/>
          <w:iCs/>
        </w:rPr>
        <w:t>Center for International Earth Science Information Network - CIESIN - Columbia University. 2018. Palisades, NY: NASA Socioeconomic Data and Applications Center (SEDAC)</w:t>
      </w:r>
      <w:r w:rsidRPr="00D30809">
        <w:rPr>
          <w:rFonts w:cs="Calibri"/>
        </w:rPr>
        <w:t xml:space="preserve"> https://doi.org/10.7927/H49C6VHW (2018).</w:t>
      </w:r>
    </w:p>
    <w:p w14:paraId="1D15C626" w14:textId="77777777" w:rsidR="00D30809" w:rsidRPr="00D30809" w:rsidRDefault="00D30809" w:rsidP="00D30809">
      <w:pPr>
        <w:pStyle w:val="Bibliography"/>
        <w:rPr>
          <w:rFonts w:cs="Calibri"/>
        </w:rPr>
      </w:pPr>
      <w:r w:rsidRPr="00D30809">
        <w:rPr>
          <w:rFonts w:cs="Calibri"/>
        </w:rPr>
        <w:t>30.</w:t>
      </w:r>
      <w:r w:rsidRPr="00D30809">
        <w:rPr>
          <w:rFonts w:cs="Calibri"/>
        </w:rPr>
        <w:tab/>
        <w:t xml:space="preserve">Wint, W. &amp; Robinson, T. </w:t>
      </w:r>
      <w:r w:rsidRPr="00D30809">
        <w:rPr>
          <w:rFonts w:cs="Calibri"/>
          <w:i/>
          <w:iCs/>
        </w:rPr>
        <w:t>Gridded livestock of the world 2007</w:t>
      </w:r>
      <w:r w:rsidRPr="00D30809">
        <w:rPr>
          <w:rFonts w:cs="Calibri"/>
        </w:rPr>
        <w:t>. (FAO, Roma (Italia), 2007).</w:t>
      </w:r>
    </w:p>
    <w:p w14:paraId="675F7213" w14:textId="77777777" w:rsidR="00D30809" w:rsidRPr="00D30809" w:rsidRDefault="00D30809" w:rsidP="00D30809">
      <w:pPr>
        <w:pStyle w:val="Bibliography"/>
        <w:rPr>
          <w:rFonts w:cs="Calibri"/>
        </w:rPr>
      </w:pPr>
      <w:r w:rsidRPr="00D30809">
        <w:rPr>
          <w:rFonts w:cs="Calibri"/>
        </w:rPr>
        <w:t>31.</w:t>
      </w:r>
      <w:r w:rsidRPr="00D30809">
        <w:rPr>
          <w:rFonts w:cs="Calibri"/>
        </w:rPr>
        <w:tab/>
        <w:t xml:space="preserve">Wada, Y. </w:t>
      </w:r>
      <w:r w:rsidRPr="00D30809">
        <w:rPr>
          <w:rFonts w:cs="Calibri"/>
          <w:i/>
          <w:iCs/>
        </w:rPr>
        <w:t>et al.</w:t>
      </w:r>
      <w:r w:rsidRPr="00D30809">
        <w:rPr>
          <w:rFonts w:cs="Calibri"/>
        </w:rPr>
        <w:t xml:space="preserve"> Global monthly water stress: 2. Water demand and severity of water stress. </w:t>
      </w:r>
      <w:r w:rsidRPr="00D30809">
        <w:rPr>
          <w:rFonts w:cs="Calibri"/>
          <w:i/>
          <w:iCs/>
        </w:rPr>
        <w:t>Water Resources Research</w:t>
      </w:r>
      <w:r w:rsidRPr="00D30809">
        <w:rPr>
          <w:rFonts w:cs="Calibri"/>
        </w:rPr>
        <w:t xml:space="preserve"> </w:t>
      </w:r>
      <w:r w:rsidRPr="00D30809">
        <w:rPr>
          <w:rFonts w:cs="Calibri"/>
          <w:b/>
          <w:bCs/>
        </w:rPr>
        <w:t>47</w:t>
      </w:r>
      <w:r w:rsidRPr="00D30809">
        <w:rPr>
          <w:rFonts w:cs="Calibri"/>
        </w:rPr>
        <w:t>, (2011).</w:t>
      </w:r>
    </w:p>
    <w:p w14:paraId="53A82DAD" w14:textId="77777777" w:rsidR="00D30809" w:rsidRPr="00D30809" w:rsidRDefault="00D30809" w:rsidP="00D30809">
      <w:pPr>
        <w:pStyle w:val="Bibliography"/>
        <w:rPr>
          <w:rFonts w:cs="Calibri"/>
        </w:rPr>
      </w:pPr>
      <w:r w:rsidRPr="00D30809">
        <w:rPr>
          <w:rFonts w:cs="Calibri"/>
        </w:rPr>
        <w:lastRenderedPageBreak/>
        <w:t>32.</w:t>
      </w:r>
      <w:r w:rsidRPr="00D30809">
        <w:rPr>
          <w:rFonts w:cs="Calibri"/>
        </w:rPr>
        <w:tab/>
        <w:t xml:space="preserve">Weedon, G. P. </w:t>
      </w:r>
      <w:r w:rsidRPr="00D30809">
        <w:rPr>
          <w:rFonts w:cs="Calibri"/>
          <w:i/>
          <w:iCs/>
        </w:rPr>
        <w:t>et al.</w:t>
      </w:r>
      <w:r w:rsidRPr="00D30809">
        <w:rPr>
          <w:rFonts w:cs="Calibri"/>
        </w:rPr>
        <w:t xml:space="preserve"> The WFDEI meteorological forcing data set: WATCH Forcing Data methodology applied to ERA-Interim reanalysis data. </w:t>
      </w:r>
      <w:r w:rsidRPr="00D30809">
        <w:rPr>
          <w:rFonts w:cs="Calibri"/>
          <w:i/>
          <w:iCs/>
        </w:rPr>
        <w:t>Water Resources Research</w:t>
      </w:r>
      <w:r w:rsidRPr="00D30809">
        <w:rPr>
          <w:rFonts w:cs="Calibri"/>
        </w:rPr>
        <w:t xml:space="preserve"> </w:t>
      </w:r>
      <w:r w:rsidRPr="00D30809">
        <w:rPr>
          <w:rFonts w:cs="Calibri"/>
          <w:b/>
          <w:bCs/>
        </w:rPr>
        <w:t>50</w:t>
      </w:r>
      <w:r w:rsidRPr="00D30809">
        <w:rPr>
          <w:rFonts w:cs="Calibri"/>
        </w:rPr>
        <w:t>, 7505–7514 (2014).</w:t>
      </w:r>
    </w:p>
    <w:p w14:paraId="75ED1977" w14:textId="77777777" w:rsidR="00D30809" w:rsidRPr="00D30809" w:rsidRDefault="00D30809" w:rsidP="00D30809">
      <w:pPr>
        <w:pStyle w:val="Bibliography"/>
        <w:rPr>
          <w:rFonts w:cs="Calibri"/>
        </w:rPr>
      </w:pPr>
      <w:r w:rsidRPr="00D30809">
        <w:rPr>
          <w:rFonts w:cs="Calibri"/>
        </w:rPr>
        <w:t>33.</w:t>
      </w:r>
      <w:r w:rsidRPr="00D30809">
        <w:rPr>
          <w:rFonts w:cs="Calibri"/>
        </w:rPr>
        <w:tab/>
        <w:t xml:space="preserve">Voisin, N. </w:t>
      </w:r>
      <w:r w:rsidRPr="00D30809">
        <w:rPr>
          <w:rFonts w:cs="Calibri"/>
          <w:i/>
          <w:iCs/>
        </w:rPr>
        <w:t>et al.</w:t>
      </w:r>
      <w:r w:rsidRPr="00D30809">
        <w:rPr>
          <w:rFonts w:cs="Calibri"/>
        </w:rPr>
        <w:t xml:space="preserve"> One-way coupling of an integrated assessment model and a water resources model: evaluation and implications of future changes over the US Midwest. </w:t>
      </w:r>
      <w:r w:rsidRPr="00D30809">
        <w:rPr>
          <w:rFonts w:cs="Calibri"/>
          <w:i/>
          <w:iCs/>
        </w:rPr>
        <w:t>Hydrology and Earth System Sciences</w:t>
      </w:r>
      <w:r w:rsidRPr="00D30809">
        <w:rPr>
          <w:rFonts w:cs="Calibri"/>
        </w:rPr>
        <w:t xml:space="preserve"> </w:t>
      </w:r>
      <w:r w:rsidRPr="00D30809">
        <w:rPr>
          <w:rFonts w:cs="Calibri"/>
          <w:b/>
          <w:bCs/>
        </w:rPr>
        <w:t>17</w:t>
      </w:r>
      <w:r w:rsidRPr="00D30809">
        <w:rPr>
          <w:rFonts w:cs="Calibri"/>
        </w:rPr>
        <w:t>, 4555–4575 (2013).</w:t>
      </w:r>
    </w:p>
    <w:p w14:paraId="23F6DF58" w14:textId="77777777" w:rsidR="00D30809" w:rsidRPr="00D30809" w:rsidRDefault="00D30809" w:rsidP="00D30809">
      <w:pPr>
        <w:pStyle w:val="Bibliography"/>
        <w:rPr>
          <w:rFonts w:cs="Calibri"/>
        </w:rPr>
      </w:pPr>
      <w:r w:rsidRPr="00D30809">
        <w:rPr>
          <w:rFonts w:cs="Calibri"/>
        </w:rPr>
        <w:t>34.</w:t>
      </w:r>
      <w:r w:rsidRPr="00D30809">
        <w:rPr>
          <w:rFonts w:cs="Calibri"/>
        </w:rPr>
        <w:tab/>
        <w:t xml:space="preserve">Warszawski, L. </w:t>
      </w:r>
      <w:r w:rsidRPr="00D30809">
        <w:rPr>
          <w:rFonts w:cs="Calibri"/>
          <w:i/>
          <w:iCs/>
        </w:rPr>
        <w:t>et al.</w:t>
      </w:r>
      <w:r w:rsidRPr="00D30809">
        <w:rPr>
          <w:rFonts w:cs="Calibri"/>
        </w:rPr>
        <w:t xml:space="preserve"> The Inter-Sectoral Impact Model Intercomparison Project (ISI–MIP): Project framework. </w:t>
      </w:r>
      <w:r w:rsidRPr="00D30809">
        <w:rPr>
          <w:rFonts w:cs="Calibri"/>
          <w:i/>
          <w:iCs/>
        </w:rPr>
        <w:t>PNAS</w:t>
      </w:r>
      <w:r w:rsidRPr="00D30809">
        <w:rPr>
          <w:rFonts w:cs="Calibri"/>
        </w:rPr>
        <w:t xml:space="preserve"> </w:t>
      </w:r>
      <w:r w:rsidRPr="00D30809">
        <w:rPr>
          <w:rFonts w:cs="Calibri"/>
          <w:b/>
          <w:bCs/>
        </w:rPr>
        <w:t>111</w:t>
      </w:r>
      <w:r w:rsidRPr="00D30809">
        <w:rPr>
          <w:rFonts w:cs="Calibri"/>
        </w:rPr>
        <w:t>, 3228–3232 (2014).</w:t>
      </w:r>
    </w:p>
    <w:p w14:paraId="50E30936" w14:textId="77777777" w:rsidR="00D30809" w:rsidRPr="00D30809" w:rsidRDefault="00D30809" w:rsidP="00D30809">
      <w:pPr>
        <w:pStyle w:val="Bibliography"/>
        <w:rPr>
          <w:rFonts w:cs="Calibri"/>
        </w:rPr>
      </w:pPr>
      <w:r w:rsidRPr="00D30809">
        <w:rPr>
          <w:rFonts w:cs="Calibri"/>
        </w:rPr>
        <w:t>35.</w:t>
      </w:r>
      <w:r w:rsidRPr="00D30809">
        <w:rPr>
          <w:rFonts w:cs="Calibri"/>
        </w:rPr>
        <w:tab/>
        <w:t xml:space="preserve">Binsted, M. </w:t>
      </w:r>
      <w:r w:rsidRPr="00D30809">
        <w:rPr>
          <w:rFonts w:cs="Calibri"/>
          <w:i/>
          <w:iCs/>
        </w:rPr>
        <w:t>et al.</w:t>
      </w:r>
      <w:r w:rsidRPr="00D30809">
        <w:rPr>
          <w:rFonts w:cs="Calibri"/>
        </w:rPr>
        <w:t xml:space="preserve"> GCAM-USA v5.3_water_dispatch: integrated modeling of subnational US energy, water, and land systems within a global framework. </w:t>
      </w:r>
      <w:r w:rsidRPr="00D30809">
        <w:rPr>
          <w:rFonts w:cs="Calibri"/>
          <w:i/>
          <w:iCs/>
        </w:rPr>
        <w:t>Geoscientific Model Development</w:t>
      </w:r>
      <w:r w:rsidRPr="00D30809">
        <w:rPr>
          <w:rFonts w:cs="Calibri"/>
        </w:rPr>
        <w:t xml:space="preserve"> </w:t>
      </w:r>
      <w:r w:rsidRPr="00D30809">
        <w:rPr>
          <w:rFonts w:cs="Calibri"/>
          <w:b/>
          <w:bCs/>
        </w:rPr>
        <w:t>15</w:t>
      </w:r>
      <w:r w:rsidRPr="00D30809">
        <w:rPr>
          <w:rFonts w:cs="Calibri"/>
        </w:rPr>
        <w:t>, 2533–2559 (2022).</w:t>
      </w:r>
    </w:p>
    <w:p w14:paraId="6ADA7643" w14:textId="64CB93A6"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sectPr w:rsidR="007646AB" w:rsidRPr="007700B1" w:rsidSect="00F46674">
      <w:footerReference w:type="default" r:id="rId33"/>
      <w:pgSz w:w="11906" w:h="16838"/>
      <w:pgMar w:top="1361" w:right="1786" w:bottom="1361" w:left="1786"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hompson, Isaac F" w:date="2022-08-15T13:41:00Z" w:initials="TIF">
    <w:p w14:paraId="2ED323F0" w14:textId="77777777" w:rsidR="00DD782F" w:rsidRDefault="00DD782F">
      <w:pPr>
        <w:pStyle w:val="CommentText"/>
      </w:pPr>
      <w:r>
        <w:rPr>
          <w:rStyle w:val="CommentReference"/>
        </w:rPr>
        <w:annotationRef/>
      </w:r>
      <w:r>
        <w:t>R2-5</w:t>
      </w:r>
    </w:p>
    <w:p w14:paraId="4B841435" w14:textId="17844AD2" w:rsidR="00DD782F" w:rsidRDefault="00DD782F">
      <w:pPr>
        <w:pStyle w:val="CommentText"/>
      </w:pPr>
      <w:r>
        <w:t xml:space="preserve">Says this belongs in methods (although </w:t>
      </w:r>
      <w:r w:rsidR="00C67DD5">
        <w:t xml:space="preserve">I think </w:t>
      </w:r>
      <w:r>
        <w:t>it</w:t>
      </w:r>
      <w:r w:rsidR="00C67DD5">
        <w:t>’s</w:t>
      </w:r>
      <w:r>
        <w:t xml:space="preserve"> feels like summary). Switch order of this stuff and background on existing datasets (and add info on existing methods as per R2-4?)</w:t>
      </w:r>
    </w:p>
  </w:comment>
  <w:comment w:id="12" w:author="Thompson, Isaac F" w:date="2022-08-15T13:41:00Z" w:initials="TIF">
    <w:p w14:paraId="134F28F9" w14:textId="77777777" w:rsidR="00562DFC" w:rsidRDefault="00562DFC" w:rsidP="00562DFC">
      <w:pPr>
        <w:pStyle w:val="CommentText"/>
      </w:pPr>
      <w:r>
        <w:rPr>
          <w:rStyle w:val="CommentReference"/>
        </w:rPr>
        <w:annotationRef/>
      </w:r>
      <w:r>
        <w:t>R2-5</w:t>
      </w:r>
    </w:p>
    <w:p w14:paraId="5EE390F4" w14:textId="77777777" w:rsidR="00562DFC" w:rsidRDefault="00562DFC" w:rsidP="00562DFC">
      <w:pPr>
        <w:pStyle w:val="CommentText"/>
      </w:pPr>
      <w:r>
        <w:t>This has almost certainly screwed up the references</w:t>
      </w:r>
    </w:p>
  </w:comment>
  <w:comment w:id="14" w:author="Thompson, Isaac F" w:date="2022-08-18T15:07:00Z" w:initials="TIF">
    <w:p w14:paraId="4EDDC693" w14:textId="69592925" w:rsidR="00F52C55" w:rsidRDefault="00F52C55">
      <w:pPr>
        <w:pStyle w:val="CommentText"/>
      </w:pPr>
      <w:r>
        <w:rPr>
          <w:rStyle w:val="CommentReference"/>
        </w:rPr>
        <w:annotationRef/>
      </w:r>
      <w:r>
        <w:t>Somewhere around here would be the place to include background on existing methods as per R2-4. On the other hand, it’s a data paper, not a methods paper, and the advancement here comes from the combination of models and the suite of scenarios, not any new algorithm (see R2-1).</w:t>
      </w:r>
    </w:p>
  </w:comment>
  <w:comment w:id="19" w:author="Thompson, Isaac F" w:date="2022-08-15T13:41:00Z" w:initials="TIF">
    <w:p w14:paraId="708F000F" w14:textId="77777777" w:rsidR="004A29AA" w:rsidRDefault="004A29AA" w:rsidP="004A29AA">
      <w:pPr>
        <w:pStyle w:val="CommentText"/>
      </w:pPr>
      <w:r>
        <w:rPr>
          <w:rStyle w:val="CommentReference"/>
        </w:rPr>
        <w:annotationRef/>
      </w:r>
      <w:r>
        <w:t>R2-5</w:t>
      </w:r>
    </w:p>
    <w:p w14:paraId="78C9ADB9" w14:textId="2F361E5C" w:rsidR="004A29AA" w:rsidRDefault="004A29AA" w:rsidP="004A29AA">
      <w:pPr>
        <w:pStyle w:val="CommentText"/>
      </w:pPr>
      <w:r>
        <w:t>This has almost certainly screwed up the references</w:t>
      </w:r>
    </w:p>
  </w:comment>
  <w:comment w:id="33" w:author="Thompson, Isaac F" w:date="2022-08-18T14:17:00Z" w:initials="TIF">
    <w:p w14:paraId="1BA54967" w14:textId="77777777" w:rsidR="00C47583" w:rsidRDefault="00C47583">
      <w:pPr>
        <w:pStyle w:val="CommentText"/>
      </w:pPr>
      <w:r>
        <w:rPr>
          <w:rStyle w:val="CommentReference"/>
        </w:rPr>
        <w:annotationRef/>
      </w:r>
      <w:r>
        <w:t>R1-1</w:t>
      </w:r>
    </w:p>
    <w:p w14:paraId="06A96C0C" w14:textId="227FDADA" w:rsidR="00C47583" w:rsidRDefault="00C47583">
      <w:pPr>
        <w:pStyle w:val="CommentText"/>
      </w:pPr>
      <w:r>
        <w:t xml:space="preserve">I don’t have a citation manager up and </w:t>
      </w:r>
      <w:r w:rsidR="00F54448">
        <w:t>running, but these may be relevant. Not sure that this is the place for a more detailed discussion about GCAM’s boundary selection.</w:t>
      </w:r>
    </w:p>
  </w:comment>
  <w:comment w:id="37" w:author="Thompson, Isaac F" w:date="2022-08-18T14:17:00Z" w:initials="TIF">
    <w:p w14:paraId="46AC33E6" w14:textId="2A6B928A" w:rsidR="00C47583" w:rsidRDefault="00C47583">
      <w:pPr>
        <w:pStyle w:val="CommentText"/>
      </w:pPr>
      <w:r>
        <w:rPr>
          <w:rStyle w:val="CommentReference"/>
        </w:rPr>
        <w:annotationRef/>
      </w:r>
      <w:r>
        <w:rPr>
          <w:rStyle w:val="ng-binding"/>
        </w:rPr>
        <w:t xml:space="preserve">Narayan, Kanishka, Di Vittorio, Alan, &amp; Vernon, Chris. (2021). GCAM boundary spatial products from moirai v3.1 (1.1.0) [Data set]. </w:t>
      </w:r>
      <w:proofErr w:type="spellStart"/>
      <w:r>
        <w:rPr>
          <w:rStyle w:val="ng-binding"/>
        </w:rPr>
        <w:t>Zenodo</w:t>
      </w:r>
      <w:proofErr w:type="spellEnd"/>
      <w:r>
        <w:rPr>
          <w:rStyle w:val="ng-binding"/>
        </w:rPr>
        <w:t>. https://doi.org/10.5281/zenodo.4688451</w:t>
      </w:r>
    </w:p>
  </w:comment>
  <w:comment w:id="42" w:author="Thompson, Isaac F" w:date="2022-08-18T14:18:00Z" w:initials="TIF">
    <w:p w14:paraId="7994B77C" w14:textId="20F3CDF8" w:rsidR="00C47583" w:rsidRDefault="00C47583">
      <w:pPr>
        <w:pStyle w:val="CommentText"/>
      </w:pPr>
      <w:r>
        <w:rPr>
          <w:rStyle w:val="CommentReference"/>
        </w:rPr>
        <w:annotationRef/>
      </w:r>
      <w:r>
        <w:rPr>
          <w:rStyle w:val="span-citation"/>
        </w:rPr>
        <w:t xml:space="preserve">Di Vittorio, A.V., Vernon, C.R. and Shu, S., 2020. Moirai Version 3: A Data Processing System to Generate Recent Historical Land Inputs for Global </w:t>
      </w:r>
      <w:proofErr w:type="spellStart"/>
      <w:r>
        <w:rPr>
          <w:rStyle w:val="span-citation"/>
        </w:rPr>
        <w:t>Modeling</w:t>
      </w:r>
      <w:proofErr w:type="spellEnd"/>
      <w:r>
        <w:rPr>
          <w:rStyle w:val="span-citation"/>
        </w:rPr>
        <w:t xml:space="preserve"> Applications at Various Scales. </w:t>
      </w:r>
      <w:r>
        <w:rPr>
          <w:rStyle w:val="span-citation"/>
          <w:i/>
          <w:iCs/>
        </w:rPr>
        <w:t>Journal of Open Research Software</w:t>
      </w:r>
      <w:r>
        <w:rPr>
          <w:rStyle w:val="span-citation"/>
        </w:rPr>
        <w:t xml:space="preserve">, 8(1), p.1. DOI: </w:t>
      </w:r>
      <w:hyperlink r:id="rId1" w:history="1">
        <w:r>
          <w:rPr>
            <w:rStyle w:val="Hyperlink"/>
          </w:rPr>
          <w:t>http://doi.org/10.5334/jors.266</w:t>
        </w:r>
      </w:hyperlink>
    </w:p>
  </w:comment>
  <w:comment w:id="69" w:author="Thompson, Isaac F" w:date="2022-08-15T12:33:00Z" w:initials="TIF">
    <w:p w14:paraId="5D552E82" w14:textId="77777777" w:rsidR="001D197E" w:rsidRDefault="001D197E">
      <w:pPr>
        <w:pStyle w:val="CommentText"/>
      </w:pPr>
      <w:r>
        <w:rPr>
          <w:rStyle w:val="CommentReference"/>
        </w:rPr>
        <w:annotationRef/>
      </w:r>
      <w:r>
        <w:t>R2-9</w:t>
      </w:r>
    </w:p>
    <w:p w14:paraId="6BBB6E0C" w14:textId="10278986" w:rsidR="001D197E" w:rsidRDefault="001D197E">
      <w:pPr>
        <w:pStyle w:val="CommentText"/>
      </w:pPr>
      <w:r>
        <w:t xml:space="preserve">Really a question about the proxies, but maybe we make </w:t>
      </w:r>
      <w:r w:rsidR="009525A2">
        <w:t>some</w:t>
      </w:r>
      <w:r>
        <w:t xml:space="preserve"> note like this?</w:t>
      </w:r>
    </w:p>
  </w:comment>
  <w:comment w:id="79" w:author="Thompson, Isaac F" w:date="2022-08-15T12:10:00Z" w:initials="TIF">
    <w:p w14:paraId="4C25CAF5" w14:textId="62485FF7" w:rsidR="00B66731" w:rsidRDefault="00B66731">
      <w:pPr>
        <w:pStyle w:val="CommentText"/>
      </w:pPr>
      <w:r>
        <w:rPr>
          <w:rStyle w:val="CommentReference"/>
        </w:rPr>
        <w:annotationRef/>
      </w:r>
      <w:r>
        <w:t>R2-10</w:t>
      </w:r>
    </w:p>
  </w:comment>
  <w:comment w:id="89" w:author="Thompson, Isaac F" w:date="2022-08-15T12:02:00Z" w:initials="TIF">
    <w:p w14:paraId="4CEA7FB1" w14:textId="40AE7F01" w:rsidR="00B66731" w:rsidRDefault="00B66731">
      <w:pPr>
        <w:pStyle w:val="CommentText"/>
      </w:pPr>
      <w:r>
        <w:rPr>
          <w:rStyle w:val="CommentReference"/>
        </w:rPr>
        <w:annotationRef/>
      </w:r>
      <w:r>
        <w:t>R2-12</w:t>
      </w:r>
    </w:p>
  </w:comment>
  <w:comment w:id="108" w:author="Thompson, Isaac F" w:date="2022-08-19T11:36:00Z" w:initials="TIF">
    <w:p w14:paraId="50480F29" w14:textId="77777777" w:rsidR="00EC1B9E" w:rsidRDefault="00EC1B9E" w:rsidP="00EC1B9E">
      <w:pPr>
        <w:jc w:val="left"/>
        <w:rPr>
          <w:rFonts w:ascii="Times New Roman" w:hAnsi="Times New Roman"/>
          <w:sz w:val="24"/>
          <w:szCs w:val="24"/>
        </w:rPr>
      </w:pPr>
      <w:r>
        <w:rPr>
          <w:rStyle w:val="CommentReference"/>
        </w:rPr>
        <w:annotationRef/>
      </w:r>
      <w:r>
        <w:rPr>
          <w:rStyle w:val="author"/>
        </w:rPr>
        <w:t>Graham, N. T.</w:t>
      </w:r>
      <w:r>
        <w:t xml:space="preserve">, </w:t>
      </w:r>
      <w:r>
        <w:rPr>
          <w:rStyle w:val="author"/>
        </w:rPr>
        <w:t>Davies, E. G. R.</w:t>
      </w:r>
      <w:r>
        <w:t xml:space="preserve">, </w:t>
      </w:r>
      <w:r>
        <w:rPr>
          <w:rStyle w:val="author"/>
        </w:rPr>
        <w:t>Hejazi, M. I.</w:t>
      </w:r>
      <w:r>
        <w:t xml:space="preserve">, </w:t>
      </w:r>
      <w:r>
        <w:rPr>
          <w:rStyle w:val="author"/>
        </w:rPr>
        <w:t>Calvin, K.</w:t>
      </w:r>
      <w:r>
        <w:t xml:space="preserve">, </w:t>
      </w:r>
      <w:r>
        <w:rPr>
          <w:rStyle w:val="author"/>
        </w:rPr>
        <w:t>Kim, S. H.</w:t>
      </w:r>
      <w:r>
        <w:t xml:space="preserve">, </w:t>
      </w:r>
      <w:proofErr w:type="spellStart"/>
      <w:r>
        <w:rPr>
          <w:rStyle w:val="author"/>
        </w:rPr>
        <w:t>Helinski</w:t>
      </w:r>
      <w:proofErr w:type="spellEnd"/>
      <w:r>
        <w:rPr>
          <w:rStyle w:val="author"/>
        </w:rPr>
        <w:t>, L.</w:t>
      </w:r>
      <w:r>
        <w:t>, et al. (</w:t>
      </w:r>
      <w:r>
        <w:rPr>
          <w:rStyle w:val="pubyear"/>
        </w:rPr>
        <w:t>2018</w:t>
      </w:r>
      <w:r>
        <w:t xml:space="preserve">). </w:t>
      </w:r>
      <w:r>
        <w:rPr>
          <w:rStyle w:val="articletitle"/>
        </w:rPr>
        <w:t xml:space="preserve">Water sector assumptions for the Shared Socioeconomic Pathways in an integrated </w:t>
      </w:r>
      <w:proofErr w:type="spellStart"/>
      <w:r>
        <w:rPr>
          <w:rStyle w:val="articletitle"/>
        </w:rPr>
        <w:t>modeling</w:t>
      </w:r>
      <w:proofErr w:type="spellEnd"/>
      <w:r>
        <w:rPr>
          <w:rStyle w:val="articletitle"/>
        </w:rPr>
        <w:t xml:space="preserve"> framework</w:t>
      </w:r>
      <w:r>
        <w:t xml:space="preserve">. </w:t>
      </w:r>
      <w:r>
        <w:rPr>
          <w:i/>
          <w:iCs/>
        </w:rPr>
        <w:t>Water Resources Research</w:t>
      </w:r>
      <w:r>
        <w:t xml:space="preserve">, </w:t>
      </w:r>
      <w:r>
        <w:rPr>
          <w:rStyle w:val="vol"/>
        </w:rPr>
        <w:t>54</w:t>
      </w:r>
      <w:r>
        <w:t xml:space="preserve">, </w:t>
      </w:r>
      <w:r>
        <w:rPr>
          <w:rStyle w:val="pagefirst"/>
        </w:rPr>
        <w:t>6423</w:t>
      </w:r>
      <w:r>
        <w:t xml:space="preserve">– </w:t>
      </w:r>
      <w:r>
        <w:rPr>
          <w:rStyle w:val="pagelast"/>
        </w:rPr>
        <w:t>6440</w:t>
      </w:r>
      <w:r>
        <w:t xml:space="preserve">. </w:t>
      </w:r>
      <w:hyperlink r:id="rId2" w:history="1">
        <w:r>
          <w:rPr>
            <w:rStyle w:val="Hyperlink"/>
          </w:rPr>
          <w:t>https://doi.org/10.1029/2018WR023452</w:t>
        </w:r>
      </w:hyperlink>
      <w:r>
        <w:t xml:space="preserve"> </w:t>
      </w:r>
    </w:p>
    <w:p w14:paraId="1588ADEF" w14:textId="777A6F1C" w:rsidR="00EC1B9E" w:rsidRDefault="00EC1B9E">
      <w:pPr>
        <w:pStyle w:val="CommentText"/>
      </w:pPr>
    </w:p>
  </w:comment>
  <w:comment w:id="136" w:author="Thompson, Isaac F" w:date="2022-08-19T14:09:00Z" w:initials="TIF">
    <w:p w14:paraId="39D06968" w14:textId="77777777" w:rsidR="00F12F37" w:rsidRDefault="00F12F37">
      <w:pPr>
        <w:pStyle w:val="CommentText"/>
        <w:rPr>
          <w:rStyle w:val="CommentReference"/>
        </w:rPr>
      </w:pPr>
      <w:r>
        <w:rPr>
          <w:rStyle w:val="CommentReference"/>
        </w:rPr>
        <w:annotationRef/>
      </w:r>
      <w:r>
        <w:rPr>
          <w:rStyle w:val="CommentReference"/>
        </w:rPr>
        <w:t>De</w:t>
      </w:r>
      <w:r w:rsidR="009907F1">
        <w:rPr>
          <w:rStyle w:val="CommentReference"/>
        </w:rPr>
        <w:t>lete per E1-2?</w:t>
      </w:r>
    </w:p>
    <w:p w14:paraId="02316A82" w14:textId="64EAA620" w:rsidR="009907F1" w:rsidRDefault="009907F1">
      <w:pPr>
        <w:pStyle w:val="CommentText"/>
      </w:pPr>
      <w:r>
        <w:rPr>
          <w:rStyle w:val="CommentReference"/>
        </w:rPr>
        <w:t xml:space="preserve">This section covers all the main points from the </w:t>
      </w:r>
      <w:proofErr w:type="spellStart"/>
      <w:r>
        <w:rPr>
          <w:rStyle w:val="CommentReference"/>
        </w:rPr>
        <w:t>metarepo</w:t>
      </w:r>
      <w:proofErr w:type="spellEnd"/>
      <w:r>
        <w:rPr>
          <w:rStyle w:val="CommentReference"/>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841435" w15:done="0"/>
  <w15:commentEx w15:paraId="5EE390F4" w15:done="0"/>
  <w15:commentEx w15:paraId="4EDDC693" w15:done="0"/>
  <w15:commentEx w15:paraId="78C9ADB9" w15:done="0"/>
  <w15:commentEx w15:paraId="06A96C0C" w15:done="0"/>
  <w15:commentEx w15:paraId="46AC33E6" w15:done="0"/>
  <w15:commentEx w15:paraId="7994B77C" w15:done="0"/>
  <w15:commentEx w15:paraId="6BBB6E0C" w15:done="0"/>
  <w15:commentEx w15:paraId="4C25CAF5" w15:done="0"/>
  <w15:commentEx w15:paraId="4CEA7FB1" w15:done="0"/>
  <w15:commentEx w15:paraId="1588ADEF" w15:done="0"/>
  <w15:commentEx w15:paraId="02316A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4CB7E" w16cex:dateUtc="2022-08-15T17:41:00Z"/>
  <w16cex:commentExtensible w16cex:durableId="26CAFA8D" w16cex:dateUtc="2022-08-15T17:41:00Z"/>
  <w16cex:commentExtensible w16cex:durableId="26A8D441" w16cex:dateUtc="2022-08-18T19:07:00Z"/>
  <w16cex:commentExtensible w16cex:durableId="26A8CF09" w16cex:dateUtc="2022-08-15T17:41:00Z"/>
  <w16cex:commentExtensible w16cex:durableId="26A8C875" w16cex:dateUtc="2022-08-18T18:17:00Z"/>
  <w16cex:commentExtensible w16cex:durableId="26A8C87E" w16cex:dateUtc="2022-08-18T18:17:00Z"/>
  <w16cex:commentExtensible w16cex:durableId="26A8C898" w16cex:dateUtc="2022-08-18T18:18:00Z"/>
  <w16cex:commentExtensible w16cex:durableId="26A4BB83" w16cex:dateUtc="2022-08-15T16:33:00Z"/>
  <w16cex:commentExtensible w16cex:durableId="26A4B61C" w16cex:dateUtc="2022-08-15T16:10:00Z"/>
  <w16cex:commentExtensible w16cex:durableId="26A4B445" w16cex:dateUtc="2022-08-15T16:02:00Z"/>
  <w16cex:commentExtensible w16cex:durableId="26A9F421" w16cex:dateUtc="2022-08-19T15:36:00Z"/>
  <w16cex:commentExtensible w16cex:durableId="26AA182E" w16cex:dateUtc="2022-08-19T18: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841435" w16cid:durableId="26A4CB7E"/>
  <w16cid:commentId w16cid:paraId="5EE390F4" w16cid:durableId="26CAFA8D"/>
  <w16cid:commentId w16cid:paraId="4EDDC693" w16cid:durableId="26A8D441"/>
  <w16cid:commentId w16cid:paraId="78C9ADB9" w16cid:durableId="26A8CF09"/>
  <w16cid:commentId w16cid:paraId="06A96C0C" w16cid:durableId="26A8C875"/>
  <w16cid:commentId w16cid:paraId="46AC33E6" w16cid:durableId="26A8C87E"/>
  <w16cid:commentId w16cid:paraId="7994B77C" w16cid:durableId="26A8C898"/>
  <w16cid:commentId w16cid:paraId="6BBB6E0C" w16cid:durableId="26A4BB83"/>
  <w16cid:commentId w16cid:paraId="4C25CAF5" w16cid:durableId="26A4B61C"/>
  <w16cid:commentId w16cid:paraId="4CEA7FB1" w16cid:durableId="26A4B445"/>
  <w16cid:commentId w16cid:paraId="1588ADEF" w16cid:durableId="26A9F421"/>
  <w16cid:commentId w16cid:paraId="02316A82" w16cid:durableId="26AA18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B9C4F" w14:textId="77777777" w:rsidR="00EE5985" w:rsidRDefault="00EE5985" w:rsidP="007D356C">
      <w:r>
        <w:separator/>
      </w:r>
    </w:p>
  </w:endnote>
  <w:endnote w:type="continuationSeparator" w:id="0">
    <w:p w14:paraId="4C63EF1D" w14:textId="77777777" w:rsidR="00EE5985" w:rsidRDefault="00EE5985"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6DB90" w14:textId="77777777" w:rsidR="00EE5985" w:rsidRDefault="00EE5985" w:rsidP="007D356C">
      <w:r>
        <w:separator/>
      </w:r>
    </w:p>
  </w:footnote>
  <w:footnote w:type="continuationSeparator" w:id="0">
    <w:p w14:paraId="22E5800D" w14:textId="77777777" w:rsidR="00EE5985" w:rsidRDefault="00EE5985"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ompson, Isaac F">
    <w15:presenceInfo w15:providerId="AD" w15:userId="S::isaac.thompson@pnnl.gov::0bc6eeca-827f-4858-8816-d8c9df34e1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673"/>
    <w:rsid w:val="0000442D"/>
    <w:rsid w:val="00006EE9"/>
    <w:rsid w:val="00012222"/>
    <w:rsid w:val="00014671"/>
    <w:rsid w:val="00015D5C"/>
    <w:rsid w:val="0001751E"/>
    <w:rsid w:val="000237CB"/>
    <w:rsid w:val="00025021"/>
    <w:rsid w:val="00031FD2"/>
    <w:rsid w:val="00032752"/>
    <w:rsid w:val="00032DBF"/>
    <w:rsid w:val="000337F3"/>
    <w:rsid w:val="0003503E"/>
    <w:rsid w:val="00040758"/>
    <w:rsid w:val="0004478A"/>
    <w:rsid w:val="00045B60"/>
    <w:rsid w:val="00055D80"/>
    <w:rsid w:val="00063AD4"/>
    <w:rsid w:val="00070888"/>
    <w:rsid w:val="000768CB"/>
    <w:rsid w:val="00076EE2"/>
    <w:rsid w:val="000775F4"/>
    <w:rsid w:val="000803BC"/>
    <w:rsid w:val="00080F5D"/>
    <w:rsid w:val="00083333"/>
    <w:rsid w:val="00085004"/>
    <w:rsid w:val="00086E02"/>
    <w:rsid w:val="00095E99"/>
    <w:rsid w:val="000976D5"/>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6CF1"/>
    <w:rsid w:val="000D73EF"/>
    <w:rsid w:val="000E5F70"/>
    <w:rsid w:val="000E7100"/>
    <w:rsid w:val="000E7D79"/>
    <w:rsid w:val="000F0CC2"/>
    <w:rsid w:val="000F0FB9"/>
    <w:rsid w:val="000F1D00"/>
    <w:rsid w:val="000F3E48"/>
    <w:rsid w:val="000F75E0"/>
    <w:rsid w:val="00103AD4"/>
    <w:rsid w:val="0010578B"/>
    <w:rsid w:val="00112DD9"/>
    <w:rsid w:val="00114EF9"/>
    <w:rsid w:val="00115220"/>
    <w:rsid w:val="00120AC1"/>
    <w:rsid w:val="001234F4"/>
    <w:rsid w:val="001320A3"/>
    <w:rsid w:val="00135035"/>
    <w:rsid w:val="00137B87"/>
    <w:rsid w:val="00142ED6"/>
    <w:rsid w:val="00143357"/>
    <w:rsid w:val="00145B7A"/>
    <w:rsid w:val="00146539"/>
    <w:rsid w:val="001514D8"/>
    <w:rsid w:val="00153B38"/>
    <w:rsid w:val="00154FB9"/>
    <w:rsid w:val="00155849"/>
    <w:rsid w:val="00160DB8"/>
    <w:rsid w:val="00161F36"/>
    <w:rsid w:val="00163A9B"/>
    <w:rsid w:val="0017702A"/>
    <w:rsid w:val="00177EFE"/>
    <w:rsid w:val="00181C7F"/>
    <w:rsid w:val="00182821"/>
    <w:rsid w:val="0018385C"/>
    <w:rsid w:val="00186E77"/>
    <w:rsid w:val="00192ADE"/>
    <w:rsid w:val="00194294"/>
    <w:rsid w:val="001A0D8C"/>
    <w:rsid w:val="001A42FD"/>
    <w:rsid w:val="001B0F65"/>
    <w:rsid w:val="001B1347"/>
    <w:rsid w:val="001B2285"/>
    <w:rsid w:val="001B74FC"/>
    <w:rsid w:val="001B77CC"/>
    <w:rsid w:val="001B7B0C"/>
    <w:rsid w:val="001C1D7B"/>
    <w:rsid w:val="001C37A7"/>
    <w:rsid w:val="001C5C17"/>
    <w:rsid w:val="001C5D9B"/>
    <w:rsid w:val="001C62F4"/>
    <w:rsid w:val="001D197E"/>
    <w:rsid w:val="001D7050"/>
    <w:rsid w:val="001E2D07"/>
    <w:rsid w:val="001E2DAE"/>
    <w:rsid w:val="001E4F32"/>
    <w:rsid w:val="001E69D2"/>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BDB"/>
    <w:rsid w:val="002406A1"/>
    <w:rsid w:val="002427FA"/>
    <w:rsid w:val="002456CC"/>
    <w:rsid w:val="002513DB"/>
    <w:rsid w:val="002539D6"/>
    <w:rsid w:val="00253AD0"/>
    <w:rsid w:val="00255BD9"/>
    <w:rsid w:val="00257227"/>
    <w:rsid w:val="00260ABF"/>
    <w:rsid w:val="00264AB3"/>
    <w:rsid w:val="00267FCE"/>
    <w:rsid w:val="002710DB"/>
    <w:rsid w:val="00271A2D"/>
    <w:rsid w:val="00271BD1"/>
    <w:rsid w:val="00281E9A"/>
    <w:rsid w:val="00281EFD"/>
    <w:rsid w:val="00282C19"/>
    <w:rsid w:val="0028337C"/>
    <w:rsid w:val="002847D5"/>
    <w:rsid w:val="002856AB"/>
    <w:rsid w:val="00286548"/>
    <w:rsid w:val="00290CA1"/>
    <w:rsid w:val="00291E7C"/>
    <w:rsid w:val="002927E2"/>
    <w:rsid w:val="00293F97"/>
    <w:rsid w:val="00296199"/>
    <w:rsid w:val="00296568"/>
    <w:rsid w:val="002A7BB6"/>
    <w:rsid w:val="002B55FB"/>
    <w:rsid w:val="002C0821"/>
    <w:rsid w:val="002C39B8"/>
    <w:rsid w:val="002C4A7E"/>
    <w:rsid w:val="002C5593"/>
    <w:rsid w:val="002D2AE7"/>
    <w:rsid w:val="002E1DDD"/>
    <w:rsid w:val="002E2DD7"/>
    <w:rsid w:val="002E320D"/>
    <w:rsid w:val="002E329C"/>
    <w:rsid w:val="002E5CCE"/>
    <w:rsid w:val="002E6BBE"/>
    <w:rsid w:val="002F00C4"/>
    <w:rsid w:val="003007B5"/>
    <w:rsid w:val="003047E6"/>
    <w:rsid w:val="00313A17"/>
    <w:rsid w:val="00316500"/>
    <w:rsid w:val="003165B5"/>
    <w:rsid w:val="00317BDA"/>
    <w:rsid w:val="0032472E"/>
    <w:rsid w:val="003261F3"/>
    <w:rsid w:val="00326578"/>
    <w:rsid w:val="0033109F"/>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5A98"/>
    <w:rsid w:val="00396F60"/>
    <w:rsid w:val="003A0090"/>
    <w:rsid w:val="003A0CC0"/>
    <w:rsid w:val="003A1D5D"/>
    <w:rsid w:val="003A5689"/>
    <w:rsid w:val="003A5F03"/>
    <w:rsid w:val="003A695B"/>
    <w:rsid w:val="003B5322"/>
    <w:rsid w:val="003B5FE2"/>
    <w:rsid w:val="003B6B83"/>
    <w:rsid w:val="003B7C83"/>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7ECA"/>
    <w:rsid w:val="0047485A"/>
    <w:rsid w:val="00477882"/>
    <w:rsid w:val="004866DC"/>
    <w:rsid w:val="0048700F"/>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6203"/>
    <w:rsid w:val="004D20F9"/>
    <w:rsid w:val="004D7363"/>
    <w:rsid w:val="004E0C09"/>
    <w:rsid w:val="004E101E"/>
    <w:rsid w:val="004E2E83"/>
    <w:rsid w:val="004E4087"/>
    <w:rsid w:val="004F04BA"/>
    <w:rsid w:val="004F7DFC"/>
    <w:rsid w:val="00503C7C"/>
    <w:rsid w:val="00503E57"/>
    <w:rsid w:val="00504562"/>
    <w:rsid w:val="005134B3"/>
    <w:rsid w:val="005135A9"/>
    <w:rsid w:val="00514AE0"/>
    <w:rsid w:val="00517E04"/>
    <w:rsid w:val="00523D16"/>
    <w:rsid w:val="00524722"/>
    <w:rsid w:val="005252FE"/>
    <w:rsid w:val="005265E1"/>
    <w:rsid w:val="005306ED"/>
    <w:rsid w:val="00543D3A"/>
    <w:rsid w:val="005464F9"/>
    <w:rsid w:val="00552FEB"/>
    <w:rsid w:val="00555CC0"/>
    <w:rsid w:val="005571FF"/>
    <w:rsid w:val="0056279D"/>
    <w:rsid w:val="00562DFC"/>
    <w:rsid w:val="00564FDD"/>
    <w:rsid w:val="00565D2F"/>
    <w:rsid w:val="00565DC9"/>
    <w:rsid w:val="00566B03"/>
    <w:rsid w:val="00566F9E"/>
    <w:rsid w:val="005670C3"/>
    <w:rsid w:val="00571D76"/>
    <w:rsid w:val="005816A9"/>
    <w:rsid w:val="00583AA6"/>
    <w:rsid w:val="00584A60"/>
    <w:rsid w:val="005938A2"/>
    <w:rsid w:val="00594E32"/>
    <w:rsid w:val="005A08AC"/>
    <w:rsid w:val="005A15C2"/>
    <w:rsid w:val="005A1694"/>
    <w:rsid w:val="005A496C"/>
    <w:rsid w:val="005B16A4"/>
    <w:rsid w:val="005B48DF"/>
    <w:rsid w:val="005B4B40"/>
    <w:rsid w:val="005C06BD"/>
    <w:rsid w:val="005C35CA"/>
    <w:rsid w:val="005D0A2A"/>
    <w:rsid w:val="005D0F84"/>
    <w:rsid w:val="005D280C"/>
    <w:rsid w:val="005E04D0"/>
    <w:rsid w:val="005E32B5"/>
    <w:rsid w:val="005E3CE0"/>
    <w:rsid w:val="005F2733"/>
    <w:rsid w:val="005F34E8"/>
    <w:rsid w:val="005F4FC4"/>
    <w:rsid w:val="005F58D6"/>
    <w:rsid w:val="005F6CD9"/>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7693"/>
    <w:rsid w:val="006576DC"/>
    <w:rsid w:val="00660B9C"/>
    <w:rsid w:val="00661B39"/>
    <w:rsid w:val="00662852"/>
    <w:rsid w:val="00663142"/>
    <w:rsid w:val="00663AE5"/>
    <w:rsid w:val="00671986"/>
    <w:rsid w:val="0067358F"/>
    <w:rsid w:val="00676E0A"/>
    <w:rsid w:val="006825F7"/>
    <w:rsid w:val="00685DB5"/>
    <w:rsid w:val="00685E96"/>
    <w:rsid w:val="00691E6C"/>
    <w:rsid w:val="0069380B"/>
    <w:rsid w:val="006967AC"/>
    <w:rsid w:val="00696F35"/>
    <w:rsid w:val="006A325E"/>
    <w:rsid w:val="006A42F1"/>
    <w:rsid w:val="006A5238"/>
    <w:rsid w:val="006A5A80"/>
    <w:rsid w:val="006A6718"/>
    <w:rsid w:val="006A6E8C"/>
    <w:rsid w:val="006A7317"/>
    <w:rsid w:val="006B1CAC"/>
    <w:rsid w:val="006B338E"/>
    <w:rsid w:val="006B55A3"/>
    <w:rsid w:val="006B5F9B"/>
    <w:rsid w:val="006B7A09"/>
    <w:rsid w:val="006C2EB6"/>
    <w:rsid w:val="006C3621"/>
    <w:rsid w:val="006C4B68"/>
    <w:rsid w:val="006C5AD7"/>
    <w:rsid w:val="006D0290"/>
    <w:rsid w:val="006D2C30"/>
    <w:rsid w:val="006D6CE7"/>
    <w:rsid w:val="006E25E8"/>
    <w:rsid w:val="006E6B46"/>
    <w:rsid w:val="006E7727"/>
    <w:rsid w:val="006F2F80"/>
    <w:rsid w:val="006F4743"/>
    <w:rsid w:val="006F5237"/>
    <w:rsid w:val="00706685"/>
    <w:rsid w:val="00706836"/>
    <w:rsid w:val="00716651"/>
    <w:rsid w:val="007166DB"/>
    <w:rsid w:val="0072691E"/>
    <w:rsid w:val="0073093A"/>
    <w:rsid w:val="00730A5D"/>
    <w:rsid w:val="007324E6"/>
    <w:rsid w:val="00733785"/>
    <w:rsid w:val="00735DCD"/>
    <w:rsid w:val="0074024F"/>
    <w:rsid w:val="00742A20"/>
    <w:rsid w:val="00747A75"/>
    <w:rsid w:val="00761FF4"/>
    <w:rsid w:val="007639E3"/>
    <w:rsid w:val="007646AB"/>
    <w:rsid w:val="0076544C"/>
    <w:rsid w:val="007661EE"/>
    <w:rsid w:val="007700B1"/>
    <w:rsid w:val="00773CB5"/>
    <w:rsid w:val="00774FF8"/>
    <w:rsid w:val="007879D9"/>
    <w:rsid w:val="007915DC"/>
    <w:rsid w:val="0079170E"/>
    <w:rsid w:val="00792F3E"/>
    <w:rsid w:val="00795881"/>
    <w:rsid w:val="007A423E"/>
    <w:rsid w:val="007A4C4D"/>
    <w:rsid w:val="007B4E12"/>
    <w:rsid w:val="007B5022"/>
    <w:rsid w:val="007B51BE"/>
    <w:rsid w:val="007B5391"/>
    <w:rsid w:val="007C0B66"/>
    <w:rsid w:val="007C0BA2"/>
    <w:rsid w:val="007C5057"/>
    <w:rsid w:val="007C52C0"/>
    <w:rsid w:val="007C5C02"/>
    <w:rsid w:val="007D356C"/>
    <w:rsid w:val="007E49A8"/>
    <w:rsid w:val="007F17E1"/>
    <w:rsid w:val="007F1AE9"/>
    <w:rsid w:val="007F25C8"/>
    <w:rsid w:val="007F29EB"/>
    <w:rsid w:val="007F2CAB"/>
    <w:rsid w:val="007F4C9D"/>
    <w:rsid w:val="008023E1"/>
    <w:rsid w:val="00802ADE"/>
    <w:rsid w:val="008051F3"/>
    <w:rsid w:val="00805AB9"/>
    <w:rsid w:val="0081148B"/>
    <w:rsid w:val="008144EA"/>
    <w:rsid w:val="00814B96"/>
    <w:rsid w:val="008201D5"/>
    <w:rsid w:val="00822B1F"/>
    <w:rsid w:val="00822F14"/>
    <w:rsid w:val="00823018"/>
    <w:rsid w:val="00825003"/>
    <w:rsid w:val="00825490"/>
    <w:rsid w:val="00833F8A"/>
    <w:rsid w:val="008378F5"/>
    <w:rsid w:val="00841DE3"/>
    <w:rsid w:val="00842881"/>
    <w:rsid w:val="008431EB"/>
    <w:rsid w:val="0084510C"/>
    <w:rsid w:val="008454C6"/>
    <w:rsid w:val="008468AB"/>
    <w:rsid w:val="00851811"/>
    <w:rsid w:val="00852905"/>
    <w:rsid w:val="008532DB"/>
    <w:rsid w:val="00853706"/>
    <w:rsid w:val="008542B7"/>
    <w:rsid w:val="0085667F"/>
    <w:rsid w:val="00862CC8"/>
    <w:rsid w:val="0086359E"/>
    <w:rsid w:val="00866608"/>
    <w:rsid w:val="00870A96"/>
    <w:rsid w:val="00870C81"/>
    <w:rsid w:val="0088065F"/>
    <w:rsid w:val="00883769"/>
    <w:rsid w:val="00892F87"/>
    <w:rsid w:val="00894108"/>
    <w:rsid w:val="0089452B"/>
    <w:rsid w:val="0089566B"/>
    <w:rsid w:val="008A12BC"/>
    <w:rsid w:val="008A16B1"/>
    <w:rsid w:val="008A38DD"/>
    <w:rsid w:val="008A553C"/>
    <w:rsid w:val="008A75D5"/>
    <w:rsid w:val="008B0E22"/>
    <w:rsid w:val="008B508E"/>
    <w:rsid w:val="008B68D8"/>
    <w:rsid w:val="008C064C"/>
    <w:rsid w:val="008C09D8"/>
    <w:rsid w:val="008C45BB"/>
    <w:rsid w:val="008C7ACD"/>
    <w:rsid w:val="008E1645"/>
    <w:rsid w:val="008E4576"/>
    <w:rsid w:val="008E59C7"/>
    <w:rsid w:val="008E5E16"/>
    <w:rsid w:val="008F294E"/>
    <w:rsid w:val="008F53D5"/>
    <w:rsid w:val="008F636B"/>
    <w:rsid w:val="0090398F"/>
    <w:rsid w:val="0090479D"/>
    <w:rsid w:val="0090560C"/>
    <w:rsid w:val="00911447"/>
    <w:rsid w:val="0091313B"/>
    <w:rsid w:val="009160E4"/>
    <w:rsid w:val="00921650"/>
    <w:rsid w:val="0092347A"/>
    <w:rsid w:val="00926983"/>
    <w:rsid w:val="00931752"/>
    <w:rsid w:val="00932E48"/>
    <w:rsid w:val="00933B76"/>
    <w:rsid w:val="009366D3"/>
    <w:rsid w:val="00941B2A"/>
    <w:rsid w:val="00941BF0"/>
    <w:rsid w:val="0094698D"/>
    <w:rsid w:val="009525A2"/>
    <w:rsid w:val="0095509B"/>
    <w:rsid w:val="00964B4B"/>
    <w:rsid w:val="00967E5E"/>
    <w:rsid w:val="009714E2"/>
    <w:rsid w:val="00971D52"/>
    <w:rsid w:val="009808C6"/>
    <w:rsid w:val="009812CA"/>
    <w:rsid w:val="009858E3"/>
    <w:rsid w:val="009907F1"/>
    <w:rsid w:val="00994267"/>
    <w:rsid w:val="00997EFF"/>
    <w:rsid w:val="009A099C"/>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7277"/>
    <w:rsid w:val="009F049A"/>
    <w:rsid w:val="00A00516"/>
    <w:rsid w:val="00A00A67"/>
    <w:rsid w:val="00A00CD4"/>
    <w:rsid w:val="00A0273D"/>
    <w:rsid w:val="00A05D58"/>
    <w:rsid w:val="00A0676C"/>
    <w:rsid w:val="00A1125F"/>
    <w:rsid w:val="00A26D7B"/>
    <w:rsid w:val="00A32B07"/>
    <w:rsid w:val="00A3377F"/>
    <w:rsid w:val="00A339B8"/>
    <w:rsid w:val="00A409A4"/>
    <w:rsid w:val="00A45CF8"/>
    <w:rsid w:val="00A50262"/>
    <w:rsid w:val="00A51242"/>
    <w:rsid w:val="00A52011"/>
    <w:rsid w:val="00A54E0F"/>
    <w:rsid w:val="00A6226A"/>
    <w:rsid w:val="00A660D6"/>
    <w:rsid w:val="00A66884"/>
    <w:rsid w:val="00A731C7"/>
    <w:rsid w:val="00A77B0A"/>
    <w:rsid w:val="00A80D01"/>
    <w:rsid w:val="00A92278"/>
    <w:rsid w:val="00AA61F7"/>
    <w:rsid w:val="00AB178D"/>
    <w:rsid w:val="00AB27D6"/>
    <w:rsid w:val="00AB5D37"/>
    <w:rsid w:val="00AC181B"/>
    <w:rsid w:val="00AC1BCE"/>
    <w:rsid w:val="00AD67AB"/>
    <w:rsid w:val="00AE1291"/>
    <w:rsid w:val="00AE5804"/>
    <w:rsid w:val="00AE5982"/>
    <w:rsid w:val="00AE6687"/>
    <w:rsid w:val="00AE7812"/>
    <w:rsid w:val="00AF1E6D"/>
    <w:rsid w:val="00AF263C"/>
    <w:rsid w:val="00AF434E"/>
    <w:rsid w:val="00AF5BEB"/>
    <w:rsid w:val="00AF706E"/>
    <w:rsid w:val="00B00BFC"/>
    <w:rsid w:val="00B059B3"/>
    <w:rsid w:val="00B07D5A"/>
    <w:rsid w:val="00B1140D"/>
    <w:rsid w:val="00B21333"/>
    <w:rsid w:val="00B2161C"/>
    <w:rsid w:val="00B25A59"/>
    <w:rsid w:val="00B310DF"/>
    <w:rsid w:val="00B336A8"/>
    <w:rsid w:val="00B36C9B"/>
    <w:rsid w:val="00B37882"/>
    <w:rsid w:val="00B45395"/>
    <w:rsid w:val="00B503EA"/>
    <w:rsid w:val="00B51378"/>
    <w:rsid w:val="00B558ED"/>
    <w:rsid w:val="00B55FE9"/>
    <w:rsid w:val="00B60457"/>
    <w:rsid w:val="00B60DB0"/>
    <w:rsid w:val="00B6277C"/>
    <w:rsid w:val="00B66731"/>
    <w:rsid w:val="00B703F7"/>
    <w:rsid w:val="00B7262D"/>
    <w:rsid w:val="00B726F4"/>
    <w:rsid w:val="00B74693"/>
    <w:rsid w:val="00B74E54"/>
    <w:rsid w:val="00B805B8"/>
    <w:rsid w:val="00B94208"/>
    <w:rsid w:val="00B95C2D"/>
    <w:rsid w:val="00B95C45"/>
    <w:rsid w:val="00B96C0C"/>
    <w:rsid w:val="00B978BF"/>
    <w:rsid w:val="00BA2167"/>
    <w:rsid w:val="00BA5EA8"/>
    <w:rsid w:val="00BB1A66"/>
    <w:rsid w:val="00BB3A18"/>
    <w:rsid w:val="00BB4E86"/>
    <w:rsid w:val="00BB7922"/>
    <w:rsid w:val="00BC2FCD"/>
    <w:rsid w:val="00BC396E"/>
    <w:rsid w:val="00BD038A"/>
    <w:rsid w:val="00BD07A9"/>
    <w:rsid w:val="00BD0FC9"/>
    <w:rsid w:val="00BD200C"/>
    <w:rsid w:val="00BD28DC"/>
    <w:rsid w:val="00BD31CC"/>
    <w:rsid w:val="00BD3729"/>
    <w:rsid w:val="00BD513E"/>
    <w:rsid w:val="00BE0389"/>
    <w:rsid w:val="00BE115F"/>
    <w:rsid w:val="00BE61A7"/>
    <w:rsid w:val="00BE6FFC"/>
    <w:rsid w:val="00BF5FE2"/>
    <w:rsid w:val="00BF662B"/>
    <w:rsid w:val="00C00950"/>
    <w:rsid w:val="00C01764"/>
    <w:rsid w:val="00C124D9"/>
    <w:rsid w:val="00C15259"/>
    <w:rsid w:val="00C23631"/>
    <w:rsid w:val="00C26715"/>
    <w:rsid w:val="00C27D40"/>
    <w:rsid w:val="00C31566"/>
    <w:rsid w:val="00C35FC8"/>
    <w:rsid w:val="00C37BEB"/>
    <w:rsid w:val="00C44F10"/>
    <w:rsid w:val="00C47583"/>
    <w:rsid w:val="00C5058C"/>
    <w:rsid w:val="00C52D2E"/>
    <w:rsid w:val="00C551D4"/>
    <w:rsid w:val="00C6338C"/>
    <w:rsid w:val="00C658AC"/>
    <w:rsid w:val="00C66EA2"/>
    <w:rsid w:val="00C677DA"/>
    <w:rsid w:val="00C67DD5"/>
    <w:rsid w:val="00C7141F"/>
    <w:rsid w:val="00C7476B"/>
    <w:rsid w:val="00C75507"/>
    <w:rsid w:val="00C755E5"/>
    <w:rsid w:val="00C840E3"/>
    <w:rsid w:val="00C90A60"/>
    <w:rsid w:val="00C91419"/>
    <w:rsid w:val="00C952C5"/>
    <w:rsid w:val="00CA2780"/>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323B"/>
    <w:rsid w:val="00D04A0E"/>
    <w:rsid w:val="00D04A6B"/>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2F28"/>
    <w:rsid w:val="00D66597"/>
    <w:rsid w:val="00D73991"/>
    <w:rsid w:val="00D7576A"/>
    <w:rsid w:val="00D77AEA"/>
    <w:rsid w:val="00D80EF1"/>
    <w:rsid w:val="00D81988"/>
    <w:rsid w:val="00D96F89"/>
    <w:rsid w:val="00DA3F84"/>
    <w:rsid w:val="00DA6F68"/>
    <w:rsid w:val="00DB3309"/>
    <w:rsid w:val="00DB36BE"/>
    <w:rsid w:val="00DB48BC"/>
    <w:rsid w:val="00DB5C08"/>
    <w:rsid w:val="00DB5D3A"/>
    <w:rsid w:val="00DB6A17"/>
    <w:rsid w:val="00DB74D6"/>
    <w:rsid w:val="00DC34E1"/>
    <w:rsid w:val="00DC6C92"/>
    <w:rsid w:val="00DC6CE7"/>
    <w:rsid w:val="00DD0638"/>
    <w:rsid w:val="00DD1068"/>
    <w:rsid w:val="00DD2862"/>
    <w:rsid w:val="00DD2C29"/>
    <w:rsid w:val="00DD3E0E"/>
    <w:rsid w:val="00DD61C6"/>
    <w:rsid w:val="00DD782F"/>
    <w:rsid w:val="00DE4ADF"/>
    <w:rsid w:val="00DF1165"/>
    <w:rsid w:val="00DF602F"/>
    <w:rsid w:val="00E059A9"/>
    <w:rsid w:val="00E07950"/>
    <w:rsid w:val="00E07AE3"/>
    <w:rsid w:val="00E1207F"/>
    <w:rsid w:val="00E1361C"/>
    <w:rsid w:val="00E16C5B"/>
    <w:rsid w:val="00E2089F"/>
    <w:rsid w:val="00E23D1C"/>
    <w:rsid w:val="00E255C0"/>
    <w:rsid w:val="00E30510"/>
    <w:rsid w:val="00E31222"/>
    <w:rsid w:val="00E31CC3"/>
    <w:rsid w:val="00E32606"/>
    <w:rsid w:val="00E35D7C"/>
    <w:rsid w:val="00E362DA"/>
    <w:rsid w:val="00E3684E"/>
    <w:rsid w:val="00E3730D"/>
    <w:rsid w:val="00E379EB"/>
    <w:rsid w:val="00E40B20"/>
    <w:rsid w:val="00E42094"/>
    <w:rsid w:val="00E443E9"/>
    <w:rsid w:val="00E445D2"/>
    <w:rsid w:val="00E503CF"/>
    <w:rsid w:val="00E520A0"/>
    <w:rsid w:val="00E5306E"/>
    <w:rsid w:val="00E5764B"/>
    <w:rsid w:val="00E7205A"/>
    <w:rsid w:val="00E74122"/>
    <w:rsid w:val="00E77DF8"/>
    <w:rsid w:val="00E82BFB"/>
    <w:rsid w:val="00E84434"/>
    <w:rsid w:val="00E87680"/>
    <w:rsid w:val="00E8781D"/>
    <w:rsid w:val="00E87F40"/>
    <w:rsid w:val="00E93450"/>
    <w:rsid w:val="00E9537E"/>
    <w:rsid w:val="00EB7207"/>
    <w:rsid w:val="00EB7E9B"/>
    <w:rsid w:val="00EC1310"/>
    <w:rsid w:val="00EC1B9E"/>
    <w:rsid w:val="00EC40FC"/>
    <w:rsid w:val="00ED1960"/>
    <w:rsid w:val="00ED2F46"/>
    <w:rsid w:val="00ED42BA"/>
    <w:rsid w:val="00EE09EC"/>
    <w:rsid w:val="00EE32CC"/>
    <w:rsid w:val="00EE391F"/>
    <w:rsid w:val="00EE3BD7"/>
    <w:rsid w:val="00EE5985"/>
    <w:rsid w:val="00EF1408"/>
    <w:rsid w:val="00EF2269"/>
    <w:rsid w:val="00EF235E"/>
    <w:rsid w:val="00EF4EE6"/>
    <w:rsid w:val="00F023A4"/>
    <w:rsid w:val="00F03454"/>
    <w:rsid w:val="00F0506D"/>
    <w:rsid w:val="00F057F7"/>
    <w:rsid w:val="00F11496"/>
    <w:rsid w:val="00F12B78"/>
    <w:rsid w:val="00F12F37"/>
    <w:rsid w:val="00F1469F"/>
    <w:rsid w:val="00F16822"/>
    <w:rsid w:val="00F20D84"/>
    <w:rsid w:val="00F21B5D"/>
    <w:rsid w:val="00F23B50"/>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4DD0"/>
    <w:rsid w:val="00F95A11"/>
    <w:rsid w:val="00FA3042"/>
    <w:rsid w:val="00FA35D0"/>
    <w:rsid w:val="00FB2939"/>
    <w:rsid w:val="00FB37DF"/>
    <w:rsid w:val="00FB7486"/>
    <w:rsid w:val="00FB7E11"/>
    <w:rsid w:val="00FC18AB"/>
    <w:rsid w:val="00FC2412"/>
    <w:rsid w:val="00FC4EC9"/>
    <w:rsid w:val="00FC54B3"/>
    <w:rsid w:val="00FC6FA2"/>
    <w:rsid w:val="00FC7EC5"/>
    <w:rsid w:val="00FE0EB4"/>
    <w:rsid w:val="00FE1227"/>
    <w:rsid w:val="00FE1F80"/>
    <w:rsid w:val="00FE50B4"/>
    <w:rsid w:val="00FE6382"/>
    <w:rsid w:val="00FF28CE"/>
    <w:rsid w:val="00FF37EF"/>
    <w:rsid w:val="00FF4F21"/>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29/2018WR023452" TargetMode="External"/><Relationship Id="rId1" Type="http://schemas.openxmlformats.org/officeDocument/2006/relationships/hyperlink" Target="http://doi.org/10.5334/jors.266"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yperlink" Target="https://doi.org/10.7910/DVN/VIQEAB" TargetMode="External"/><Relationship Id="rId25"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jgcri.github.io/khan-etal_2022_tethysSSPRCP/index.html" TargetMode="External"/><Relationship Id="rId29" Type="http://schemas.openxmlformats.org/officeDocument/2006/relationships/hyperlink" Target="https://data.pnnl.gov/dataset/132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doi.org/10.7910/DVN/VIQEAB" TargetMode="External"/><Relationship Id="rId32" Type="http://schemas.openxmlformats.org/officeDocument/2006/relationships/hyperlink" Target="http://doi.org/10.5281/zenodo.3713378"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jgcri.github.io/khan-etal_2022_tethysSSPRCP/index.html" TargetMode="External"/><Relationship Id="rId28" Type="http://schemas.openxmlformats.org/officeDocument/2006/relationships/hyperlink" Target="https://doi.org/10.5281/zenodo.6399488" TargetMode="External"/><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hyperlink" Target="https://data.pnnl.gov/dataset/13192"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gcri.github.io/khan-etal_2022_tethysSSPRCP/" TargetMode="External"/><Relationship Id="rId22" Type="http://schemas.openxmlformats.org/officeDocument/2006/relationships/image" Target="media/image6.png"/><Relationship Id="rId27" Type="http://schemas.openxmlformats.org/officeDocument/2006/relationships/hyperlink" Target="https://doi.org/10.7910/DVN/VIQEAB" TargetMode="External"/><Relationship Id="rId30" Type="http://schemas.openxmlformats.org/officeDocument/2006/relationships/hyperlink" Target="http://doi.org/10.5281/zenodo.3713432" TargetMode="External"/><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9740</TotalTime>
  <Pages>27</Pages>
  <Words>28772</Words>
  <Characters>164001</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192389</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Thompson, Isaac F</cp:lastModifiedBy>
  <cp:revision>505</cp:revision>
  <cp:lastPrinted>2022-05-28T21:29:00Z</cp:lastPrinted>
  <dcterms:created xsi:type="dcterms:W3CDTF">2020-08-12T09:48:00Z</dcterms:created>
  <dcterms:modified xsi:type="dcterms:W3CDTF">2022-09-16T21:08:00Z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id="LgPppAnn"/&gt;&lt;style id="http://www.zotero.org/styles/nature" hasBibliography="1" bibliographyStyleHasBeenSet="1"/&gt;&lt;prefs&gt;&lt;pref name="fieldType" value="Field"/&gt;&lt;/prefs&gt;&lt;/data&gt;</vt:lpwstr>
  </property>
</Properties>
</file>