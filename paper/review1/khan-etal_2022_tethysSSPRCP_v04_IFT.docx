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6A348" w14:textId="77777777" w:rsidR="0003503E" w:rsidRPr="007700B1" w:rsidRDefault="0003503E" w:rsidP="006A42F1">
      <w:pPr>
        <w:rPr>
          <w:rFonts w:ascii="Arial" w:hAnsi="Arial" w:cs="Arial"/>
          <w:b/>
          <w:bCs/>
          <w:sz w:val="26"/>
          <w:szCs w:val="26"/>
        </w:rPr>
      </w:pPr>
      <w:r w:rsidRPr="007700B1">
        <w:rPr>
          <w:rFonts w:ascii="Arial" w:hAnsi="Arial" w:cs="Arial"/>
          <w:b/>
          <w:bCs/>
          <w:sz w:val="26"/>
          <w:szCs w:val="26"/>
        </w:rPr>
        <w:t>Title</w:t>
      </w:r>
    </w:p>
    <w:p w14:paraId="2AC52ABC" w14:textId="3329F050" w:rsidR="00D56670" w:rsidRPr="007700B1" w:rsidRDefault="00D56670" w:rsidP="006A42F1">
      <w:r w:rsidRPr="007700B1">
        <w:t xml:space="preserve">Global monthly sectoral water </w:t>
      </w:r>
      <w:proofErr w:type="gramStart"/>
      <w:r w:rsidRPr="007700B1">
        <w:t>use</w:t>
      </w:r>
      <w:proofErr w:type="gramEnd"/>
      <w:r w:rsidRPr="007700B1">
        <w:t xml:space="preserve"> for 2010-2100 at 0.5° resolution across alternative futures</w:t>
      </w:r>
      <w:r w:rsidR="002033F1" w:rsidRPr="007700B1">
        <w:t xml:space="preserve"> </w:t>
      </w:r>
    </w:p>
    <w:p w14:paraId="10B4955F" w14:textId="77777777" w:rsidR="006A42F1" w:rsidRPr="007700B1" w:rsidRDefault="006A42F1" w:rsidP="006A42F1"/>
    <w:p w14:paraId="7AD310D6" w14:textId="77777777" w:rsidR="003A5F03" w:rsidRPr="007700B1" w:rsidRDefault="003A5F03" w:rsidP="006A42F1">
      <w:pPr>
        <w:pStyle w:val="Heading3"/>
        <w:spacing w:before="0" w:after="0"/>
      </w:pPr>
      <w:r w:rsidRPr="007700B1">
        <w:t>Authors</w:t>
      </w:r>
    </w:p>
    <w:p w14:paraId="0E39CBD8" w14:textId="0052475C" w:rsidR="00B2161C" w:rsidRPr="007700B1" w:rsidRDefault="0003503E" w:rsidP="006A42F1">
      <w:r w:rsidRPr="007700B1">
        <w:t>Zarrar Khan</w:t>
      </w:r>
      <w:r w:rsidR="00B2161C" w:rsidRPr="007700B1">
        <w:rPr>
          <w:vertAlign w:val="superscript"/>
        </w:rPr>
        <w:t>1</w:t>
      </w:r>
      <w:r w:rsidR="00B2161C" w:rsidRPr="007700B1">
        <w:t>,</w:t>
      </w:r>
      <w:r w:rsidRPr="007700B1">
        <w:t xml:space="preserve"> Isaac Thompson</w:t>
      </w:r>
      <w:r w:rsidRPr="007700B1">
        <w:rPr>
          <w:vertAlign w:val="superscript"/>
        </w:rPr>
        <w:t>1</w:t>
      </w:r>
      <w:r w:rsidRPr="007700B1">
        <w:t>, Chris R. Vernon</w:t>
      </w:r>
      <w:r w:rsidRPr="007700B1">
        <w:rPr>
          <w:vertAlign w:val="superscript"/>
        </w:rPr>
        <w:t>1</w:t>
      </w:r>
      <w:r w:rsidRPr="007700B1">
        <w:t>, Neal Graham</w:t>
      </w:r>
      <w:r w:rsidRPr="007700B1">
        <w:rPr>
          <w:vertAlign w:val="superscript"/>
        </w:rPr>
        <w:t>1</w:t>
      </w:r>
      <w:r w:rsidRPr="007700B1">
        <w:t xml:space="preserve">, </w:t>
      </w:r>
      <w:r w:rsidR="005265E1" w:rsidRPr="007700B1">
        <w:t xml:space="preserve">Thomas </w:t>
      </w:r>
      <w:r w:rsidRPr="007700B1">
        <w:t>B. Wild</w:t>
      </w:r>
      <w:r w:rsidRPr="007700B1">
        <w:rPr>
          <w:vertAlign w:val="superscript"/>
        </w:rPr>
        <w:t>1</w:t>
      </w:r>
      <w:r w:rsidRPr="007700B1">
        <w:t>, Min Chen</w:t>
      </w:r>
      <w:r w:rsidR="00600A65" w:rsidRPr="007700B1">
        <w:rPr>
          <w:vertAlign w:val="superscript"/>
        </w:rPr>
        <w:t>2</w:t>
      </w:r>
    </w:p>
    <w:p w14:paraId="5A4DD8BC" w14:textId="77777777" w:rsidR="00B2161C" w:rsidRPr="007700B1" w:rsidRDefault="00B2161C" w:rsidP="006A42F1"/>
    <w:p w14:paraId="77809822" w14:textId="77777777" w:rsidR="00B2161C" w:rsidRPr="007700B1" w:rsidRDefault="00B2161C" w:rsidP="006A42F1">
      <w:pPr>
        <w:rPr>
          <w:b/>
        </w:rPr>
      </w:pPr>
      <w:r w:rsidRPr="007700B1">
        <w:rPr>
          <w:b/>
        </w:rPr>
        <w:t>Affiliations</w:t>
      </w:r>
    </w:p>
    <w:p w14:paraId="1B594983" w14:textId="6EBF7180" w:rsidR="00B2161C" w:rsidRPr="007700B1" w:rsidRDefault="00B2161C" w:rsidP="006A42F1">
      <w:pPr>
        <w:rPr>
          <w:lang w:val="en-US"/>
        </w:rPr>
      </w:pPr>
      <w:r w:rsidRPr="007700B1">
        <w:t xml:space="preserve">1. </w:t>
      </w:r>
      <w:r w:rsidR="00BA2167" w:rsidRPr="007700B1">
        <w:t>Joint Global Change Research Institute, Pacific Northwest National Laboratory, 5825 University Research Ct., Suite 3500, College Park, MD, 20740, USA</w:t>
      </w:r>
    </w:p>
    <w:p w14:paraId="4B65F57D" w14:textId="47E7E522" w:rsidR="00B2161C" w:rsidRPr="007700B1" w:rsidRDefault="00B2161C" w:rsidP="00BA2167">
      <w:r w:rsidRPr="007700B1">
        <w:t xml:space="preserve">2. </w:t>
      </w:r>
      <w:r w:rsidR="00BA2167" w:rsidRPr="007700B1">
        <w:t>Department of Forest and Wildlife Ecology, College of Agriculture &amp; Life Sciences, University of Wisconsin – Madison, Russell Labs, 1630 Linden Drive, Madison, WI 53706</w:t>
      </w:r>
    </w:p>
    <w:p w14:paraId="2187A084" w14:textId="0FF7D15D" w:rsidR="00B2161C" w:rsidRPr="007700B1" w:rsidRDefault="00BA2167" w:rsidP="006A42F1">
      <w:r w:rsidRPr="007700B1">
        <w:t>*</w:t>
      </w:r>
      <w:proofErr w:type="gramStart"/>
      <w:r w:rsidR="00B2161C" w:rsidRPr="007700B1">
        <w:t>corresponding</w:t>
      </w:r>
      <w:proofErr w:type="gramEnd"/>
      <w:r w:rsidR="00B2161C" w:rsidRPr="007700B1">
        <w:t xml:space="preserve"> author(s): </w:t>
      </w:r>
      <w:r w:rsidR="0003503E" w:rsidRPr="007700B1">
        <w:t>Zarrar Khan</w:t>
      </w:r>
      <w:r w:rsidR="00B2161C" w:rsidRPr="007700B1">
        <w:t xml:space="preserve"> (</w:t>
      </w:r>
      <w:r w:rsidR="0003503E" w:rsidRPr="007700B1">
        <w:t>Zarrar.khan</w:t>
      </w:r>
      <w:r w:rsidR="00B2161C" w:rsidRPr="007700B1">
        <w:t>@</w:t>
      </w:r>
      <w:r w:rsidR="0003503E" w:rsidRPr="007700B1">
        <w:t>pnnl.gov</w:t>
      </w:r>
      <w:r w:rsidR="00B2161C" w:rsidRPr="007700B1">
        <w:t>)</w:t>
      </w:r>
    </w:p>
    <w:p w14:paraId="6B25B534" w14:textId="77777777" w:rsidR="003A5F03" w:rsidRPr="007700B1" w:rsidRDefault="003A5F03" w:rsidP="006A42F1"/>
    <w:p w14:paraId="5CAA94B8" w14:textId="2457CA27" w:rsidR="00F12B78" w:rsidRPr="007700B1" w:rsidRDefault="00C658AC" w:rsidP="00932E48">
      <w:pPr>
        <w:pStyle w:val="Heading3"/>
        <w:spacing w:before="0" w:after="0"/>
      </w:pPr>
      <w:r w:rsidRPr="007700B1">
        <w:t>Abstract</w:t>
      </w:r>
    </w:p>
    <w:p w14:paraId="2AD041BB" w14:textId="16333E33" w:rsidR="007B5022" w:rsidRDefault="00BE115F" w:rsidP="006A42F1">
      <w:r w:rsidRPr="00BE115F">
        <w:t>Water usage is closely linked with societal goals that are both local and global in scale, such as sustainable development and economic growth. It is therefore of value, particularly for long-term planning, to understand how future sectoral water usage could evolve on a global scale at fine resolution. Additionally future water usage could be strongly shaped by global forces, such as socioeconomic and climate change, and the multi-sector dynamic interactions those forces create. We generate a novel global gridded monthly sectoral water withdrawal and consumption dataset at 0.5° resolution for 2010-2100 for a diverse range of 75 scenarios. The scenarios are harmonized with the five Shared Socioeconomic Pathways (SSPs) and four Representative Concentration Pathways (RCPs) scenarios to support its usage in studies evaluating the implications of uncertain human and earth system change for future global and regional dynamics. To generate the data, we couple the Global Change Analysis Model (GCAM) with a land use spatial downscaling model (Demeter), a global hydrologic framework (Xanthos), and a water withdrawal downscaling model (Tethys).</w:t>
      </w:r>
    </w:p>
    <w:p w14:paraId="46E5DD7A" w14:textId="77777777" w:rsidR="00BE115F" w:rsidRPr="007700B1" w:rsidRDefault="00BE115F" w:rsidP="006A42F1"/>
    <w:p w14:paraId="10182A11" w14:textId="77777777" w:rsidR="00C658AC" w:rsidRPr="007700B1" w:rsidRDefault="00C658AC" w:rsidP="006A42F1">
      <w:pPr>
        <w:pStyle w:val="Heading3"/>
        <w:spacing w:before="0" w:after="0"/>
      </w:pPr>
      <w:r w:rsidRPr="007700B1">
        <w:t>Background &amp; Summary</w:t>
      </w:r>
    </w:p>
    <w:p w14:paraId="7665226F" w14:textId="4C970424" w:rsidR="00E503CF" w:rsidRPr="007700B1" w:rsidRDefault="00562DFC" w:rsidP="00A1125F">
      <w:r w:rsidRPr="007700B1">
        <w:t>This paper documents a global monthly gridded (0.5</w:t>
      </w:r>
      <w:r w:rsidRPr="007700B1">
        <w:rPr>
          <w:vertAlign w:val="superscript"/>
        </w:rPr>
        <w:t>o</w:t>
      </w:r>
      <w:r w:rsidRPr="007700B1">
        <w:t xml:space="preserve"> resolution) sectoral water withdrawal and consumption dataset that contains conditional projections of water usage (from 2010 to 2100) across a range of future socio-economic and climate scenarios. </w:t>
      </w:r>
      <w:r w:rsidR="006A5A80" w:rsidRPr="007700B1">
        <w:t xml:space="preserve">This dataset is important because it </w:t>
      </w:r>
      <w:r w:rsidR="00D262B9" w:rsidRPr="007700B1">
        <w:t>quantifies</w:t>
      </w:r>
      <w:r w:rsidR="006A5A80" w:rsidRPr="007700B1">
        <w:t xml:space="preserve"> the sources of demand-side pressures on scarce water resources</w:t>
      </w:r>
      <w:r w:rsidR="00D262B9" w:rsidRPr="007700B1">
        <w:t xml:space="preserve"> globally under diverse </w:t>
      </w:r>
      <w:r w:rsidR="00645288" w:rsidRPr="007700B1">
        <w:t xml:space="preserve">future </w:t>
      </w:r>
      <w:r w:rsidR="00926983" w:rsidRPr="007700B1">
        <w:t>scenarios</w:t>
      </w:r>
      <w:r w:rsidR="006A5A80" w:rsidRPr="007700B1">
        <w:t xml:space="preserve">. </w:t>
      </w:r>
      <w:proofErr w:type="spellStart"/>
      <w:r w:rsidR="002539D6" w:rsidRPr="007700B1">
        <w:t>Mekon</w:t>
      </w:r>
      <w:r w:rsidR="009812CA" w:rsidRPr="007700B1">
        <w:t>n</w:t>
      </w:r>
      <w:r w:rsidR="002539D6" w:rsidRPr="007700B1">
        <w:t>en</w:t>
      </w:r>
      <w:proofErr w:type="spellEnd"/>
      <w:r w:rsidR="002539D6" w:rsidRPr="007700B1">
        <w:t xml:space="preserve"> &amp;</w:t>
      </w:r>
      <w:r w:rsidR="009812CA" w:rsidRPr="007700B1">
        <w:t xml:space="preserve"> Hoekstra 2016</w:t>
      </w:r>
      <w:r w:rsidR="009812CA" w:rsidRPr="007700B1">
        <w:fldChar w:fldCharType="begin"/>
      </w:r>
      <w:r w:rsidR="00684AB8">
        <w:instrText xml:space="preserve"> ADDIN ZOTERO_ITEM CSL_CITATION {"citationID":"KSJw4uhU","properties":{"formattedCitation":"\\super 1\\nosupersub{}","plainCitation":"1","noteIndex":0},"citationItems":[{"id":927,"uris":["http://zotero.org/users/2476381/items/78MVUX2K"],"itemData":{"id":927,"type":"article-journal","abstract":"Freshwater scarcity is increasingly perceived as a global systemic risk. Previous global water scarcity assessments, measuring water scarcity annually, have underestimated experienced water scarcity by failing to capture the seasonal fluctuations in water consumption and availability. We assess blue water scarcity globally at a high spatial resolution on a monthly basis. We find that two-thirds of the global population (4.0 billion people) live under conditions of severe water scarcity at least 1 month of the year. Nearly half of those people live in India and China. Half a billion people in the world face severe water scarcity all year round. Putting caps to water consumption by river basin, increasing water-use efficiencies, and better sharing of the limited freshwater resources will be key in reducing the threat posed by water scarcity on biodiversity and human welfare.\nGlobal water scarcity assessment at a high spatial and temporal resolution, accounting for environmental flow requirements.\nGlobal water scarcity assessment at a high spatial and temporal resolution, accounting for environmental flow requirements.","container-title":"Science Advances","DOI":"10.1126/sciadv.1500323","ISSN":"2375-2548","issue":"2","language":"en","license":"Copyright © 2016, The Authors. This is an open-access article distributed under the terms of the Creative Commons Attribution-NonCommercial license, which permits use, distribution, and reproduction in any medium, so long as the resultant use is not for commercial advantage and provided the original work is properly cited.","note":"publisher: American Association for the Advancement of Science\nsection: Research Article","page":"e1500323","source":"advances.sciencemag.org","title":"Four billion people facing severe water scarcity","volume":"2","author":[{"family":"Mekonnen","given":"Mesfin M."},{"family":"Hoekstra","given":"Arjen Y."}],"issued":{"date-parts":[["2016",2,1]]}}}],"schema":"https://github.com/citation-style-language/schema/raw/master/csl-citation.json"} </w:instrText>
      </w:r>
      <w:r w:rsidR="009812CA" w:rsidRPr="007700B1">
        <w:fldChar w:fldCharType="separate"/>
      </w:r>
      <w:r w:rsidR="00684AB8" w:rsidRPr="00684AB8">
        <w:rPr>
          <w:rFonts w:cs="Calibri"/>
          <w:szCs w:val="24"/>
          <w:vertAlign w:val="superscript"/>
        </w:rPr>
        <w:t>1</w:t>
      </w:r>
      <w:r w:rsidR="009812CA" w:rsidRPr="007700B1">
        <w:fldChar w:fldCharType="end"/>
      </w:r>
      <w:r w:rsidR="0095509B" w:rsidRPr="007700B1">
        <w:t xml:space="preserve"> (also</w:t>
      </w:r>
      <w:r w:rsidR="009812CA" w:rsidRPr="007700B1">
        <w:t xml:space="preserve"> cited in the UN World Water Development Report </w:t>
      </w:r>
      <w:r w:rsidR="00435F11" w:rsidRPr="007700B1">
        <w:t>2022</w:t>
      </w:r>
      <w:r w:rsidR="009812CA" w:rsidRPr="007700B1">
        <w:fldChar w:fldCharType="begin"/>
      </w:r>
      <w:r w:rsidR="00684AB8">
        <w:instrText xml:space="preserve"> ADDIN ZOTERO_ITEM CSL_CITATION {"citationID":"IF7DFTVP","properties":{"formattedCitation":"\\super 2\\nosupersub{}","plainCitation":"2","noteIndex":0},"citationItems":[{"id":1448,"uris":["http://zotero.org/users/2476381/items/JW9XRARX"],"itemData":{"id":1448,"type":"report","publisher":"United Nations Educational, Scientific and Cultural Organization (UNESCO)","title":"The United Nations World Water Development Report 2022: Groundwater: Making the invisible visible","URL":"https://unesdoc.unesco.org/ark:/48223/pf0000380721","author":[{"literal":"UNESCO"}],"issued":{"date-parts":[["2022"]]}}}],"schema":"https://github.com/citation-style-language/schema/raw/master/csl-citation.json"} </w:instrText>
      </w:r>
      <w:r w:rsidR="009812CA" w:rsidRPr="007700B1">
        <w:fldChar w:fldCharType="separate"/>
      </w:r>
      <w:r w:rsidR="00684AB8" w:rsidRPr="00684AB8">
        <w:rPr>
          <w:rFonts w:cs="Calibri"/>
          <w:szCs w:val="24"/>
          <w:vertAlign w:val="superscript"/>
        </w:rPr>
        <w:t>2</w:t>
      </w:r>
      <w:r w:rsidR="009812CA" w:rsidRPr="007700B1">
        <w:fldChar w:fldCharType="end"/>
      </w:r>
      <w:r w:rsidR="0095509B" w:rsidRPr="007700B1">
        <w:t xml:space="preserve">) </w:t>
      </w:r>
      <w:r w:rsidR="002539D6" w:rsidRPr="007700B1">
        <w:t xml:space="preserve">estimated that </w:t>
      </w:r>
      <w:r w:rsidR="009812CA" w:rsidRPr="007700B1">
        <w:t xml:space="preserve">roughly </w:t>
      </w:r>
      <w:r w:rsidR="00435F11" w:rsidRPr="007700B1">
        <w:t>71%</w:t>
      </w:r>
      <w:r w:rsidR="006D6CE7" w:rsidRPr="007700B1">
        <w:t xml:space="preserve"> (4.1 billion people)</w:t>
      </w:r>
      <w:r w:rsidR="00435F11" w:rsidRPr="007700B1">
        <w:t xml:space="preserve"> of the world’s population was exposed</w:t>
      </w:r>
      <w:r w:rsidR="009812CA" w:rsidRPr="007700B1">
        <w:t xml:space="preserve"> to water scarcity at least one month in the year </w:t>
      </w:r>
      <w:r w:rsidR="00435F11" w:rsidRPr="007700B1">
        <w:t xml:space="preserve">over the period from 1996 to 2005. </w:t>
      </w:r>
      <w:r w:rsidR="006D6CE7" w:rsidRPr="007700B1">
        <w:t xml:space="preserve">In their more recent study, </w:t>
      </w:r>
      <w:r w:rsidR="00435F11" w:rsidRPr="007700B1">
        <w:t>Van Vliet et al. 2021</w:t>
      </w:r>
      <w:r w:rsidR="00435F11" w:rsidRPr="007700B1">
        <w:fldChar w:fldCharType="begin"/>
      </w:r>
      <w:r w:rsidR="00684AB8">
        <w:instrText xml:space="preserve"> ADDIN ZOTERO_ITEM CSL_CITATION {"citationID":"0xzBBInW","properties":{"formattedCitation":"\\super 3\\nosupersub{}","plainCitation":"3","noteIndex":0},"citationItems":[{"id":1441,"uris":["http://zotero.org/users/2476381/items/8F35BTHQ"],"itemData":{"id":1441,"type":"article-journal","abstract":"Water scarcity threatens people in various regions, and has predominantly been studied from a water quantity perspective only. Here we show that global water scarcity is driven by both water quantity and water quality issues, and quantify expansions in clean water technologies (i.e. desalination and treated wastewater reuse) to ‘reduce the number of people suffering from water scarcity’ as urgently required by UN’s Sustainable Development Goal 6. Including water quality (i.e. water temperature, salinity, organic pollution and nutrients) contributes to an increase in percentage of world’s population currently suffering from severe water scarcity from an annual average of 30% (22%–35% monthly range; water quantity only) to 40% (31%–46%; both water quantity and quality). Water quality impacts are in particular high in severe water scarcity regions, such as in eastern China and India. In these regions, excessive sectoral water withdrawals do not only contribute to water scarcity from a water quantity perspective, but polluted return flows degrade water quality, exacerbating water scarcity. We show that expanding desalination (from 2.9 to 13.6 billion m3 month−1) and treated wastewater uses (from 1.6 to 4.0 billion m3 month−1) can strongly reduce water scarcity levels and the number of people affected, especially in Asia, although the side effects (e.g. brine, energy demand, economic costs) must be considered. The presented results have potential for follow-up integrated analyses accounting for technical and economic constraints of expanding desalination and treated wastewater reuse across the world.","container-title":"Environmental Research Letters","DOI":"10.1088/1748-9326/abbfc3","ISSN":"1748-9326","issue":"2","journalAbbreviation":"Environ. Res. Lett.","language":"en","note":"publisher: IOP Publishing","page":"024020","source":"Institute of Physics","title":"Global water scarcity including surface water quality and expansions of clean water technologies","volume":"16","author":[{"family":"Vliet","given":"Michelle T. H.","dropping-particle":"van"},{"family":"Jones","given":"Edward R."},{"family":"Flörke","given":"Martina"},{"family":"Franssen","given":"Wietse H. P."},{"family":"Hanasaki","given":"Naota"},{"family":"Wada","given":"Yoshihide"},{"family":"Yearsley","given":"John R."}],"issued":{"date-parts":[["2021",1]]}}}],"schema":"https://github.com/citation-style-language/schema/raw/master/csl-citation.json"} </w:instrText>
      </w:r>
      <w:r w:rsidR="00435F11" w:rsidRPr="007700B1">
        <w:fldChar w:fldCharType="separate"/>
      </w:r>
      <w:r w:rsidR="00684AB8" w:rsidRPr="00684AB8">
        <w:rPr>
          <w:rFonts w:cs="Calibri"/>
          <w:szCs w:val="24"/>
          <w:vertAlign w:val="superscript"/>
        </w:rPr>
        <w:t>3</w:t>
      </w:r>
      <w:r w:rsidR="00435F11" w:rsidRPr="007700B1">
        <w:fldChar w:fldCharType="end"/>
      </w:r>
      <w:r w:rsidR="00435F11" w:rsidRPr="007700B1">
        <w:t xml:space="preserve"> estimate global water scarcity over the period from 2000 to 2010 to range from 30%</w:t>
      </w:r>
      <w:r w:rsidR="007E49A8" w:rsidRPr="007700B1">
        <w:t xml:space="preserve"> (</w:t>
      </w:r>
      <w:r w:rsidR="00A92278" w:rsidRPr="007700B1">
        <w:t>without water quality considered</w:t>
      </w:r>
      <w:r w:rsidR="007E49A8" w:rsidRPr="007700B1">
        <w:t>)</w:t>
      </w:r>
      <w:r w:rsidR="00A92278" w:rsidRPr="007700B1">
        <w:t xml:space="preserve"> to</w:t>
      </w:r>
      <w:r w:rsidR="00435F11" w:rsidRPr="007700B1">
        <w:t xml:space="preserve"> 40%</w:t>
      </w:r>
      <w:r w:rsidR="007E49A8" w:rsidRPr="007700B1">
        <w:t xml:space="preserve"> (</w:t>
      </w:r>
      <w:r w:rsidR="00435F11" w:rsidRPr="007700B1">
        <w:t xml:space="preserve">when </w:t>
      </w:r>
      <w:r w:rsidR="006D6CE7" w:rsidRPr="007700B1">
        <w:t xml:space="preserve">also </w:t>
      </w:r>
      <w:r w:rsidR="00435F11" w:rsidRPr="007700B1">
        <w:t>including water quality</w:t>
      </w:r>
      <w:r w:rsidR="007E49A8" w:rsidRPr="007700B1">
        <w:t>)</w:t>
      </w:r>
      <w:r w:rsidR="00435F11" w:rsidRPr="007700B1">
        <w:t xml:space="preserve">. </w:t>
      </w:r>
      <w:r w:rsidR="00E74122" w:rsidRPr="007700B1">
        <w:t>Global water</w:t>
      </w:r>
      <w:r w:rsidR="00E503CF" w:rsidRPr="007700B1">
        <w:t xml:space="preserve"> scarcity is expected to increase across the glob</w:t>
      </w:r>
      <w:r w:rsidR="00C840E3" w:rsidRPr="007700B1">
        <w:t>e</w:t>
      </w:r>
      <w:r w:rsidR="00E503CF" w:rsidRPr="007700B1">
        <w:t xml:space="preserve"> with critical implications for </w:t>
      </w:r>
      <w:r w:rsidR="0074024F" w:rsidRPr="007700B1">
        <w:t>sustainable development</w:t>
      </w:r>
      <w:r w:rsidR="00FC2412" w:rsidRPr="007700B1">
        <w:fldChar w:fldCharType="begin"/>
      </w:r>
      <w:r w:rsidR="00684AB8">
        <w:instrText xml:space="preserve"> ADDIN ZOTERO_ITEM CSL_CITATION {"citationID":"hxA6PERi","properties":{"formattedCitation":"\\super 4\\uc0\\u8211{}8\\nosupersub{}","plainCitation":"4–8","noteIndex":0},"citationItems":[{"id":117,"uris":["http://zotero.org/users/2476381/items/JC7H6B2I"],"itemData":{"id":117,"type":"article-journal","abstract":"Future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170,"uris":["http://zotero.org/users/2476381/items/CZQ8KZLH"],"itemData":{"id":170,"type":"article-journal","container-title":"Hydrology and Earth System Sciences","issue":"8","note":"tex.ids: hejazi_integrated_2014-1","page":"2859–2883","source":"Google Scholar","title":"Integrated assessment of global water scarcity over the 21st century under multiple climate change mitigation policies","volume":"18","author":[{"family":"Hejazi","given":"Mohamad I."},{"family":"Edmonds","given":"J."},{"family":"Clarke","given":"L."},{"family":"Kyle","given":"P."},{"family":"Davies","given":"Evan"},{"family":"Chaturvedi","given":"Vaibhav"},{"family":"Wise","given":"M."},{"family":"Patel","given":"P."},{"family":"Eom","given":"Jiyong"},{"family":"Calvin","given":"K."}],"issued":{"date-parts":[["2014"]]}}},{"id":1395,"uris":["http://zotero.org/users/2476381/items/74VMF52Z"],"itemData":{"id":1395,"type":"article-journal","abstract":"Overuse of surface water and an increasing reliance on nonrenewable groundwater resources have been reported over various regions of the world, casting signiﬁcant doubt on the sustainable water supply and food production met by irrigation. To assess the limitations of global water resources, numerous indicators have been developed, but they rarely consider nonrenewable water use. In addition, surface water over-abstraction is rarely assessed in the context of human and environmental water needs. Here, we perform a transient assessment of global water use over the historical period 1960–2010 as well as the future projections of 2011–2099, using a newly developed indicator: the blue water sustainability index (BlWSI). The BlWSI incorporates both nonrenewable groundwater use and nonsustainable water use that compromises environmental ﬂow requirements. Our results reveal an increasing trend of water consumed from nonsustainable surface water and groundwater resources over the historical period (</w:instrText>
      </w:r>
      <w:r w:rsidR="00684AB8">
        <w:rPr>
          <w:rFonts w:ascii="Cambria Math" w:hAnsi="Cambria Math" w:cs="Cambria Math"/>
        </w:rPr>
        <w:instrText>∼</w:instrText>
      </w:r>
      <w:r w:rsidR="00684AB8">
        <w:instrText>30%), and this increase is projected to continue further towards the end of this century (</w:instrText>
      </w:r>
      <w:r w:rsidR="00684AB8">
        <w:rPr>
          <w:rFonts w:ascii="Cambria Math" w:hAnsi="Cambria Math" w:cs="Cambria Math"/>
        </w:rPr>
        <w:instrText>∼</w:instrText>
      </w:r>
      <w:r w:rsidR="00684AB8">
        <w:instrText xml:space="preserve">40%). The global amount of nonsustainable water consumption has been increasing especially since the late 1990s, despite a wetter climate and increasing water availability during this period. The BlWSI is the ﬁrst tool suitable for consistently evaluating the renewability and degradation of surface water and groundwater resources as a result of human water over-abstraction.","container-title":"Environmental Research Letters","DOI":"10.1088/1748-9326/9/10/104003","ISSN":"1748-9326","issue":"10","journalAbbreviation":"Environ. Res. Lett.","language":"en","page":"104003","source":"DOI.org (Crossref)","title":"Sustainability of global water use: past reconstruction and future projections","title-short":"Sustainability of global water use","volume":"9","author":[{"family":"Wada","given":"Yoshihide"},{"family":"Bierkens","given":"Marc F P"}],"issued":{"date-parts":[["2014",10,1]]}}}],"schema":"https://github.com/citation-style-language/schema/raw/master/csl-citation.json"} </w:instrText>
      </w:r>
      <w:r w:rsidR="00FC2412" w:rsidRPr="007700B1">
        <w:fldChar w:fldCharType="separate"/>
      </w:r>
      <w:r w:rsidR="00684AB8" w:rsidRPr="00684AB8">
        <w:rPr>
          <w:rFonts w:cs="Calibri"/>
          <w:szCs w:val="24"/>
          <w:vertAlign w:val="superscript"/>
        </w:rPr>
        <w:t>4–8</w:t>
      </w:r>
      <w:r w:rsidR="00FC2412" w:rsidRPr="007700B1">
        <w:fldChar w:fldCharType="end"/>
      </w:r>
      <w:r w:rsidR="00E503CF" w:rsidRPr="007700B1">
        <w:t xml:space="preserve">. </w:t>
      </w:r>
      <w:r w:rsidR="002033F1" w:rsidRPr="007700B1">
        <w:t xml:space="preserve">Recent studies highlight that future water scarcity is primarily driven by </w:t>
      </w:r>
      <w:r w:rsidR="00671986" w:rsidRPr="007700B1">
        <w:t xml:space="preserve">human </w:t>
      </w:r>
      <w:r w:rsidR="002033F1" w:rsidRPr="007700B1">
        <w:t>water demands</w:t>
      </w:r>
      <w:r w:rsidR="00D04A6B" w:rsidRPr="007700B1">
        <w:t xml:space="preserve"> rather than</w:t>
      </w:r>
      <w:r w:rsidR="0018385C" w:rsidRPr="007700B1">
        <w:t xml:space="preserve"> climate</w:t>
      </w:r>
      <w:r w:rsidR="002033F1" w:rsidRPr="007700B1">
        <w:t xml:space="preserve"> impacts on </w:t>
      </w:r>
      <w:r w:rsidR="0018385C" w:rsidRPr="007700B1">
        <w:t xml:space="preserve">water </w:t>
      </w:r>
      <w:r w:rsidR="002033F1" w:rsidRPr="007700B1">
        <w:t>availability</w:t>
      </w:r>
      <w:r w:rsidR="00344AF1" w:rsidRPr="007700B1">
        <w:fldChar w:fldCharType="begin"/>
      </w:r>
      <w:r w:rsidR="00684AB8">
        <w:instrText xml:space="preserve"> ADDIN ZOTERO_ITEM CSL_CITATION {"citationID":"ZzIZLajO","properties":{"formattedCitation":"\\super 4,9\\nosupersub{}","plainCitation":"4,9","noteIndex":0},"citationItems":[{"id":117,"uris":["http://zotero.org/users/2476381/items/JC7H6B2I"],"itemData":{"id":117,"type":"article-journal","abstract":"Future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A."}],"issued":{"date-parts":[["2020",1]]}}},{"id":1455,"uris":["http://zotero.org/users/2476381/items/GULIDE35"],"itemData":{"id":1455,"type":"article-journal","abstract":"Over the past 50 years, human water use has more than doubled and affected streamflow over various regions of the world. However, it remains unclear to what degree human water consumption intensifies hydrological drought (the occurrence of anomalously low streamflow). Here, we quantify over the period 1960–2010 the impact of human water consumption on the intensity and frequency of hydrological drought worldwide. The results show that human water consumption substantially reduced local and downstream streamflow over Europe, North America and Asia, and subsequently intensified the magnitude of hydrological droughts by 10–500%, occurring during nation- and continent-wide drought events. Also, human water consumption alone increased global drought frequency by 27 (±6)%. The intensification of drought frequency is most severe over Asia (35 ± 7%), but also substantial over North America (25 ± 6%) and Europe (20 ± 5%). Importantly, the severe drought conditions are driven primarily by human water consumption over many parts of these regions. Irrigation is responsible for the intensification of hydrological droughts over the western and central US, southern Europe and Asia, whereas the impact of industrial and households’ consumption on the intensification is considerably larger over the eastern US and western and central Europe. Our findings reveal that human water consumption is one of the more important mechanisms intensifying hydrological drought, and is likely to remain as a major factor affecting drought intensity and frequency in the coming decades.","container-title":"Environmental Research Letters","DOI":"10.1088/1748-9326/8/3/034036","ISSN":"1748-9326","issue":"3","journalAbbreviation":"Environ. Res. Lett.","language":"en","note":"publisher: IOP Publishing","page":"034036","source":"Institute of Physics","title":"Human water consumption intensifies hydrological drought worldwide","volume":"8","author":[{"family":"Wada","given":"Yoshihide"},{"family":"Beek","given":"Ludovicus P. H.","dropping-particle":"van"},{"family":"Wanders","given":"Niko"},{"family":"Bierkens","given":"Marc F. P."}],"issued":{"date-parts":[["2013",9]]}}}],"schema":"https://github.com/citation-style-language/schema/raw/master/csl-citation.json"} </w:instrText>
      </w:r>
      <w:r w:rsidR="00344AF1" w:rsidRPr="007700B1">
        <w:fldChar w:fldCharType="separate"/>
      </w:r>
      <w:r w:rsidR="00684AB8" w:rsidRPr="00684AB8">
        <w:rPr>
          <w:rFonts w:cs="Calibri"/>
          <w:szCs w:val="24"/>
          <w:vertAlign w:val="superscript"/>
        </w:rPr>
        <w:t>4,9</w:t>
      </w:r>
      <w:r w:rsidR="00344AF1" w:rsidRPr="007700B1">
        <w:fldChar w:fldCharType="end"/>
      </w:r>
      <w:r w:rsidR="002033F1" w:rsidRPr="007700B1">
        <w:t xml:space="preserve">. Additionally, irrigation water demands have been shown to have the largest </w:t>
      </w:r>
      <w:r w:rsidR="00032752" w:rsidRPr="007700B1">
        <w:t xml:space="preserve">relative </w:t>
      </w:r>
      <w:r w:rsidR="002033F1" w:rsidRPr="007700B1">
        <w:t>impact on water scarcity</w:t>
      </w:r>
      <w:r w:rsidR="00FC2412" w:rsidRPr="007700B1">
        <w:fldChar w:fldCharType="begin"/>
      </w:r>
      <w:r w:rsidR="00684AB8">
        <w:instrText xml:space="preserve"> ADDIN ZOTERO_ITEM CSL_CITATION {"citationID":"edXh4tkV","properties":{"formattedCitation":"\\super 5,6,10\\nosupersub{}","plainCitation":"5,6,10","noteIndex":0},"citationItems":[{"id":1460,"uris":["http://zotero.org/users/2476381/items/QTAT29H4"],"itemData":{"id":1460,"type":"article-journal","abstract":"Abstract.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id":1462,"uris":["http://zotero.org/users/2476381/items/RAF4X5F3"],"itemData":{"id":1462,"type":"article-journal","abstract":"Abstract. A global water scarcity assessment for the 21st century was conducted under the latest socio-economic scenario for global change studies, namely Shared Socio-economic Pathways (SSPs). SSPs depict five global situations with substantially different socio-economic conditions. In the accompanying paper, a water use scenario compatible with the SSPs was developed. This scenario considers not only quantitative socio-economic factors such as population and electricity production but also qualitative ones such as the degree of technological change and overall environmental consciousness. In this paper, water availability and water scarcity were assessed using a global hydrological model called H08. H08 simulates both the natural water cycle and major human activities such as water abstraction and reservoir operation. It simulates water availability and use at daily time intervals at a spatial resolution of 0.5° × 0.5°. A series of global hydrological simulations were conducted under the SSPs, taking into account different climate policy options and the results of climate models. Water scarcity was assessed using an index termed the Cumulative Abstraction to Demand ratio, which is expressed as the accumulation of daily water abstraction from a river divided by the daily consumption-based potential water demand. This index can be used to express whether renewable water resources are available from rivers when required. The results suggested that by 2071–2100 the population living under severely water-stressed conditions for SSP1-5 will reach 2588–2793 × 106 (39–42% of total population), 3966–4298 × 106 (46–50%), 5334–5643 × 106 (52–55%), 3427–3786 × 106 (40–45%), 3164–3379 × 106 (46–49%) respectively, if climate policies are not adopted. Even in SSP1 (the scenario with least change in water use and climate) global water scarcity increases considerably, as compared to the present-day. This is mainly due to the growth in population and economic activity in developing countries, and partly due to hydrological changes induced by global warming.","container-title":"Hydrology and Earth System Sciences","DOI":"10.5194/hess-17-2393-2013","ISSN":"1607-7938","issue":"7","journalAbbreviation":"Hydrol. Earth Syst. Sci.","language":"en","page":"2393-2413","source":"DOI.org (Crossref)","title":"A global water scarcity assessment under Shared Socio-economic Pathways – Part 2: Water availability and scarcity","title-short":"A global water scarcity assessment under Shared Socio-economic Pathways – Part 2","volume":"17","author":[{"family":"Hanasaki","given":"N."},{"family":"Fujimori","given":"S."},{"family":"Yamamoto","given":"T."},{"family":"Yoshikawa","given":"S."},{"family":"Masaki","given":"Y."},{"family":"Hijioka","given":"Y."},{"family":"Kainuma","given":"M."},{"family":"Kanamori","given":"Y."},{"family":"Masui","given":"T."},{"family":"Takahashi","given":"K."},{"family":"Kanae","given":"S."}],"issued":{"date-parts":[["2013",7,1]]}}},{"id":1458,"uris":["http://zotero.org/users/2476381/items/SY3Q8D8L"],"itemData":{"id":1458,"type":"report","abstract":"Abstract. Water supply sources for irrigation, such as rivers, reservoirs, and groundwater, are critically important for agricultural productivity. The current rapid increase in irrigation water use threatens sustainable food production. In this study, we estimated the time-varying dependency of the supply of irrigation water from rivers, large reservoirs with a greater than 1.0 km3 storage capacity, medium-size reservoirs with storage capacities ranging from 1.0 km3 to 3.0 Mm3, and non-local non-renewable blue water (NNBW), particularly taking into account variations in irrigation area during the period 1960–2000. We also estimated the future irrigation water requirements from water supply sources in addition to these four sources, using an irrigation area scenario. The net irrigation water requirements from various supply sources were assessed using the global H08 water resources model. The H08 model simulates water requirements on a daily basis at a resolution of 1.0° × 1.0°. We obtained net irrigation water from rivers and medium-size reservoirs, and determined that the NNBW increased continuously from 1960 to 1985, but the net irrigation water from large reservoirs increased only marginally. After 1985, the net irrigation water from rivers approached a critical limit with the continued expansion of the irrigation area. The irrigation water requirements from medium-size reservoirs and NNBW increased significantly following the expansion of the irrigation area and the increased storage capacity of medium-size reservoirs. Under the irrigation area scenario without climate change, global net irrigation water requirements from additional water supply sources will account for 26% of the total requirements in the year 2050. We found that expansion of irrigation areas due to population growth will generate an enormous demand for irrigation water from additional resources.","genre":"preprint","language":"en","note":"DOI: 10.5194/hessd-10-1251-2013","publisher":"Global hydrology/Modelling approaches","source":"DOI.org (Crossref)","title":"An assessment of global net irrigation water requirements from various water supply sources to sustain irrigation: rivers and reservoirs (1960–2000 and 2050)","title-short":"An assessment of global net irrigation water requirements from various water supply sources to sustain irrigation","URL":"https://hess.copernicus.org/preprints/10/1251/2013/hessd-10-1251-2013.pdf","author":[{"family":"Yoshikawa","given":"S."},{"family":"Cho","given":"J."},{"family":"Yamada","given":"H. G."},{"family":"Hanasaki","given":"N."},{"family":"Khajuria","given":"A."},{"family":"Kanae","given":"S."}],"accessed":{"date-parts":[["2022",4,8]]},"issued":{"date-parts":[["2013",1,25]]}}}],"schema":"https://github.com/citation-style-language/schema/raw/master/csl-citation.json"} </w:instrText>
      </w:r>
      <w:r w:rsidR="00FC2412" w:rsidRPr="007700B1">
        <w:fldChar w:fldCharType="separate"/>
      </w:r>
      <w:r w:rsidR="00684AB8" w:rsidRPr="00684AB8">
        <w:rPr>
          <w:rFonts w:cs="Calibri"/>
          <w:szCs w:val="24"/>
          <w:vertAlign w:val="superscript"/>
        </w:rPr>
        <w:t>5,6,10</w:t>
      </w:r>
      <w:r w:rsidR="00FC2412" w:rsidRPr="007700B1">
        <w:fldChar w:fldCharType="end"/>
      </w:r>
      <w:r w:rsidR="002033F1" w:rsidRPr="007700B1">
        <w:t>. Furthermore, water access, availability and demands are highly localized</w:t>
      </w:r>
      <w:r w:rsidR="002D2AE7" w:rsidRPr="007700B1">
        <w:t>,</w:t>
      </w:r>
      <w:r w:rsidR="002033F1" w:rsidRPr="007700B1">
        <w:t xml:space="preserve"> with large energy and economic costs associated with water transfers</w:t>
      </w:r>
      <w:r w:rsidR="002D2AE7" w:rsidRPr="007700B1">
        <w:t>,</w:t>
      </w:r>
      <w:r w:rsidR="002033F1" w:rsidRPr="007700B1">
        <w:t xml:space="preserve"> and thus a regional understanding of water use is essential</w:t>
      </w:r>
      <w:r w:rsidR="00AB5D37" w:rsidRPr="007700B1">
        <w:fldChar w:fldCharType="begin"/>
      </w:r>
      <w:r w:rsidR="00684AB8">
        <w:instrText xml:space="preserve"> ADDIN ZOTERO_ITEM CSL_CITATION {"citationID":"4fhriTTE","properties":{"formattedCitation":"\\super 11,12\\nosupersub{}","plainCitation":"11,12","noteIndex":0},"citationItems":[{"id":1416,"uris":["http://zotero.org/users/2476381/items/7QDHUSB4"],"itemData":{"id":1416,"type":"thesis","genre":"PhD-Thesis - Research and graduation internal","note":"ISBN: 9789402807912","source":"Vrije Universiteit Amsterdam","title":"Water scarcity at the global and regional scales: unravelling its dominant drivers in historical and future time periods","title-short":"Water scarcity at the global and regional scales","author":[{"family":"Veldkamp","given":"T.I.E."}],"issued":{"date-parts":[["2017"]]}}},{"id":1390,"uris":["http://zotero.org/users/2476381/items/B99KI5A4"],"itemData":{"id":1390,"type":"article-journal","abstract":"A number of global hydrological models [GHMs) have been developed in recent decades in order to understand the impacts of climate variability and human activities on water resources availability. The spatial resolution of GHMs is mostly constrained at a 0.5° by 0.5° grid [</w:instrText>
      </w:r>
      <w:r w:rsidR="00684AB8">
        <w:rPr>
          <w:rFonts w:ascii="Cambria Math" w:hAnsi="Cambria Math" w:cs="Cambria Math"/>
        </w:rPr>
        <w:instrText>∼</w:instrText>
      </w:r>
      <w:r w:rsidR="00684AB8">
        <w:instrText xml:space="preserve">50km by </w:instrText>
      </w:r>
      <w:r w:rsidR="00684AB8">
        <w:rPr>
          <w:rFonts w:ascii="Cambria Math" w:hAnsi="Cambria Math" w:cs="Cambria Math"/>
        </w:rPr>
        <w:instrText>∼</w:instrText>
      </w:r>
      <w:r w:rsidR="00684AB8">
        <w:instrText>50km at the equator). However, for many of the water-related problems facing society, the current spatial scale of GHMs is insufficient to provide locally relevant information. Here using the PCR-GLOBWB model we present for the first time an analysis of human and climate impacts on global water resources at a 0.1° by 0.1° grid [</w:instrText>
      </w:r>
      <w:r w:rsidR="00684AB8">
        <w:rPr>
          <w:rFonts w:ascii="Cambria Math" w:hAnsi="Cambria Math" w:cs="Cambria Math"/>
        </w:rPr>
        <w:instrText>∼</w:instrText>
      </w:r>
      <w:r w:rsidR="00684AB8">
        <w:instrText xml:space="preserve">10km by </w:instrText>
      </w:r>
      <w:r w:rsidR="00684AB8">
        <w:rPr>
          <w:rFonts w:ascii="Cambria Math" w:hAnsi="Cambria Math" w:cs="Cambria Math"/>
        </w:rPr>
        <w:instrText>∼</w:instrText>
      </w:r>
      <w:r w:rsidR="00684AB8">
        <w:instrText xml:space="preserve">10km at the equator) in order to depict more precisely regional variability in water availability and use. Most of the model input data (topography, vegetation, soil properties, routing, human water use) have been parameterized at a 0.1° global grid and feature a distinctively higher resolution. Distinct from many other GHMs, PCR-GLOBWB includes groundwater representation and simulates groundwater heads and lateral groundwater flows based on MODFLOW with existing geohydrological information. This study shows that global hydrological simulations at higher spatial resolutions are feasible for multi-decadal to century periods.","container-title":"Journal of Advances in Modeling Earth Systems","DOI":"10.1002/2015MS000618","ISSN":"1942-2466","issue":"2","language":"en","note":"_eprint: https://onlinelibrary.wiley.com/doi/pdf/10.1002/2015MS000618","page":"735-763","source":"Wiley Online Library","title":"High-resolution modeling of human and climate impacts on global water resources","volume":"8","author":[{"family":"Wada","given":"Yoshihide"},{"family":"Graaf","given":"Inge E. M.","non-dropping-particle":"de"},{"family":"Beek","given":"Ludovicus P. H.","non-dropping-particle":"van"}],"issued":{"date-parts":[["2016"]]}}}],"schema":"https://github.com/citation-style-language/schema/raw/master/csl-citation.json"} </w:instrText>
      </w:r>
      <w:r w:rsidR="00AB5D37" w:rsidRPr="007700B1">
        <w:fldChar w:fldCharType="separate"/>
      </w:r>
      <w:r w:rsidR="00684AB8" w:rsidRPr="00684AB8">
        <w:rPr>
          <w:rFonts w:cs="Calibri"/>
          <w:szCs w:val="24"/>
          <w:vertAlign w:val="superscript"/>
        </w:rPr>
        <w:t>11,12</w:t>
      </w:r>
      <w:r w:rsidR="00AB5D37" w:rsidRPr="007700B1">
        <w:fldChar w:fldCharType="end"/>
      </w:r>
      <w:r w:rsidR="00AB5D37" w:rsidRPr="007700B1">
        <w:t xml:space="preserve">. </w:t>
      </w:r>
      <w:r w:rsidR="006A5A80" w:rsidRPr="007700B1">
        <w:t>This</w:t>
      </w:r>
      <w:r w:rsidR="00AB5D37" w:rsidRPr="007700B1">
        <w:t xml:space="preserve"> paper accounts for </w:t>
      </w:r>
      <w:proofErr w:type="gramStart"/>
      <w:r w:rsidR="006A5A80" w:rsidRPr="007700B1">
        <w:t xml:space="preserve">all </w:t>
      </w:r>
      <w:r w:rsidR="00CC3D31" w:rsidRPr="007700B1">
        <w:t>of</w:t>
      </w:r>
      <w:proofErr w:type="gramEnd"/>
      <w:r w:rsidR="00CC3D31" w:rsidRPr="007700B1">
        <w:t xml:space="preserve"> </w:t>
      </w:r>
      <w:r w:rsidR="006A5A80" w:rsidRPr="007700B1">
        <w:t xml:space="preserve">these key </w:t>
      </w:r>
      <w:r w:rsidR="00AB5D37" w:rsidRPr="007700B1">
        <w:t>factors</w:t>
      </w:r>
      <w:r w:rsidR="006A5A80" w:rsidRPr="007700B1">
        <w:t xml:space="preserve"> by providing </w:t>
      </w:r>
      <w:r w:rsidR="00AB5D37" w:rsidRPr="007700B1">
        <w:t>a transparent and open-source</w:t>
      </w:r>
      <w:r w:rsidR="006A5A80" w:rsidRPr="007700B1">
        <w:t xml:space="preserve"> datas</w:t>
      </w:r>
      <w:r w:rsidR="00AB5D37" w:rsidRPr="007700B1">
        <w:t>et and accompanying methodology</w:t>
      </w:r>
      <w:r w:rsidR="006A5A80" w:rsidRPr="007700B1">
        <w:t xml:space="preserve"> </w:t>
      </w:r>
      <w:r w:rsidR="00AB5D37" w:rsidRPr="007700B1">
        <w:t>that captures the key</w:t>
      </w:r>
      <w:r w:rsidR="006A5A80" w:rsidRPr="007700B1">
        <w:t xml:space="preserve"> driver</w:t>
      </w:r>
      <w:r w:rsidR="00AB5D37" w:rsidRPr="007700B1">
        <w:t>s</w:t>
      </w:r>
      <w:r w:rsidR="006A5A80" w:rsidRPr="007700B1">
        <w:t xml:space="preserve"> of future water scarcity (water use for human activities) at a </w:t>
      </w:r>
      <w:r w:rsidR="00AB5D37" w:rsidRPr="007700B1">
        <w:t xml:space="preserve">fine </w:t>
      </w:r>
      <w:proofErr w:type="spellStart"/>
      <w:r w:rsidR="00AB5D37" w:rsidRPr="007700B1">
        <w:t>spatio</w:t>
      </w:r>
      <w:proofErr w:type="spellEnd"/>
      <w:r w:rsidR="00AB5D37" w:rsidRPr="007700B1">
        <w:t>-temporal</w:t>
      </w:r>
      <w:r w:rsidR="00271A2D" w:rsidRPr="007700B1">
        <w:t xml:space="preserve"> scale (0.5</w:t>
      </w:r>
      <w:r w:rsidR="00271A2D" w:rsidRPr="007700B1">
        <w:rPr>
          <w:vertAlign w:val="superscript"/>
        </w:rPr>
        <w:t>o</w:t>
      </w:r>
      <w:r w:rsidR="00271A2D" w:rsidRPr="007700B1">
        <w:t xml:space="preserve"> resolution and monthly) and with added detail on irrigation water use by crop types</w:t>
      </w:r>
      <w:r w:rsidR="003D2A36" w:rsidRPr="007700B1">
        <w:t xml:space="preserve">. </w:t>
      </w:r>
    </w:p>
    <w:p w14:paraId="723DAE76" w14:textId="21568198" w:rsidR="002033F1" w:rsidRPr="007700B1" w:rsidRDefault="002033F1" w:rsidP="00A1125F"/>
    <w:p w14:paraId="0EB67B37" w14:textId="62CA8D73" w:rsidR="00EF2269" w:rsidRPr="007700B1" w:rsidRDefault="00EF2269" w:rsidP="00A1125F">
      <w:r w:rsidRPr="007700B1">
        <w:lastRenderedPageBreak/>
        <w:t>Past studies</w:t>
      </w:r>
      <w:r w:rsidR="00D30809">
        <w:fldChar w:fldCharType="begin"/>
      </w:r>
      <w:r w:rsidR="00684AB8">
        <w:instrText xml:space="preserve"> ADDIN ZOTERO_ITEM CSL_CITATION {"citationID":"OkP1wkyN","properties":{"formattedCitation":"\\super 13\\uc0\\u8211{}15\\nosupersub{}","plainCitation":"13–15","noteIndex":0},"citationItems":[{"id":1402,"uris":["http://zotero.org/users/2476381/items/S5VQBL6B"],"itemData":{"id":1402,"type":"article-journal","abstract":"&lt;p&gt;&lt;strong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D30809">
        <w:fldChar w:fldCharType="separate"/>
      </w:r>
      <w:r w:rsidR="00684AB8" w:rsidRPr="00684AB8">
        <w:rPr>
          <w:rFonts w:cs="Calibri"/>
          <w:szCs w:val="24"/>
          <w:vertAlign w:val="superscript"/>
        </w:rPr>
        <w:t>13–15</w:t>
      </w:r>
      <w:r w:rsidR="00D30809">
        <w:fldChar w:fldCharType="end"/>
      </w:r>
      <w:r w:rsidR="00660B9C" w:rsidRPr="007700B1">
        <w:t xml:space="preserve"> that</w:t>
      </w:r>
      <w:r w:rsidRPr="007700B1">
        <w:t xml:space="preserve"> have </w:t>
      </w:r>
      <w:r w:rsidR="00D80EF1" w:rsidRPr="007700B1">
        <w:t>evaluated</w:t>
      </w:r>
      <w:r w:rsidRPr="007700B1">
        <w:t xml:space="preserve"> </w:t>
      </w:r>
      <w:r w:rsidR="00660B9C" w:rsidRPr="007700B1">
        <w:t xml:space="preserve">global </w:t>
      </w:r>
      <w:r w:rsidR="00D80EF1" w:rsidRPr="007700B1">
        <w:t xml:space="preserve">gridded </w:t>
      </w:r>
      <w:r w:rsidRPr="007700B1">
        <w:t>water use at</w:t>
      </w:r>
      <w:r w:rsidR="00660B9C" w:rsidRPr="007700B1">
        <w:t xml:space="preserve"> </w:t>
      </w:r>
      <w:r w:rsidR="00D80EF1" w:rsidRPr="007700B1">
        <w:t>monthly resolution</w:t>
      </w:r>
      <w:r w:rsidR="00660B9C" w:rsidRPr="007700B1">
        <w:t xml:space="preserve"> have been limited to historical </w:t>
      </w:r>
      <w:r w:rsidR="00C75507" w:rsidRPr="007700B1">
        <w:t>analyses</w:t>
      </w:r>
      <w:r w:rsidR="009D4C2F" w:rsidRPr="007700B1">
        <w:t xml:space="preserve">. </w:t>
      </w:r>
      <w:r w:rsidR="00581FEA">
        <w:t>Other studies, such as WRI 2019</w:t>
      </w:r>
      <w:r w:rsidR="00D30809">
        <w:fldChar w:fldCharType="begin"/>
      </w:r>
      <w:r w:rsidR="00684AB8">
        <w:instrText xml:space="preserve"> ADDIN ZOTERO_ITEM CSL_CITATION {"citationID":"APIoPdd8","properties":{"formattedCitation":"\\super 16\\nosupersub{}","plainCitation":"16","noteIndex":0},"citationItems":[{"id":1470,"uris":["http://zotero.org/users/2476381/items/S5QHUTHN"],"itemData":{"id":1470,"type":"article-journal","container-title":"World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Galvis"}],"issued":{"date-parts":[["2019"]]}}}],"schema":"https://github.com/citation-style-language/schema/raw/master/csl-citation.json"} </w:instrText>
      </w:r>
      <w:r w:rsidR="00D30809">
        <w:fldChar w:fldCharType="separate"/>
      </w:r>
      <w:r w:rsidR="00684AB8" w:rsidRPr="00684AB8">
        <w:rPr>
          <w:rFonts w:cs="Calibri"/>
          <w:szCs w:val="24"/>
          <w:vertAlign w:val="superscript"/>
        </w:rPr>
        <w:t>16</w:t>
      </w:r>
      <w:r w:rsidR="00D30809">
        <w:fldChar w:fldCharType="end"/>
      </w:r>
      <w:r w:rsidR="00581FEA">
        <w:t>,</w:t>
      </w:r>
      <w:r w:rsidR="00CB62D0" w:rsidRPr="007700B1">
        <w:t xml:space="preserve"> </w:t>
      </w:r>
      <w:r w:rsidR="00581FEA">
        <w:t>looks at future water withdrawals but only at an annual time resolution and up to 2040 with sectoral detail divided into domestic, industry, agriculture and livestock sectors</w:t>
      </w:r>
      <w:r w:rsidR="00660B9C" w:rsidRPr="007700B1">
        <w:t>.</w:t>
      </w:r>
      <w:r w:rsidR="005F34E8" w:rsidRPr="007700B1">
        <w:t xml:space="preserve"> </w:t>
      </w:r>
      <w:r w:rsidR="00CA3A88">
        <w:t xml:space="preserve">In this paper we </w:t>
      </w:r>
      <w:r w:rsidR="007C52C0" w:rsidRPr="007700B1">
        <w:t>offer</w:t>
      </w:r>
      <w:r w:rsidR="00CA3A88">
        <w:t xml:space="preserve"> a finer </w:t>
      </w:r>
      <w:r w:rsidR="007C52C0" w:rsidRPr="007700B1">
        <w:t>spatiotemporal resolution for future projections compared to previous studies</w:t>
      </w:r>
      <w:r w:rsidR="00CA3A88">
        <w:t xml:space="preserve"> applied to a </w:t>
      </w:r>
      <w:r w:rsidR="007C52C0" w:rsidRPr="007700B1">
        <w:t>broader suite of socioeconomic and climate forcing scenarios</w:t>
      </w:r>
      <w:r w:rsidR="00CA3A88">
        <w:t xml:space="preserve">. Additionally, we provide more detail in the irrigation sector which includes 13 different </w:t>
      </w:r>
      <w:r w:rsidR="007C52C0" w:rsidRPr="007700B1">
        <w:t xml:space="preserve">crop </w:t>
      </w:r>
      <w:r w:rsidR="00CA3A88">
        <w:t xml:space="preserve">types by </w:t>
      </w:r>
      <w:r w:rsidR="00E443E9" w:rsidRPr="007700B1">
        <w:t>coupling</w:t>
      </w:r>
      <w:r w:rsidR="00CA3A88">
        <w:t xml:space="preserve"> our </w:t>
      </w:r>
      <w:r w:rsidR="00E443E9" w:rsidRPr="007700B1">
        <w:t>water demand model with a land allocation model</w:t>
      </w:r>
      <w:r w:rsidR="00892F87" w:rsidRPr="007700B1">
        <w:t>.</w:t>
      </w:r>
      <w:r w:rsidR="00143357" w:rsidRPr="007700B1">
        <w:t xml:space="preserve"> </w:t>
      </w:r>
      <w:r w:rsidR="00F735E1" w:rsidRPr="007700B1">
        <w:rPr>
          <w:highlight w:val="yellow"/>
        </w:rPr>
        <w:fldChar w:fldCharType="begin"/>
      </w:r>
      <w:r w:rsidR="00F735E1" w:rsidRPr="007700B1">
        <w:instrText xml:space="preserve"> REF _Ref101435781 \h </w:instrText>
      </w:r>
      <w:r w:rsidR="00E93450" w:rsidRPr="007700B1">
        <w:rPr>
          <w:highlight w:val="yellow"/>
        </w:rPr>
        <w:instrText xml:space="preserve"> \* MERGEFORMAT </w:instrText>
      </w:r>
      <w:r w:rsidR="00F735E1" w:rsidRPr="007700B1">
        <w:rPr>
          <w:highlight w:val="yellow"/>
        </w:rPr>
      </w:r>
      <w:r w:rsidR="00F735E1" w:rsidRPr="007700B1">
        <w:rPr>
          <w:highlight w:val="yellow"/>
        </w:rPr>
        <w:fldChar w:fldCharType="separate"/>
      </w:r>
      <w:r w:rsidR="00EE391F" w:rsidRPr="007700B1">
        <w:t xml:space="preserve">Table </w:t>
      </w:r>
      <w:r w:rsidR="00EE391F" w:rsidRPr="00EE391F">
        <w:rPr>
          <w:noProof/>
        </w:rPr>
        <w:t>1</w:t>
      </w:r>
      <w:r w:rsidR="00F735E1" w:rsidRPr="007700B1">
        <w:rPr>
          <w:highlight w:val="yellow"/>
        </w:rPr>
        <w:fldChar w:fldCharType="end"/>
      </w:r>
      <w:r w:rsidR="00F735E1" w:rsidRPr="007700B1">
        <w:t xml:space="preserve"> </w:t>
      </w:r>
      <w:r w:rsidR="003D2A36" w:rsidRPr="007700B1">
        <w:t xml:space="preserve">compares the key features in this study to </w:t>
      </w:r>
      <w:r w:rsidR="006B5F9B" w:rsidRPr="007700B1">
        <w:t>a representative set of previous</w:t>
      </w:r>
      <w:r w:rsidR="003D2A36" w:rsidRPr="007700B1">
        <w:t xml:space="preserve"> studies that </w:t>
      </w:r>
      <w:r w:rsidR="006B5F9B" w:rsidRPr="007700B1">
        <w:t>have analysed</w:t>
      </w:r>
      <w:r w:rsidR="003D2A36" w:rsidRPr="007700B1">
        <w:t xml:space="preserve"> global water use</w:t>
      </w:r>
      <w:r w:rsidR="00AC5AC6">
        <w:t xml:space="preserve">. Table 1 highlights </w:t>
      </w:r>
      <w:r w:rsidR="00036365">
        <w:t xml:space="preserve">that, compared previous studies, </w:t>
      </w:r>
      <w:r w:rsidR="00AC5AC6">
        <w:t>our</w:t>
      </w:r>
      <w:r w:rsidR="000778C3">
        <w:t xml:space="preserve"> study</w:t>
      </w:r>
      <w:r w:rsidR="00036365">
        <w:t xml:space="preserve"> captures </w:t>
      </w:r>
      <w:r w:rsidR="00093556">
        <w:t>additional sectoral detail (especially by irrigated crop types)</w:t>
      </w:r>
      <w:r w:rsidR="00AC5AC6">
        <w:t xml:space="preserve"> </w:t>
      </w:r>
      <w:r w:rsidR="00036365">
        <w:t>and</w:t>
      </w:r>
      <w:r w:rsidR="00EE01EA">
        <w:t xml:space="preserve"> a</w:t>
      </w:r>
      <w:r w:rsidR="00036365">
        <w:t xml:space="preserve"> more </w:t>
      </w:r>
      <w:r w:rsidR="00AC5AC6">
        <w:t>divers</w:t>
      </w:r>
      <w:r w:rsidR="00036365">
        <w:t>e set</w:t>
      </w:r>
      <w:r w:rsidR="00AC5AC6">
        <w:t xml:space="preserve"> of future scenarios</w:t>
      </w:r>
      <w:r w:rsidR="00B768C4">
        <w:t>.</w:t>
      </w:r>
    </w:p>
    <w:p w14:paraId="6B36F310" w14:textId="77777777" w:rsidR="00EF2269" w:rsidRPr="007700B1" w:rsidRDefault="00EF2269" w:rsidP="00A1125F"/>
    <w:p w14:paraId="762C2689" w14:textId="2D67CAB3" w:rsidR="002033F1" w:rsidRPr="007700B1" w:rsidRDefault="002033F1" w:rsidP="00B96C0C">
      <w:r w:rsidRPr="007700B1">
        <w:t>This study thus addresses the critical need for</w:t>
      </w:r>
      <w:r w:rsidR="00CE5BAC" w:rsidRPr="007700B1">
        <w:t xml:space="preserve"> future projections of</w:t>
      </w:r>
      <w:r w:rsidRPr="007700B1">
        <w:t xml:space="preserve"> distributed water demand at a fine resolution so that </w:t>
      </w:r>
      <w:r w:rsidR="002513DB" w:rsidRPr="007700B1">
        <w:t xml:space="preserve">scientists and </w:t>
      </w:r>
      <w:r w:rsidRPr="007700B1">
        <w:t>water managers can start to explore and plan for future water needs.</w:t>
      </w:r>
      <w:r w:rsidR="00C755E5" w:rsidRPr="007700B1">
        <w:t xml:space="preserve"> The dataset </w:t>
      </w:r>
      <w:r w:rsidR="005A1694" w:rsidRPr="007700B1">
        <w:t>could also</w:t>
      </w:r>
      <w:r w:rsidR="00DC34E1" w:rsidRPr="007700B1">
        <w:t xml:space="preserve"> directly</w:t>
      </w:r>
      <w:r w:rsidR="005A1694" w:rsidRPr="007700B1">
        <w:t xml:space="preserve"> support the growing</w:t>
      </w:r>
      <w:r w:rsidR="00C755E5" w:rsidRPr="007700B1">
        <w:t xml:space="preserve"> MultiSector dynamics research </w:t>
      </w:r>
      <w:r w:rsidR="005A1694" w:rsidRPr="007700B1">
        <w:t>literature</w:t>
      </w:r>
      <w:r w:rsidR="00DC34E1" w:rsidRPr="007700B1">
        <w:t>, particularly scenario-based studies of the future</w:t>
      </w:r>
      <w:r w:rsidR="005A15C2" w:rsidRPr="007700B1">
        <w:t xml:space="preserve"> interactions between water and other sectors (e.g., energy and land) </w:t>
      </w:r>
      <w:r w:rsidR="001F1B28" w:rsidRPr="007700B1">
        <w:t xml:space="preserve">across scales </w:t>
      </w:r>
      <w:r w:rsidR="004505ED" w:rsidRPr="007700B1">
        <w:t>in a global context</w:t>
      </w:r>
      <w:r w:rsidR="00D30809">
        <w:fldChar w:fldCharType="begin"/>
      </w:r>
      <w:r w:rsidR="00A119CB">
        <w:instrText xml:space="preserve"> ADDIN ZOTERO_ITEM CSL_CITATION {"citationID":"D1iwDq0n","properties":{"formattedCitation":"\\super 17\\uc0\\u8211{}19\\nosupersub{}","plainCitation":"17–19","noteIndex":0},"citationItems":[{"id":1349,"uris":["http://zotero.org/users/2476381/items/GM6G9K9T"],"itemData":{"id":1349,"type":"article-journal","container-title":"Earth's Future","issue":"8","note":"publisher: Wiley Online Library","page":"e2020EF001970","source":"Google Scholar","title":"The Implications of Global Change for the Co-Evolution of Argentina's Integrated Energy-Water-Land Systems","volume":"9","author":[{"family":"Wild","given":"Thomas B."},{"family":"Khan","given":"Zarrar"},{"family":"Zhao","given":"Mengqi"},{"family":"Suriano","given":"Micaela"},{"family":"Bereslawski","given":"Julia L."},{"family":"Roberts","given":"Paula"},{"family":"Casado","given":"Jose"},{"family":"Gaviño-Novillo","given":"Marcelo"},{"family":"Clarke","given":"Leon"},{"family":"Hejazi","given":"Mohamad"}],"issued":{"date-parts":[["2021"]]}}},{"id":1492,"uris":["http://zotero.org/users/2476381/items/9VMRRS42"],"itemData":{"id":1492,"type":"article-journal","abstract":"The field of MultiSector Dynamics (MSD) explores the dynamics and co-evolutionary pathways of human and Earth systems with a focus on critical goods, services, and amenities delivered to people through interdependent sectors. This commentary lays out core definitions and concepts, identifies MSD science questions in the context of the current state of knowledge, and describes ongoing activities to expand capacities for open science, leverage revolutions in data and computing, and grow and diversify the MSD workforce. Central to our vision is the ambition of advancing the next generation of complex adaptive human-Earth systems science to better address interconnected risks, increase resilience, and improve sustainability. This will require convergent research and the integration of ideas and methods from multiple disciplines. Understanding the tradeoffs, synergies, and complexities that exist in coupled human-Earth systems is particularly important in the context of energy transitions and increased future shocks.","container-title":"Earth's Future","DOI":"10.1029/2021EF002621","ISSN":"2328-4277","issue":"3","language":"en","note":"_eprint: https://onlinelibrary.wiley.com/doi/pdf/10.1029/2021EF002621","page":"e2021EF002621","source":"Wiley Online Library","title":"Multisector Dynamics: Advancing the Science of Complex Adaptive Human-Earth Systems","title-short":"Multisector Dynamics","volume":"10","author":[{"family":"Reed","given":"Patrick M."},{"family":"Hadjimichael","given":"Antonia"},{"family":"Moss","given":"Richard H."},{"family":"Brelsford","given":"Christa"},{"family":"Burleyson","given":"Casey D."},{"family":"Cohen","given":"Stuart"},{"family":"Dyreson","given":"Ana"},{"family":"Gold","given":"David F."},{"family":"Gupta","given":"Rohini S."},{"family":"Keller","given":"Klaus"},{"family":"Konar","given":"Megan"},{"family":"Monier","given":"Erwan"},{"family":"Morris","given":"Jennifer"},{"family":"Srikrishnan","given":"Vivek"},{"family":"Voisin","given":"Nathalie"},{"family":"Yoon","given":"Jim"}],"issued":{"date-parts":[["2022"]]}}},{"id":1269,"uris":["http://zotero.org/users/2476381/items/NJ8AJ2JD"],"itemData":{"id":1269,"type":"article-journal","abstract":"Energy, water, and agricultural resources across the globe are highly interconnected. This interconnectivity poses science challenges, such as understanding and modeling interconnections, as well as practical challenges, such as efficiently managing interdependent resource systems. Using the US as an example, this study seeks to define and explore how interconnectivity evolves over space and time under a range of influences. Concepts from graph theory and input–output analysis are used to visualize and quantify key intersectoral linkages using two new indices: the ‘Interconnectivity Magnitude Index’ and the ‘Interconnectivity Spread Index’. Using the Global Change Analysis Model (GCAM-USA), we explore the future evolution of these indices under four scenarios that explore a range of forces, including socioeconomic and technological change. Analysis is conducted at both national and state level spatial scales from 2015 to 2100. Results from a Reference scenario show that resource interconnectivity in the US is primarily driven by water use amongst different sectors, while changes in interconnectivity are driven by a decoupling of the water and electricity systems, as power plants become more water-efficient over time. High population and GDP growth results in relatively more decoupling of sectors, as a larger share of water and energy is used outside of interconnected sector feedback loops. Lower socioeconomic growth results in the opposite trend. Transitioning to a low-carbon economy increases interconnectivity because of the expansion of purpose-grown biomass, which strengthens the connections between water and energy. The results highlight that while some regions may experience similar sectoral stress projections, the composition of the intersectoral connectivity leading to that sectoral stress may call for distinctly different multi-sector co-management strategies. The methodology we introduce here can be applied in diverse geographical and sectoral contexts to enable better understanding of where, when, and how coupling or decoupling between sectors could evolve and be better managed.","container-title":"Environmental Research Letters","DOI":"10.1088/1748-9326/ac046c","ISSN":"1748-9326","issue":"6","journalAbbreviation":"Environ. Res. Lett.","language":"en","note":"publisher: IOP Publishing","page":"065010","source":"Institute of Physics","title":"The future evolution of energy-water-agriculture interconnectivity across the US","volume":"16","author":[{"family":"Khan","given":"Zarrar"},{"family":"Wild","given":"Thomas B."},{"family":"Iyer","given":"Gokul"},{"family":"Hejazi","given":"Mohamad"},{"family":"Vernon","given":"Chris R."}],"issued":{"date-parts":[["2021",6]]}}}],"schema":"https://github.com/citation-style-language/schema/raw/master/csl-citation.json"} </w:instrText>
      </w:r>
      <w:r w:rsidR="00D30809">
        <w:fldChar w:fldCharType="separate"/>
      </w:r>
      <w:r w:rsidR="00A119CB" w:rsidRPr="00A119CB">
        <w:rPr>
          <w:rFonts w:cs="Calibri"/>
          <w:szCs w:val="24"/>
          <w:vertAlign w:val="superscript"/>
        </w:rPr>
        <w:t>17–19</w:t>
      </w:r>
      <w:r w:rsidR="00D30809">
        <w:fldChar w:fldCharType="end"/>
      </w:r>
      <w:r w:rsidR="005A15C2" w:rsidRPr="007700B1">
        <w:t>.</w:t>
      </w:r>
      <w:r w:rsidRPr="007700B1">
        <w:t xml:space="preserve"> </w:t>
      </w:r>
      <w:r w:rsidR="002C0821" w:rsidRPr="007700B1">
        <w:t xml:space="preserve">The diverse set of 75 scenarios we produce supports scenario-based </w:t>
      </w:r>
      <w:r w:rsidR="00941BF0" w:rsidRPr="007700B1">
        <w:t xml:space="preserve">water demand </w:t>
      </w:r>
      <w:r w:rsidR="002C0821" w:rsidRPr="007700B1">
        <w:t xml:space="preserve">uncertainty analysis </w:t>
      </w:r>
      <w:r w:rsidR="00DF1165" w:rsidRPr="007700B1">
        <w:t>by varying</w:t>
      </w:r>
      <w:r w:rsidR="002C0821" w:rsidRPr="007700B1">
        <w:t xml:space="preserve"> key elements of human and earth system change. </w:t>
      </w:r>
      <w:r w:rsidRPr="007700B1">
        <w:t xml:space="preserve">The entire dataset can be downloaded from </w:t>
      </w:r>
      <w:r w:rsidR="006B1CAC" w:rsidRPr="007700B1">
        <w:t>a</w:t>
      </w:r>
      <w:r w:rsidR="003E6F12" w:rsidRPr="007700B1">
        <w:t xml:space="preserve"> </w:t>
      </w:r>
      <w:proofErr w:type="spellStart"/>
      <w:r w:rsidR="003E6F12" w:rsidRPr="007700B1">
        <w:t>dataverse</w:t>
      </w:r>
      <w:proofErr w:type="spellEnd"/>
      <w:r w:rsidR="003E6F12" w:rsidRPr="007700B1">
        <w:t xml:space="preserve"> online repository</w:t>
      </w:r>
      <w:r w:rsidR="00EF5259">
        <w:fldChar w:fldCharType="begin"/>
      </w:r>
      <w:r w:rsidR="00A119CB">
        <w:instrText xml:space="preserve"> ADDIN ZOTERO_ITEM CSL_CITATION {"citationID":"z2IIK13x","properties":{"formattedCitation":"\\super 20\\nosupersub{}","plainCitation":"20","noteIndex":0},"citationItems":[{"id":1520,"uris":["http://zotero.org/users/2476381/items/BXNA4FVZ"],"itemData":{"id":1520,"type":"webpage","container-title":"Harvard Dataverse","title":"Output Data: tethys_v1.3.1_main_ssp_rcp V1","URL":"https://doi.org/10.7910/DVN/VIQEAB","author":[{"family":"Khan","given":"Zarrar"},{"family":"Thompson","given":"Isaac"},{"family":"Vernon","given":"Chris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EF5259">
        <w:fldChar w:fldCharType="separate"/>
      </w:r>
      <w:r w:rsidR="00A119CB" w:rsidRPr="00A119CB">
        <w:rPr>
          <w:rFonts w:cs="Calibri"/>
          <w:szCs w:val="24"/>
          <w:vertAlign w:val="superscript"/>
        </w:rPr>
        <w:t>20</w:t>
      </w:r>
      <w:r w:rsidR="00EF5259">
        <w:fldChar w:fldCharType="end"/>
      </w:r>
      <w:r w:rsidR="006B1CAC" w:rsidRPr="007700B1">
        <w:t xml:space="preserve"> (</w:t>
      </w:r>
      <w:hyperlink r:id="rId8" w:history="1">
        <w:r w:rsidR="006B1CAC" w:rsidRPr="007700B1">
          <w:rPr>
            <w:rStyle w:val="Hyperlink"/>
          </w:rPr>
          <w:t>https://doi.org/10.7910/DVN/VIQEAB</w:t>
        </w:r>
      </w:hyperlink>
      <w:r w:rsidR="006B1CAC" w:rsidRPr="007700B1">
        <w:rPr>
          <w:rStyle w:val="Hyperlink"/>
        </w:rPr>
        <w:t>)</w:t>
      </w:r>
      <w:r w:rsidR="003E6F12" w:rsidRPr="007700B1">
        <w:t xml:space="preserve"> </w:t>
      </w:r>
      <w:r w:rsidRPr="007700B1">
        <w:t>and is accompanied by a meta-repository</w:t>
      </w:r>
      <w:r w:rsidR="006B1CAC" w:rsidRPr="007700B1">
        <w:t xml:space="preserve"> (</w:t>
      </w:r>
      <w:hyperlink r:id="rId9" w:history="1">
        <w:r w:rsidR="003E6F12" w:rsidRPr="007700B1">
          <w:rPr>
            <w:rStyle w:val="Hyperlink"/>
          </w:rPr>
          <w:t>https://jgcri.github.io/khan-etal_2022_tethysSSPRCP/</w:t>
        </w:r>
      </w:hyperlink>
      <w:r w:rsidR="006B1CAC" w:rsidRPr="007700B1">
        <w:rPr>
          <w:rStyle w:val="Hyperlink"/>
        </w:rPr>
        <w:t>)</w:t>
      </w:r>
      <w:r w:rsidR="003E6F12" w:rsidRPr="007700B1">
        <w:t xml:space="preserve"> </w:t>
      </w:r>
      <w:r w:rsidR="008942A6">
        <w:t>that</w:t>
      </w:r>
      <w:r w:rsidR="008942A6" w:rsidRPr="007700B1">
        <w:t xml:space="preserve"> </w:t>
      </w:r>
      <w:r w:rsidRPr="007700B1">
        <w:t xml:space="preserve">provides detailed figures </w:t>
      </w:r>
      <w:r w:rsidR="00F735E1" w:rsidRPr="007700B1">
        <w:t xml:space="preserve">and workflows </w:t>
      </w:r>
      <w:r w:rsidRPr="007700B1">
        <w:t>for interested readers.</w:t>
      </w:r>
    </w:p>
    <w:p w14:paraId="799ED6FA" w14:textId="77777777" w:rsidR="003E6F12" w:rsidRPr="007700B1" w:rsidRDefault="003E6F12" w:rsidP="00A1125F"/>
    <w:p w14:paraId="005C8827" w14:textId="2DEA8082" w:rsidR="003E6F12" w:rsidRPr="007700B1" w:rsidRDefault="003E6F12" w:rsidP="00A1125F"/>
    <w:p w14:paraId="47BC8A5E" w14:textId="0B0E2ADD" w:rsidR="003E6F12" w:rsidRPr="007700B1" w:rsidRDefault="003E6F12" w:rsidP="00F735E1">
      <w:pPr>
        <w:pStyle w:val="Caption"/>
        <w:keepNext/>
        <w:jc w:val="center"/>
        <w:rPr>
          <w:i w:val="0"/>
          <w:iCs w:val="0"/>
        </w:rPr>
      </w:pPr>
      <w:bookmarkStart w:id="0" w:name="_Ref101435781"/>
      <w:r w:rsidRPr="007700B1">
        <w:rPr>
          <w:i w:val="0"/>
          <w:iCs w:val="0"/>
        </w:rPr>
        <w:t xml:space="preserve">Table </w:t>
      </w:r>
      <w:r w:rsidR="00F84DD0" w:rsidRPr="007700B1">
        <w:rPr>
          <w:i w:val="0"/>
          <w:iCs w:val="0"/>
        </w:rPr>
        <w:fldChar w:fldCharType="begin"/>
      </w:r>
      <w:r w:rsidR="00F84DD0" w:rsidRPr="007700B1">
        <w:rPr>
          <w:i w:val="0"/>
          <w:iCs w:val="0"/>
        </w:rPr>
        <w:instrText xml:space="preserve"> SEQ Table \* ARABIC </w:instrText>
      </w:r>
      <w:r w:rsidR="00F84DD0" w:rsidRPr="007700B1">
        <w:rPr>
          <w:i w:val="0"/>
          <w:iCs w:val="0"/>
        </w:rPr>
        <w:fldChar w:fldCharType="separate"/>
      </w:r>
      <w:r w:rsidR="00EE391F">
        <w:rPr>
          <w:i w:val="0"/>
          <w:iCs w:val="0"/>
          <w:noProof/>
        </w:rPr>
        <w:t>1</w:t>
      </w:r>
      <w:r w:rsidR="00F84DD0" w:rsidRPr="007700B1">
        <w:rPr>
          <w:i w:val="0"/>
          <w:iCs w:val="0"/>
          <w:noProof/>
        </w:rPr>
        <w:fldChar w:fldCharType="end"/>
      </w:r>
      <w:bookmarkEnd w:id="0"/>
      <w:r w:rsidRPr="007700B1">
        <w:rPr>
          <w:i w:val="0"/>
          <w:iCs w:val="0"/>
        </w:rPr>
        <w:t xml:space="preserve"> Comparison of selected global water use studies</w:t>
      </w:r>
    </w:p>
    <w:tbl>
      <w:tblPr>
        <w:tblW w:w="5737" w:type="pct"/>
        <w:tblInd w:w="-432" w:type="dxa"/>
        <w:tblLook w:val="04A0" w:firstRow="1" w:lastRow="0" w:firstColumn="1" w:lastColumn="0" w:noHBand="0" w:noVBand="1"/>
      </w:tblPr>
      <w:tblGrid>
        <w:gridCol w:w="1082"/>
        <w:gridCol w:w="1260"/>
        <w:gridCol w:w="1079"/>
        <w:gridCol w:w="1621"/>
        <w:gridCol w:w="1207"/>
        <w:gridCol w:w="1491"/>
        <w:gridCol w:w="2070"/>
      </w:tblGrid>
      <w:tr w:rsidR="00F735E1" w:rsidRPr="007700B1" w14:paraId="27BCC2BC" w14:textId="77777777" w:rsidTr="003E6F12">
        <w:trPr>
          <w:trHeight w:val="288"/>
        </w:trPr>
        <w:tc>
          <w:tcPr>
            <w:tcW w:w="551" w:type="pct"/>
            <w:tcBorders>
              <w:top w:val="nil"/>
              <w:left w:val="nil"/>
              <w:bottom w:val="nil"/>
              <w:right w:val="nil"/>
            </w:tcBorders>
            <w:shd w:val="clear" w:color="auto" w:fill="auto"/>
            <w:vAlign w:val="center"/>
            <w:hideMark/>
          </w:tcPr>
          <w:p w14:paraId="38A72D8D" w14:textId="77777777" w:rsidR="003E6F12" w:rsidRPr="007700B1" w:rsidRDefault="003E6F12" w:rsidP="003E6F12">
            <w:pPr>
              <w:jc w:val="left"/>
              <w:rPr>
                <w:rFonts w:ascii="Times New Roman" w:hAnsi="Times New Roman"/>
                <w:sz w:val="20"/>
                <w:szCs w:val="20"/>
                <w:lang w:val="en-US" w:eastAsia="en-US"/>
              </w:rPr>
            </w:pPr>
          </w:p>
        </w:tc>
        <w:tc>
          <w:tcPr>
            <w:tcW w:w="6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8B4EF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Water Use Types</w:t>
            </w:r>
          </w:p>
        </w:tc>
        <w:tc>
          <w:tcPr>
            <w:tcW w:w="550" w:type="pct"/>
            <w:tcBorders>
              <w:top w:val="single" w:sz="4" w:space="0" w:color="auto"/>
              <w:left w:val="nil"/>
              <w:bottom w:val="single" w:sz="4" w:space="0" w:color="auto"/>
              <w:right w:val="single" w:sz="4" w:space="0" w:color="auto"/>
            </w:tcBorders>
            <w:shd w:val="clear" w:color="auto" w:fill="auto"/>
            <w:vAlign w:val="center"/>
            <w:hideMark/>
          </w:tcPr>
          <w:p w14:paraId="7B614446"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Sectors</w:t>
            </w:r>
          </w:p>
        </w:tc>
        <w:tc>
          <w:tcPr>
            <w:tcW w:w="826" w:type="pct"/>
            <w:tcBorders>
              <w:top w:val="single" w:sz="4" w:space="0" w:color="auto"/>
              <w:left w:val="nil"/>
              <w:bottom w:val="single" w:sz="4" w:space="0" w:color="auto"/>
              <w:right w:val="single" w:sz="4" w:space="0" w:color="auto"/>
            </w:tcBorders>
            <w:shd w:val="clear" w:color="auto" w:fill="auto"/>
            <w:vAlign w:val="center"/>
            <w:hideMark/>
          </w:tcPr>
          <w:p w14:paraId="5D853CD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Additional Sectors</w:t>
            </w:r>
          </w:p>
        </w:tc>
        <w:tc>
          <w:tcPr>
            <w:tcW w:w="615" w:type="pct"/>
            <w:tcBorders>
              <w:top w:val="single" w:sz="4" w:space="0" w:color="auto"/>
              <w:left w:val="nil"/>
              <w:bottom w:val="single" w:sz="4" w:space="0" w:color="auto"/>
              <w:right w:val="single" w:sz="4" w:space="0" w:color="auto"/>
            </w:tcBorders>
            <w:shd w:val="clear" w:color="auto" w:fill="auto"/>
            <w:vAlign w:val="center"/>
            <w:hideMark/>
          </w:tcPr>
          <w:p w14:paraId="5B7D1DB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Spatial Scope</w:t>
            </w:r>
          </w:p>
        </w:tc>
        <w:tc>
          <w:tcPr>
            <w:tcW w:w="760" w:type="pct"/>
            <w:tcBorders>
              <w:top w:val="single" w:sz="4" w:space="0" w:color="auto"/>
              <w:left w:val="nil"/>
              <w:bottom w:val="single" w:sz="4" w:space="0" w:color="auto"/>
              <w:right w:val="single" w:sz="4" w:space="0" w:color="auto"/>
            </w:tcBorders>
            <w:shd w:val="clear" w:color="auto" w:fill="auto"/>
            <w:vAlign w:val="center"/>
            <w:hideMark/>
          </w:tcPr>
          <w:p w14:paraId="69EAB69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Temporal Scope</w:t>
            </w:r>
          </w:p>
        </w:tc>
        <w:tc>
          <w:tcPr>
            <w:tcW w:w="1055" w:type="pct"/>
            <w:tcBorders>
              <w:top w:val="single" w:sz="4" w:space="0" w:color="auto"/>
              <w:left w:val="nil"/>
              <w:bottom w:val="single" w:sz="4" w:space="0" w:color="auto"/>
              <w:right w:val="single" w:sz="4" w:space="0" w:color="auto"/>
            </w:tcBorders>
            <w:shd w:val="clear" w:color="auto" w:fill="auto"/>
            <w:vAlign w:val="center"/>
            <w:hideMark/>
          </w:tcPr>
          <w:p w14:paraId="6C6CDF3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Scenarios</w:t>
            </w:r>
          </w:p>
        </w:tc>
      </w:tr>
      <w:tr w:rsidR="00F735E1" w:rsidRPr="007700B1" w14:paraId="2832736E" w14:textId="77777777" w:rsidTr="003E6F12">
        <w:trPr>
          <w:trHeight w:val="1470"/>
        </w:trPr>
        <w:tc>
          <w:tcPr>
            <w:tcW w:w="55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877A2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Khan et al. 2022 </w:t>
            </w:r>
            <w:r w:rsidRPr="007700B1">
              <w:rPr>
                <w:rFonts w:cs="Calibri"/>
                <w:color w:val="000000"/>
                <w:sz w:val="16"/>
                <w:szCs w:val="16"/>
                <w:lang w:val="en-US" w:eastAsia="en-US"/>
              </w:rPr>
              <w:br/>
              <w:t>(This study)</w:t>
            </w:r>
          </w:p>
        </w:tc>
        <w:tc>
          <w:tcPr>
            <w:tcW w:w="642" w:type="pct"/>
            <w:tcBorders>
              <w:top w:val="nil"/>
              <w:left w:val="nil"/>
              <w:bottom w:val="single" w:sz="4" w:space="0" w:color="auto"/>
              <w:right w:val="single" w:sz="4" w:space="0" w:color="auto"/>
            </w:tcBorders>
            <w:shd w:val="clear" w:color="auto" w:fill="auto"/>
            <w:vAlign w:val="center"/>
            <w:hideMark/>
          </w:tcPr>
          <w:p w14:paraId="5B659A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63EDE81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8EE0410"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(13 Crops) Biomass, Corn, Fiber Crop, </w:t>
            </w:r>
            <w:proofErr w:type="spellStart"/>
            <w:r w:rsidRPr="007700B1">
              <w:rPr>
                <w:rFonts w:cs="Calibri"/>
                <w:color w:val="000000"/>
                <w:sz w:val="16"/>
                <w:szCs w:val="16"/>
                <w:lang w:val="en-US" w:eastAsia="en-US"/>
              </w:rPr>
              <w:t>Misc</w:t>
            </w:r>
            <w:proofErr w:type="spellEnd"/>
            <w:r w:rsidRPr="007700B1">
              <w:rPr>
                <w:rFonts w:cs="Calibri"/>
                <w:color w:val="000000"/>
                <w:sz w:val="16"/>
                <w:szCs w:val="16"/>
                <w:lang w:val="en-US" w:eastAsia="en-US"/>
              </w:rPr>
              <w:t xml:space="preserve"> Crop, Oil Crop, Other Grain, Palm Fruit, Rice, Root Tuber, Sugar Crop, Wheat, Fodder Herb, and Fodder Grass</w:t>
            </w:r>
          </w:p>
        </w:tc>
        <w:tc>
          <w:tcPr>
            <w:tcW w:w="615" w:type="pct"/>
            <w:tcBorders>
              <w:top w:val="nil"/>
              <w:left w:val="nil"/>
              <w:bottom w:val="single" w:sz="4" w:space="0" w:color="auto"/>
              <w:right w:val="single" w:sz="4" w:space="0" w:color="auto"/>
            </w:tcBorders>
            <w:shd w:val="clear" w:color="auto" w:fill="auto"/>
            <w:vAlign w:val="center"/>
            <w:hideMark/>
          </w:tcPr>
          <w:p w14:paraId="1E1EB2C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ABC60E5" w14:textId="342637EC"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- 2010</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color w:val="000000"/>
                <w:sz w:val="16"/>
                <w:szCs w:val="16"/>
                <w:lang w:val="en-US" w:eastAsia="en-US"/>
              </w:rPr>
              <w:br/>
              <w:t>- 2015 to 2100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45D8E2F7"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47DDEF4F" w14:textId="5B5B1188"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2010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to 5</w:t>
            </w:r>
            <w:r w:rsidRPr="007700B1">
              <w:rPr>
                <w:rFonts w:cs="Calibri"/>
                <w:color w:val="000000"/>
                <w:sz w:val="16"/>
                <w:szCs w:val="16"/>
                <w:lang w:val="en-US" w:eastAsia="en-US"/>
              </w:rPr>
              <w:br/>
              <w:t>- RCP2.6, 4.5, 6.0, 8.5</w:t>
            </w:r>
            <w:r w:rsidRPr="007700B1">
              <w:rPr>
                <w:rFonts w:cs="Calibri"/>
                <w:color w:val="000000"/>
                <w:sz w:val="16"/>
                <w:szCs w:val="16"/>
                <w:lang w:val="en-US" w:eastAsia="en-US"/>
              </w:rPr>
              <w:br/>
              <w:t xml:space="preserve">- 5 CMIP5 GCMs (GFDL, HADGEM, IPSL, </w:t>
            </w:r>
            <w:r w:rsidR="00C952C5" w:rsidRPr="007700B1">
              <w:rPr>
                <w:rFonts w:cs="Calibri"/>
                <w:color w:val="000000"/>
                <w:sz w:val="16"/>
                <w:szCs w:val="16"/>
                <w:lang w:val="en-US" w:eastAsia="en-US"/>
              </w:rPr>
              <w:t xml:space="preserve">MIROC, </w:t>
            </w:r>
            <w:r w:rsidRPr="007700B1">
              <w:rPr>
                <w:rFonts w:cs="Calibri"/>
                <w:color w:val="000000"/>
                <w:sz w:val="16"/>
                <w:szCs w:val="16"/>
                <w:lang w:val="en-US" w:eastAsia="en-US"/>
              </w:rPr>
              <w:t>NORESM)</w:t>
            </w:r>
          </w:p>
        </w:tc>
      </w:tr>
      <w:tr w:rsidR="00F735E1" w:rsidRPr="007700B1" w14:paraId="4FC0EFAE" w14:textId="77777777" w:rsidTr="003E6F12">
        <w:trPr>
          <w:trHeight w:val="210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283129C" w14:textId="50DF2093"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Aqueduct (WRI) (2019, 2015)</w:t>
            </w:r>
            <w:r w:rsidR="00523D16" w:rsidRPr="007700B1">
              <w:rPr>
                <w:rFonts w:cs="Calibri"/>
                <w:color w:val="000000"/>
                <w:sz w:val="16"/>
                <w:szCs w:val="16"/>
                <w:lang w:val="en-US" w:eastAsia="en-US"/>
              </w:rPr>
              <w:fldChar w:fldCharType="begin"/>
            </w:r>
            <w:r w:rsidR="00A119CB">
              <w:rPr>
                <w:rFonts w:cs="Calibri"/>
                <w:color w:val="000000"/>
                <w:sz w:val="16"/>
                <w:szCs w:val="16"/>
                <w:lang w:val="en-US" w:eastAsia="en-US"/>
              </w:rPr>
              <w:instrText xml:space="preserve"> ADDIN ZOTERO_ITEM CSL_CITATION {"citationID":"bgbWDO2A","properties":{"formattedCitation":"\\super 16,21\\nosupersub{}","plainCitation":"16,21","noteIndex":0},"citationItems":[{"id":1470,"uris":["http://zotero.org/users/2476381/items/S5QHUTHN"],"itemData":{"id":1470,"type":"article-journal","container-title":"World Resources Institute: Washington, DC, USA","source":"Google Scholar","title":"Aqueduct 3.0: Updated decision-relevant global water risk indicators","title-short":"Aqueduct 3.0","author":[{"family":"Hofste","given":"Rutger Willem"},{"family":"Kuzma","given":"Samantha"},{"family":"Walker","given":"Sara"},{"family":"Sutanudjaja","given":"Edwin H."},{"family":"Bierkens","given":"Marc FP"},{"family":"Kuijper","given":"Marijn JM"},{"family":"Sanchez","given":"Marta Faneca"},{"family":"Van Beek","given":"Rens"},{"family":"Wada","given":"Yoshihide"},{"family":"Rodríguez","given":"Sandra Galvis"}],"issued":{"date-parts":[["2019"]]}}},{"id":1300,"uris":["http://zotero.org/users/2476381/items/QD6J5FJA"],"itemData":{"id":1300,"type":"document","publisher":"World Resources Institute","title":"WRI Aqueduct","URL":"https://www.wri.org/aqueduct","author":[{"literal":"WRI"}],"accessed":{"date-parts":[["2021",8,19]]},"issued":{"date-parts":[["2021"]]}}}],"schema":"https://github.com/citation-style-language/schema/raw/master/csl-citation.json"} </w:instrText>
            </w:r>
            <w:r w:rsidR="00523D16" w:rsidRPr="007700B1">
              <w:rPr>
                <w:rFonts w:cs="Calibri"/>
                <w:color w:val="000000"/>
                <w:sz w:val="16"/>
                <w:szCs w:val="16"/>
                <w:lang w:val="en-US" w:eastAsia="en-US"/>
              </w:rPr>
              <w:fldChar w:fldCharType="separate"/>
            </w:r>
            <w:r w:rsidR="00A119CB" w:rsidRPr="00A119CB">
              <w:rPr>
                <w:rFonts w:cs="Calibri"/>
                <w:sz w:val="16"/>
                <w:szCs w:val="24"/>
                <w:vertAlign w:val="superscript"/>
              </w:rPr>
              <w:t>16,21</w:t>
            </w:r>
            <w:r w:rsidR="00523D16"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696DC7B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339441B4"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Industry</w:t>
            </w:r>
            <w:r w:rsidRPr="007700B1">
              <w:rPr>
                <w:rFonts w:cs="Calibri"/>
                <w:color w:val="000000"/>
                <w:sz w:val="16"/>
                <w:szCs w:val="16"/>
                <w:lang w:val="en-US" w:eastAsia="en-US"/>
              </w:rPr>
              <w:br/>
              <w:t>- Agriculture</w:t>
            </w:r>
            <w:r w:rsidRPr="007700B1">
              <w:rPr>
                <w:rFonts w:cs="Calibri"/>
                <w:color w:val="000000"/>
                <w:sz w:val="16"/>
                <w:szCs w:val="16"/>
                <w:lang w:val="en-US" w:eastAsia="en-US"/>
              </w:rPr>
              <w:br/>
              <w:t>- Livestock</w:t>
            </w:r>
          </w:p>
        </w:tc>
        <w:tc>
          <w:tcPr>
            <w:tcW w:w="826" w:type="pct"/>
            <w:tcBorders>
              <w:top w:val="nil"/>
              <w:left w:val="nil"/>
              <w:bottom w:val="single" w:sz="4" w:space="0" w:color="auto"/>
              <w:right w:val="single" w:sz="4" w:space="0" w:color="auto"/>
            </w:tcBorders>
            <w:shd w:val="clear" w:color="auto" w:fill="auto"/>
            <w:vAlign w:val="center"/>
            <w:hideMark/>
          </w:tcPr>
          <w:p w14:paraId="59A9580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50A2E2E1"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- 0.083 deg (historical)</w:t>
            </w:r>
            <w:r w:rsidRPr="007700B1">
              <w:rPr>
                <w:rFonts w:cs="Calibri"/>
                <w:color w:val="000000"/>
                <w:sz w:val="16"/>
                <w:szCs w:val="16"/>
                <w:lang w:val="en-US" w:eastAsia="en-US"/>
              </w:rPr>
              <w:br/>
              <w:t>- 0.5 deg (future)</w:t>
            </w:r>
          </w:p>
        </w:tc>
        <w:tc>
          <w:tcPr>
            <w:tcW w:w="760" w:type="pct"/>
            <w:tcBorders>
              <w:top w:val="nil"/>
              <w:left w:val="nil"/>
              <w:bottom w:val="single" w:sz="4" w:space="0" w:color="auto"/>
              <w:right w:val="single" w:sz="4" w:space="0" w:color="auto"/>
            </w:tcBorders>
            <w:shd w:val="clear" w:color="auto" w:fill="auto"/>
            <w:vAlign w:val="center"/>
            <w:hideMark/>
          </w:tcPr>
          <w:p w14:paraId="13E69F84" w14:textId="6C9148CD"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b/>
                <w:bCs/>
                <w:color w:val="000000"/>
                <w:sz w:val="16"/>
                <w:szCs w:val="16"/>
                <w:u w:val="single"/>
                <w:lang w:val="en-US" w:eastAsia="en-US"/>
              </w:rPr>
              <w:br/>
            </w:r>
            <w:r w:rsidRPr="007700B1">
              <w:rPr>
                <w:rFonts w:cs="Calibri"/>
                <w:color w:val="000000"/>
                <w:sz w:val="16"/>
                <w:szCs w:val="16"/>
                <w:lang w:val="en-US" w:eastAsia="en-US"/>
              </w:rPr>
              <w:t>- 1990-2014</w:t>
            </w:r>
            <w:r w:rsidRPr="007700B1">
              <w:rPr>
                <w:rFonts w:cs="Calibri"/>
                <w:color w:val="000000"/>
                <w:sz w:val="16"/>
                <w:szCs w:val="16"/>
                <w:lang w:val="en-US" w:eastAsia="en-US"/>
              </w:rPr>
              <w:br/>
              <w:t>- Monthly</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00555CC0" w:rsidRPr="007700B1">
              <w:rPr>
                <w:rFonts w:cs="Calibri"/>
                <w:b/>
                <w:bCs/>
                <w:color w:val="000000"/>
                <w:sz w:val="16"/>
                <w:szCs w:val="16"/>
                <w:u w:val="single"/>
                <w:lang w:val="en-US" w:eastAsia="en-US"/>
              </w:rPr>
              <w:t>/Simulated</w:t>
            </w:r>
            <w:r w:rsidRPr="007700B1">
              <w:rPr>
                <w:rFonts w:cs="Calibri"/>
                <w:b/>
                <w:bCs/>
                <w:color w:val="000000"/>
                <w:sz w:val="16"/>
                <w:szCs w:val="16"/>
                <w:u w:val="single"/>
                <w:lang w:val="en-US" w:eastAsia="en-US"/>
              </w:rPr>
              <w:t>:</w:t>
            </w:r>
            <w:r w:rsidRPr="007700B1">
              <w:rPr>
                <w:rFonts w:cs="Calibri"/>
                <w:color w:val="000000"/>
                <w:sz w:val="16"/>
                <w:szCs w:val="16"/>
                <w:lang w:val="en-US" w:eastAsia="en-US"/>
              </w:rPr>
              <w:t xml:space="preserve"> </w:t>
            </w:r>
            <w:r w:rsidRPr="007700B1">
              <w:rPr>
                <w:rFonts w:cs="Calibri"/>
                <w:color w:val="000000"/>
                <w:sz w:val="16"/>
                <w:szCs w:val="16"/>
                <w:lang w:val="en-US" w:eastAsia="en-US"/>
              </w:rPr>
              <w:br/>
              <w:t>- 2020, 2030, 2040</w:t>
            </w:r>
            <w:r w:rsidRPr="007700B1">
              <w:rPr>
                <w:rFonts w:cs="Calibri"/>
                <w:color w:val="000000"/>
                <w:sz w:val="16"/>
                <w:szCs w:val="16"/>
                <w:lang w:val="en-US" w:eastAsia="en-US"/>
              </w:rPr>
              <w:br/>
              <w:t>- Annual</w:t>
            </w:r>
          </w:p>
        </w:tc>
        <w:tc>
          <w:tcPr>
            <w:tcW w:w="1055" w:type="pct"/>
            <w:tcBorders>
              <w:top w:val="nil"/>
              <w:left w:val="nil"/>
              <w:bottom w:val="single" w:sz="4" w:space="0" w:color="auto"/>
              <w:right w:val="single" w:sz="4" w:space="0" w:color="auto"/>
            </w:tcBorders>
            <w:shd w:val="clear" w:color="auto" w:fill="auto"/>
            <w:vAlign w:val="center"/>
            <w:hideMark/>
          </w:tcPr>
          <w:p w14:paraId="153FCBB9" w14:textId="6DA6A8CC"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11825343" w14:textId="2F1AFF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PCR-GLOBWB 2 Outputs</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SSP2, SSP3</w:t>
            </w:r>
            <w:r w:rsidRPr="007700B1">
              <w:rPr>
                <w:rFonts w:cs="Calibri"/>
                <w:color w:val="000000"/>
                <w:sz w:val="16"/>
                <w:szCs w:val="16"/>
                <w:lang w:val="en-US" w:eastAsia="en-US"/>
              </w:rPr>
              <w:br/>
              <w:t>- RCP4.5, RCP8.5</w:t>
            </w:r>
            <w:r w:rsidRPr="007700B1">
              <w:rPr>
                <w:rFonts w:cs="Calibri"/>
                <w:color w:val="000000"/>
                <w:sz w:val="16"/>
                <w:szCs w:val="16"/>
                <w:lang w:val="en-US" w:eastAsia="en-US"/>
              </w:rPr>
              <w:br/>
              <w:t>- 6 CMIP5 GCMs (CCSM4, CNRM-CM5, GFDL-ESM2M, INMCM4,</w:t>
            </w:r>
            <w:r w:rsidRPr="007700B1">
              <w:rPr>
                <w:rFonts w:cs="Calibri"/>
                <w:color w:val="000000"/>
                <w:sz w:val="16"/>
                <w:szCs w:val="16"/>
                <w:lang w:val="en-US" w:eastAsia="en-US"/>
              </w:rPr>
              <w:br/>
              <w:t>MPI-ESM-LR, MRI-CGCM3)</w:t>
            </w:r>
          </w:p>
        </w:tc>
      </w:tr>
      <w:tr w:rsidR="00F735E1" w:rsidRPr="007700B1" w14:paraId="7FB7EC4A"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7B7C4D9" w14:textId="797B4553"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Huang et al. 2018</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{"citationID":"tpInt73y","properties":{"formattedCitation":"\\super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color w:val="000000"/>
                <w:sz w:val="16"/>
                <w:szCs w:val="16"/>
                <w:lang w:val="en-US" w:eastAsia="en-US"/>
              </w:rPr>
              <w:instrText>∘</w:instrText>
            </w:r>
            <w:r w:rsidR="00684AB8">
              <w:rPr>
                <w:rFonts w:cs="Calibri"/>
                <w:color w:val="000000"/>
                <w:sz w:val="16"/>
                <w:szCs w:val="16"/>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13</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0077C1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5A31691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Mining</w:t>
            </w:r>
            <w:r w:rsidRPr="007700B1">
              <w:rPr>
                <w:rFonts w:cs="Calibri"/>
                <w:color w:val="000000"/>
                <w:sz w:val="16"/>
                <w:szCs w:val="16"/>
                <w:lang w:val="en-US" w:eastAsia="en-US"/>
              </w:rPr>
              <w:br/>
              <w:t>- Domestic</w:t>
            </w:r>
            <w:r w:rsidRPr="007700B1">
              <w:rPr>
                <w:rFonts w:cs="Calibri"/>
                <w:color w:val="000000"/>
                <w:sz w:val="16"/>
                <w:szCs w:val="16"/>
                <w:lang w:val="en-US" w:eastAsia="en-US"/>
              </w:rPr>
              <w:br/>
              <w:t>- Electricity</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349930D5"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73F32BE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7B4A589E"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2E9070D" w14:textId="24480DE9"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- 1971-2010</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2467F0D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50C0638D" w14:textId="0EC4867C"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4 GHMs: </w:t>
            </w:r>
            <w:proofErr w:type="spellStart"/>
            <w:r w:rsidRPr="007700B1">
              <w:rPr>
                <w:rFonts w:cs="Calibri"/>
                <w:color w:val="000000"/>
                <w:sz w:val="16"/>
                <w:szCs w:val="16"/>
                <w:lang w:val="en-US" w:eastAsia="en-US"/>
              </w:rPr>
              <w:t>WaterGAP</w:t>
            </w:r>
            <w:proofErr w:type="spellEnd"/>
            <w:r w:rsidRPr="007700B1">
              <w:rPr>
                <w:rFonts w:cs="Calibri"/>
                <w:color w:val="000000"/>
                <w:sz w:val="16"/>
                <w:szCs w:val="16"/>
                <w:lang w:val="en-US" w:eastAsia="en-US"/>
              </w:rPr>
              <w:t xml:space="preserve">, H08, </w:t>
            </w:r>
            <w:proofErr w:type="spellStart"/>
            <w:r w:rsidRPr="007700B1">
              <w:rPr>
                <w:rFonts w:cs="Calibri"/>
                <w:color w:val="000000"/>
                <w:sz w:val="16"/>
                <w:szCs w:val="16"/>
                <w:lang w:val="en-US" w:eastAsia="en-US"/>
              </w:rPr>
              <w:t>LPJml</w:t>
            </w:r>
            <w:proofErr w:type="spellEnd"/>
            <w:r w:rsidRPr="007700B1">
              <w:rPr>
                <w:rFonts w:cs="Calibri"/>
                <w:color w:val="000000"/>
                <w:sz w:val="16"/>
                <w:szCs w:val="16"/>
                <w:lang w:val="en-US" w:eastAsia="en-US"/>
              </w:rPr>
              <w:t>, PCR-GLOBWB)</w:t>
            </w:r>
          </w:p>
        </w:tc>
      </w:tr>
      <w:tr w:rsidR="00F735E1" w:rsidRPr="007700B1" w14:paraId="33AB2236" w14:textId="77777777" w:rsidTr="003E6F12">
        <w:trPr>
          <w:trHeight w:val="126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DF0CB71" w14:textId="1C4828BC"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Wada et al. 2014</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{"citationID":"ohDzHRME","properties":{"formattedCitation":"\\super 14\\nosupersub{}","plainCitation":"14","noteIndex":0},"citationItems":[{"id":1417,"uris":["http://zotero.org/users/2476381/items/DBLAYVGI"],"itemData":{"id":1417,"type":"article-journal","abstract":"&lt;p&gt;&lt;strong class=\"journal-contentHeaderColor\"&gt;Abstract.&lt;/strong&gt; To sustain growing food demand and increasing standard of living, global water withdrawal and consumptive water use have been increasing rapidly. To analyze the human perturbation on water resources consistently over large scales, a number of macro-scale hydrological models (MHMs) have been developed in recent decades. However, few models consider the interaction between terrestrial water fluxes, and human activities and associated water use, and even fewer models distinguish water use from surface water and groundwater resources. Here, we couple a global water demand model with a global hydrological model and dynamically simulate daily water withdrawal and consumptive water use over the period 1979–2010, using two re-analysis products: ERA-Interim and MERRA. We explicitly take into account the mutual feedback between supply and demand, and implement a newly developed water allocation scheme to distinguish surface water and groundwater use. Moreover, we include a new irrigation scheme, which works dynamically with a daily surface and soil water balance, and incorporate the newly available extensive Global Reservoir and Dams data set (GRanD). Simulated surface water and groundwater withdrawals generally show good agreement with reported national and subnational statistics. The results show a consistent increase in both surface water and groundwater use worldwide, with a more rapid increase in groundwater use since the 1990s. Human impacts on terrestrial water storage (TWS) signals are evident, altering the seasonal and interannual variability. This alteration is particularly large over heavily regulated basins such as the Colorado and the Columbia, and over the major irrigated basins such as the Mississippi, the Indus, and the Ganges. Including human water use and associated reservoir operations generally improves the correlation of simulated TWS anomalies with those of the GRACE observations.&lt;/p&gt;","container-title":"Earth System Dynamics","DOI":"10.5194/esd-5-15-2014","ISSN":"2190-4979","issue":"1","language":"English","note":"publisher: Copernicus GmbH","page":"15-40","source":"esd.copernicus.org","title":"Global modeling of withdrawal, allocation and consumptive use of surface water and groundwater resources","volume":"5","author":[{"family":"Wada","given":"Y."},{"family":"Wisser","given":"D."},{"family":"Bierkens","given":"M. F. P."}],"issued":{"date-parts":[["2014",1,14]]}}}],"schema":"https://github.com/citation-style-language/schema/raw/master/csl-citation.json"}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14</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29B991EF"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r w:rsidRPr="007700B1">
              <w:rPr>
                <w:rFonts w:cs="Calibri"/>
                <w:color w:val="000000"/>
                <w:sz w:val="16"/>
                <w:szCs w:val="16"/>
                <w:lang w:val="en-US" w:eastAsia="en-US"/>
              </w:rPr>
              <w:br/>
              <w:t>- Consumption</w:t>
            </w:r>
          </w:p>
        </w:tc>
        <w:tc>
          <w:tcPr>
            <w:tcW w:w="550" w:type="pct"/>
            <w:tcBorders>
              <w:top w:val="nil"/>
              <w:left w:val="nil"/>
              <w:bottom w:val="single" w:sz="4" w:space="0" w:color="auto"/>
              <w:right w:val="single" w:sz="4" w:space="0" w:color="auto"/>
            </w:tcBorders>
            <w:shd w:val="clear" w:color="auto" w:fill="auto"/>
            <w:vAlign w:val="center"/>
            <w:hideMark/>
          </w:tcPr>
          <w:p w14:paraId="4F20362B" w14:textId="3E61F5AE"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Domestic</w:t>
            </w:r>
            <w:r w:rsidRPr="007700B1">
              <w:rPr>
                <w:rFonts w:cs="Calibri"/>
                <w:color w:val="000000"/>
                <w:sz w:val="16"/>
                <w:szCs w:val="16"/>
                <w:lang w:val="en-US" w:eastAsia="en-US"/>
              </w:rPr>
              <w:br/>
              <w:t>- Livestock</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21CB003E" w14:textId="596BCDF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Paddy</w:t>
            </w:r>
            <w:r w:rsidRPr="007700B1">
              <w:rPr>
                <w:rFonts w:cs="Calibri"/>
                <w:color w:val="000000"/>
                <w:sz w:val="16"/>
                <w:szCs w:val="16"/>
                <w:lang w:val="en-US" w:eastAsia="en-US"/>
              </w:rPr>
              <w:br/>
              <w:t xml:space="preserve">- </w:t>
            </w:r>
            <w:proofErr w:type="gramStart"/>
            <w:r w:rsidRPr="007700B1">
              <w:rPr>
                <w:rFonts w:cs="Calibri"/>
                <w:color w:val="000000"/>
                <w:sz w:val="16"/>
                <w:szCs w:val="16"/>
                <w:lang w:val="en-US" w:eastAsia="en-US"/>
              </w:rPr>
              <w:t>Non-paddy</w:t>
            </w:r>
            <w:proofErr w:type="gramEnd"/>
          </w:p>
        </w:tc>
        <w:tc>
          <w:tcPr>
            <w:tcW w:w="615" w:type="pct"/>
            <w:tcBorders>
              <w:top w:val="nil"/>
              <w:left w:val="nil"/>
              <w:bottom w:val="single" w:sz="4" w:space="0" w:color="auto"/>
              <w:right w:val="single" w:sz="4" w:space="0" w:color="auto"/>
            </w:tcBorders>
            <w:shd w:val="clear" w:color="auto" w:fill="auto"/>
            <w:vAlign w:val="center"/>
            <w:hideMark/>
          </w:tcPr>
          <w:p w14:paraId="03D4FE3A"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170EB2FB"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1D29B74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- 1979 - 2010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1B6AC6B5"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469388B" w14:textId="6E498F77"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 xml:space="preserve">- </w:t>
            </w:r>
            <w:r w:rsidR="003E6F12" w:rsidRPr="007700B1">
              <w:rPr>
                <w:rFonts w:cs="Calibri"/>
                <w:color w:val="000000"/>
                <w:sz w:val="16"/>
                <w:szCs w:val="16"/>
                <w:lang w:val="en-US" w:eastAsia="en-US"/>
              </w:rPr>
              <w:t>1979-2010</w:t>
            </w:r>
          </w:p>
        </w:tc>
      </w:tr>
      <w:tr w:rsidR="00F735E1" w:rsidRPr="007700B1" w14:paraId="26EB8693" w14:textId="77777777" w:rsidTr="003E6F12">
        <w:trPr>
          <w:trHeight w:val="105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474C32CE" w14:textId="0566A2F3" w:rsidR="003E6F12" w:rsidRPr="007700B1" w:rsidRDefault="003E6F12" w:rsidP="003E6F12">
            <w:pPr>
              <w:jc w:val="center"/>
              <w:rPr>
                <w:rFonts w:cs="Calibri"/>
                <w:color w:val="000000"/>
                <w:sz w:val="16"/>
                <w:szCs w:val="16"/>
                <w:lang w:val="en-US" w:eastAsia="en-US"/>
              </w:rPr>
            </w:pPr>
            <w:proofErr w:type="spellStart"/>
            <w:r w:rsidRPr="007700B1">
              <w:rPr>
                <w:rFonts w:cs="Calibri"/>
                <w:color w:val="000000"/>
                <w:sz w:val="16"/>
                <w:szCs w:val="16"/>
                <w:lang w:val="en-US" w:eastAsia="en-US"/>
              </w:rPr>
              <w:lastRenderedPageBreak/>
              <w:t>Hanasaki</w:t>
            </w:r>
            <w:proofErr w:type="spellEnd"/>
            <w:r w:rsidRPr="007700B1">
              <w:rPr>
                <w:rFonts w:cs="Calibri"/>
                <w:color w:val="000000"/>
                <w:sz w:val="16"/>
                <w:szCs w:val="16"/>
                <w:lang w:val="en-US" w:eastAsia="en-US"/>
              </w:rPr>
              <w:t xml:space="preserve"> et al. 2013</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{"citationID":"T1plmL8N","properties":{"formattedCitation":"\\super 5\\nosupersub{}","plainCitation":"5","noteIndex":0},"citationItems":[{"id":1460,"uris":["http://zotero.org/users/2476381/items/QTAT29H4"],"itemData":{"id":1460,"type":"article-journal","abstract":"Abstract. A novel global water scarcity assessment for the 21st century is presented in a two-part paper. In this first paper, water use scenarios are presented for the latest global hydrological models. The scenarios are compatible with the socio-economic scenarios of the Shared Socio-economic Pathways (SSPs), which are a part of the latest set of scenarios on global change developed by the integrated assessment, the IAV (climate change impact, adaptation, and vulnerability assessment), and the climate modeling community. The SSPs depict five global situations based on substantially different socio-economic conditions during the 21st century. Water use scenarios were developed to reflect not only quantitative socio-economic factors, such as population and electricity production, but also key qualitative concepts such as the degree of technological change and overall environmental consciousness. Each scenario consists of five factors: irrigated area, crop intensity, irrigation efficiency, and withdrawal-based potential industrial and municipal water demands. The first three factors are used to estimate the potential irrigation water demand. All factors were developed using simple models based on a literature review and analysis of historical records. The factors are grid-based at a spatial resolution of 0.5° × 0.5° and cover the whole 21st century in five-year intervals. Each factor shows wide variation among the different global situations depicted: the irrigated area in 2085 varies between 2.7 × 106 and 4.5 × 106 km2, withdrawal-based potential industrial water demand between 246 and 1714 km3 yr−1, and municipal water between 573 and 1280 km3 yr−1. The water use scenarios can be used for global water scarcity assessments that identify the regions vulnerable to water scarcity and analyze the timing and magnitude of scarcity conditions.","container-title":"Hydrology and Earth System Sciences","DOI":"10.5194/hess-17-2375-2013","ISSN":"1607-7938","issue":"7","journalAbbreviation":"Hydrol. Earth Syst. Sci.","language":"en","page":"2375-2391","source":"DOI.org (Crossref)","title":"A global water scarcity assessment under Shared Socio-economic Pathways – Part 1: Water use","title-short":"A global water scarcity assessment under Shared Socio-economic Pathways – Part 1","volume":"17","author":[{"family":"Hanasaki","given":"N."},{"family":"Fujimori","given":"S."},{"family":"Yamamoto","given":"T."},{"family":"Yoshikawa","given":"S."},{"family":"Masaki","given":"Y."},{"family":"Hijioka","given":"Y."},{"family":"Kainuma","given":"M."},{"family":"Kanamori","given":"Y."},{"family":"Masui","given":"T."},{"family":"Takahashi","given":"K."},{"family":"Kanae","given":"S."}],"issued":{"date-parts":[["2013",7,1]]}},"locator":"1"}],"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5</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5145E3B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Withdrawals</w:t>
            </w:r>
          </w:p>
        </w:tc>
        <w:tc>
          <w:tcPr>
            <w:tcW w:w="550" w:type="pct"/>
            <w:tcBorders>
              <w:top w:val="nil"/>
              <w:left w:val="nil"/>
              <w:bottom w:val="single" w:sz="4" w:space="0" w:color="auto"/>
              <w:right w:val="single" w:sz="4" w:space="0" w:color="auto"/>
            </w:tcBorders>
            <w:shd w:val="clear" w:color="auto" w:fill="auto"/>
            <w:vAlign w:val="center"/>
            <w:hideMark/>
          </w:tcPr>
          <w:p w14:paraId="013E16B7"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Municipal</w:t>
            </w:r>
            <w:r w:rsidRPr="007700B1">
              <w:rPr>
                <w:rFonts w:cs="Calibri"/>
                <w:color w:val="000000"/>
                <w:sz w:val="16"/>
                <w:szCs w:val="16"/>
                <w:lang w:val="en-US" w:eastAsia="en-US"/>
              </w:rPr>
              <w:br/>
              <w:t>- Industry</w:t>
            </w:r>
            <w:r w:rsidRPr="007700B1">
              <w:rPr>
                <w:rFonts w:cs="Calibri"/>
                <w:color w:val="000000"/>
                <w:sz w:val="16"/>
                <w:szCs w:val="16"/>
                <w:lang w:val="en-US" w:eastAsia="en-US"/>
              </w:rPr>
              <w:br/>
              <w:t>- Irrigation</w:t>
            </w:r>
          </w:p>
        </w:tc>
        <w:tc>
          <w:tcPr>
            <w:tcW w:w="826" w:type="pct"/>
            <w:tcBorders>
              <w:top w:val="nil"/>
              <w:left w:val="nil"/>
              <w:bottom w:val="single" w:sz="4" w:space="0" w:color="auto"/>
              <w:right w:val="single" w:sz="4" w:space="0" w:color="auto"/>
            </w:tcBorders>
            <w:shd w:val="clear" w:color="auto" w:fill="auto"/>
            <w:vAlign w:val="center"/>
            <w:hideMark/>
          </w:tcPr>
          <w:p w14:paraId="45FA0A2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w:t>
            </w:r>
          </w:p>
        </w:tc>
        <w:tc>
          <w:tcPr>
            <w:tcW w:w="615" w:type="pct"/>
            <w:tcBorders>
              <w:top w:val="nil"/>
              <w:left w:val="nil"/>
              <w:bottom w:val="single" w:sz="4" w:space="0" w:color="auto"/>
              <w:right w:val="single" w:sz="4" w:space="0" w:color="auto"/>
            </w:tcBorders>
            <w:shd w:val="clear" w:color="auto" w:fill="auto"/>
            <w:vAlign w:val="center"/>
            <w:hideMark/>
          </w:tcPr>
          <w:p w14:paraId="246533D2"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F236CCF" w14:textId="77777777" w:rsidR="00555CC0" w:rsidRPr="007700B1" w:rsidRDefault="00555CC0" w:rsidP="00555CC0">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5981CB91" w14:textId="65FA1CA7" w:rsidR="003E6F12" w:rsidRPr="007700B1" w:rsidRDefault="003E6F12" w:rsidP="00555CC0">
            <w:pPr>
              <w:jc w:val="center"/>
              <w:rPr>
                <w:rFonts w:cs="Calibri"/>
                <w:color w:val="000000"/>
                <w:sz w:val="16"/>
                <w:szCs w:val="16"/>
                <w:lang w:val="en-US" w:eastAsia="en-US"/>
              </w:rPr>
            </w:pPr>
            <w:r w:rsidRPr="007700B1">
              <w:rPr>
                <w:rFonts w:cs="Calibri"/>
                <w:color w:val="000000"/>
                <w:sz w:val="16"/>
                <w:szCs w:val="16"/>
                <w:lang w:val="en-US" w:eastAsia="en-US"/>
              </w:rPr>
              <w:t>-</w:t>
            </w:r>
            <w:r w:rsidR="00555CC0" w:rsidRPr="007700B1">
              <w:rPr>
                <w:rFonts w:cs="Calibri"/>
                <w:color w:val="000000"/>
                <w:sz w:val="16"/>
                <w:szCs w:val="16"/>
                <w:lang w:val="en-US" w:eastAsia="en-US"/>
              </w:rPr>
              <w:t xml:space="preserve"> </w:t>
            </w:r>
            <w:r w:rsidRPr="007700B1">
              <w:rPr>
                <w:rFonts w:cs="Calibri"/>
                <w:color w:val="000000"/>
                <w:sz w:val="16"/>
                <w:szCs w:val="16"/>
                <w:lang w:val="en-US" w:eastAsia="en-US"/>
              </w:rPr>
              <w:t>2000 to 2100</w:t>
            </w:r>
            <w:r w:rsidRPr="007700B1">
              <w:rPr>
                <w:rFonts w:cs="Calibri"/>
                <w:color w:val="000000"/>
                <w:sz w:val="16"/>
                <w:szCs w:val="16"/>
                <w:lang w:val="en-US" w:eastAsia="en-US"/>
              </w:rPr>
              <w:br/>
              <w:t>- Daily</w:t>
            </w:r>
          </w:p>
        </w:tc>
        <w:tc>
          <w:tcPr>
            <w:tcW w:w="1055" w:type="pct"/>
            <w:tcBorders>
              <w:top w:val="nil"/>
              <w:left w:val="nil"/>
              <w:bottom w:val="single" w:sz="4" w:space="0" w:color="auto"/>
              <w:right w:val="single" w:sz="4" w:space="0" w:color="auto"/>
            </w:tcBorders>
            <w:shd w:val="clear" w:color="auto" w:fill="auto"/>
            <w:vAlign w:val="center"/>
            <w:hideMark/>
          </w:tcPr>
          <w:p w14:paraId="24E3C154" w14:textId="77777777" w:rsidR="00555CC0" w:rsidRPr="007700B1" w:rsidRDefault="003E6F12" w:rsidP="003E6F12">
            <w:pPr>
              <w:jc w:val="center"/>
              <w:rPr>
                <w:rFonts w:cs="Calibri"/>
                <w:b/>
                <w:bCs/>
                <w:color w:val="000000"/>
                <w:sz w:val="16"/>
                <w:szCs w:val="16"/>
                <w:u w:val="single"/>
                <w:lang w:val="en-US" w:eastAsia="en-US"/>
              </w:rPr>
            </w:pPr>
            <w:r w:rsidRPr="007700B1">
              <w:rPr>
                <w:rFonts w:cs="Calibri"/>
                <w:b/>
                <w:bCs/>
                <w:color w:val="000000"/>
                <w:sz w:val="16"/>
                <w:szCs w:val="16"/>
                <w:u w:val="single"/>
                <w:lang w:val="en-US" w:eastAsia="en-US"/>
              </w:rPr>
              <w:t>Historical</w:t>
            </w:r>
          </w:p>
          <w:p w14:paraId="636B5011" w14:textId="066E9ED6"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2000</w:t>
            </w:r>
            <w:r w:rsidRPr="007700B1">
              <w:rPr>
                <w:rFonts w:cs="Calibri"/>
                <w:color w:val="000000"/>
                <w:sz w:val="16"/>
                <w:szCs w:val="16"/>
                <w:lang w:val="en-US" w:eastAsia="en-US"/>
              </w:rPr>
              <w:br/>
            </w:r>
            <w:r w:rsidRPr="007700B1">
              <w:rPr>
                <w:rFonts w:cs="Calibri"/>
                <w:color w:val="000000"/>
                <w:sz w:val="16"/>
                <w:szCs w:val="16"/>
                <w:lang w:val="en-US" w:eastAsia="en-US"/>
              </w:rPr>
              <w:br/>
            </w:r>
            <w:r w:rsidRPr="007700B1">
              <w:rPr>
                <w:rFonts w:cs="Calibri"/>
                <w:b/>
                <w:bCs/>
                <w:color w:val="000000"/>
                <w:sz w:val="16"/>
                <w:szCs w:val="16"/>
                <w:u w:val="single"/>
                <w:lang w:val="en-US" w:eastAsia="en-US"/>
              </w:rPr>
              <w:t>Future</w:t>
            </w:r>
            <w:r w:rsidRPr="007700B1">
              <w:rPr>
                <w:rFonts w:cs="Calibri"/>
                <w:color w:val="000000"/>
                <w:sz w:val="16"/>
                <w:szCs w:val="16"/>
                <w:lang w:val="en-US" w:eastAsia="en-US"/>
              </w:rPr>
              <w:br/>
              <w:t>- SSPs 1 -5</w:t>
            </w:r>
            <w:r w:rsidRPr="007700B1">
              <w:rPr>
                <w:rFonts w:cs="Calibri"/>
                <w:color w:val="000000"/>
                <w:sz w:val="16"/>
                <w:szCs w:val="16"/>
                <w:lang w:val="en-US" w:eastAsia="en-US"/>
              </w:rPr>
              <w:br/>
              <w:t>- RCP2.6, 4.5, 6.0, 8.5</w:t>
            </w:r>
          </w:p>
        </w:tc>
      </w:tr>
      <w:tr w:rsidR="00F735E1" w:rsidRPr="007700B1" w14:paraId="0D902827" w14:textId="77777777" w:rsidTr="003E6F12">
        <w:trPr>
          <w:trHeight w:val="840"/>
        </w:trPr>
        <w:tc>
          <w:tcPr>
            <w:tcW w:w="551" w:type="pct"/>
            <w:tcBorders>
              <w:top w:val="nil"/>
              <w:left w:val="single" w:sz="4" w:space="0" w:color="auto"/>
              <w:bottom w:val="single" w:sz="4" w:space="0" w:color="auto"/>
              <w:right w:val="single" w:sz="4" w:space="0" w:color="auto"/>
            </w:tcBorders>
            <w:shd w:val="clear" w:color="auto" w:fill="auto"/>
            <w:vAlign w:val="center"/>
            <w:hideMark/>
          </w:tcPr>
          <w:p w14:paraId="34968C8C" w14:textId="6AC799BC" w:rsidR="003E6F12" w:rsidRPr="007700B1" w:rsidRDefault="003E6F12" w:rsidP="003E6F12">
            <w:pPr>
              <w:jc w:val="center"/>
              <w:rPr>
                <w:rFonts w:cs="Calibri"/>
                <w:color w:val="000000"/>
                <w:sz w:val="16"/>
                <w:szCs w:val="16"/>
                <w:lang w:val="en-US" w:eastAsia="en-US"/>
              </w:rPr>
            </w:pPr>
            <w:proofErr w:type="spellStart"/>
            <w:r w:rsidRPr="007700B1">
              <w:rPr>
                <w:rFonts w:cs="Calibri"/>
                <w:color w:val="000000"/>
                <w:sz w:val="16"/>
                <w:szCs w:val="16"/>
                <w:lang w:val="en-US" w:eastAsia="en-US"/>
              </w:rPr>
              <w:t>Mekon</w:t>
            </w:r>
            <w:r w:rsidR="00F735E1" w:rsidRPr="007700B1">
              <w:rPr>
                <w:rFonts w:cs="Calibri"/>
                <w:color w:val="000000"/>
                <w:sz w:val="16"/>
                <w:szCs w:val="16"/>
                <w:lang w:val="en-US" w:eastAsia="en-US"/>
              </w:rPr>
              <w:t>n</w:t>
            </w:r>
            <w:r w:rsidRPr="007700B1">
              <w:rPr>
                <w:rFonts w:cs="Calibri"/>
                <w:color w:val="000000"/>
                <w:sz w:val="16"/>
                <w:szCs w:val="16"/>
                <w:lang w:val="en-US" w:eastAsia="en-US"/>
              </w:rPr>
              <w:t>en</w:t>
            </w:r>
            <w:proofErr w:type="spellEnd"/>
            <w:r w:rsidRPr="007700B1">
              <w:rPr>
                <w:rFonts w:cs="Calibri"/>
                <w:color w:val="000000"/>
                <w:sz w:val="16"/>
                <w:szCs w:val="16"/>
                <w:lang w:val="en-US" w:eastAsia="en-US"/>
              </w:rPr>
              <w:t xml:space="preserve"> &amp; Hoekstra 2011</w:t>
            </w:r>
            <w:r w:rsidR="00F735E1" w:rsidRPr="007700B1">
              <w:rPr>
                <w:rFonts w:cs="Calibri"/>
                <w:color w:val="000000"/>
                <w:sz w:val="16"/>
                <w:szCs w:val="16"/>
                <w:lang w:val="en-US" w:eastAsia="en-US"/>
              </w:rPr>
              <w:fldChar w:fldCharType="begin"/>
            </w:r>
            <w:r w:rsidR="00684AB8">
              <w:rPr>
                <w:rFonts w:cs="Calibri"/>
                <w:color w:val="000000"/>
                <w:sz w:val="16"/>
                <w:szCs w:val="16"/>
                <w:lang w:val="en-US" w:eastAsia="en-US"/>
              </w:rPr>
              <w:instrText xml:space="preserve"> ADDIN ZOTERO_ITEM CSL_CITATION {"citationID":"yZGZHdN1","properties":{"formattedCitation":"\\super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F735E1" w:rsidRPr="007700B1">
              <w:rPr>
                <w:rFonts w:cs="Calibri"/>
                <w:color w:val="000000"/>
                <w:sz w:val="16"/>
                <w:szCs w:val="16"/>
                <w:lang w:val="en-US" w:eastAsia="en-US"/>
              </w:rPr>
              <w:fldChar w:fldCharType="separate"/>
            </w:r>
            <w:r w:rsidR="00684AB8" w:rsidRPr="00684AB8">
              <w:rPr>
                <w:rFonts w:cs="Calibri"/>
                <w:sz w:val="16"/>
                <w:szCs w:val="24"/>
                <w:vertAlign w:val="superscript"/>
              </w:rPr>
              <w:t>15</w:t>
            </w:r>
            <w:r w:rsidR="00F735E1" w:rsidRPr="007700B1">
              <w:rPr>
                <w:rFonts w:cs="Calibri"/>
                <w:color w:val="000000"/>
                <w:sz w:val="16"/>
                <w:szCs w:val="16"/>
                <w:lang w:val="en-US" w:eastAsia="en-US"/>
              </w:rPr>
              <w:fldChar w:fldCharType="end"/>
            </w:r>
          </w:p>
        </w:tc>
        <w:tc>
          <w:tcPr>
            <w:tcW w:w="642" w:type="pct"/>
            <w:tcBorders>
              <w:top w:val="nil"/>
              <w:left w:val="nil"/>
              <w:bottom w:val="single" w:sz="4" w:space="0" w:color="auto"/>
              <w:right w:val="single" w:sz="4" w:space="0" w:color="auto"/>
            </w:tcBorders>
            <w:shd w:val="clear" w:color="auto" w:fill="auto"/>
            <w:vAlign w:val="center"/>
            <w:hideMark/>
          </w:tcPr>
          <w:p w14:paraId="0E9A93DB"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Consumption (blue water footprint)</w:t>
            </w:r>
          </w:p>
        </w:tc>
        <w:tc>
          <w:tcPr>
            <w:tcW w:w="550" w:type="pct"/>
            <w:tcBorders>
              <w:top w:val="nil"/>
              <w:left w:val="nil"/>
              <w:bottom w:val="single" w:sz="4" w:space="0" w:color="auto"/>
              <w:right w:val="single" w:sz="4" w:space="0" w:color="auto"/>
            </w:tcBorders>
            <w:shd w:val="clear" w:color="auto" w:fill="auto"/>
            <w:vAlign w:val="center"/>
            <w:hideMark/>
          </w:tcPr>
          <w:p w14:paraId="5B26E67D"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Total</w:t>
            </w:r>
          </w:p>
        </w:tc>
        <w:tc>
          <w:tcPr>
            <w:tcW w:w="826" w:type="pct"/>
            <w:tcBorders>
              <w:top w:val="nil"/>
              <w:left w:val="nil"/>
              <w:bottom w:val="single" w:sz="4" w:space="0" w:color="auto"/>
              <w:right w:val="single" w:sz="4" w:space="0" w:color="auto"/>
            </w:tcBorders>
            <w:shd w:val="clear" w:color="auto" w:fill="auto"/>
            <w:vAlign w:val="center"/>
            <w:hideMark/>
          </w:tcPr>
          <w:p w14:paraId="7E653082" w14:textId="58931418"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Additional datasets available for crops, industrial products and livestock</w:t>
            </w:r>
            <w:r w:rsidR="00523D16" w:rsidRPr="007700B1">
              <w:rPr>
                <w:rFonts w:cs="Calibri"/>
                <w:color w:val="000000"/>
                <w:sz w:val="16"/>
                <w:szCs w:val="16"/>
                <w:lang w:val="en-US" w:eastAsia="en-US"/>
              </w:rPr>
              <w:fldChar w:fldCharType="begin"/>
            </w:r>
            <w:r w:rsidR="00A119CB">
              <w:rPr>
                <w:rFonts w:cs="Calibri"/>
                <w:color w:val="000000"/>
                <w:sz w:val="16"/>
                <w:szCs w:val="16"/>
                <w:lang w:val="en-US" w:eastAsia="en-US"/>
              </w:rPr>
              <w:instrText xml:space="preserve"> ADDIN ZOTERO_ITEM CSL_CITATION {"citationID":"tiMQXTxC","properties":{"formattedCitation":"\\super 22\\uc0\\u8211{}24\\nosupersub{}","plainCitation":"22–24","noteIndex":0},"citationItems":[{"id":1466,"uris":["http://zotero.org/users/2476381/items/ACUXC6JT"],"itemData":{"id":1466,"type":"article-journal","container-title":"Daugherty Water for Food Global Institute: Faculty Publications","title":"National water footprint accounts: The green, blue and grey water footprint of production and consumption. Volume 1: Main Report","title-short":"National water footprint accounts","URL":"https://digitalcommons.unl.edu/wffdocs/85","author":[{"family":"Mekonnen","given":"Mesfin"},{"family":"Hoekstra","given":"Arjen"}],"issued":{"date-parts":[["2011",5,1]]}}},{"id":1472,"uris":["http://zotero.org/users/2476381/items/65JGA66F"],"itemData":{"id":1472,"type":"article-journal","language":"English","note":"publisher: Unesco-IHE Institute for Water Education","source":"research.utwente.nl","title":"The green, blue and grey water footprint of crops and derived crops products","URL":"https://research.utwente.nl/en/publications/the-green-blue-and-grey-water-footprint-of-crops-and-derived-crop-3","author":[{"family":"Mekonnen","given":"M. M."},{"family":"Hoekstra","given":"A. Y."}],"accessed":{"date-parts":[["2022",5,6]]},"issued":{"date-parts":[["2010",12]]}}},{"id":1475,"uris":["http://zotero.org/users/2476381/items/RYNY6A8T"],"itemData":{"id":1475,"type":"article-journal","abstract":"The increase in the consumption of animal products is likely to put further pressure on the world’s freshwater resources. This paper provides a comprehensive account of the water footprint of animal products, considering different production systems and feed composition per animal type and country. Nearly one-third of the total water footprint of agriculture in the world is related to the production of animal products. The water footprint of any animal product is larger than the water footprint of crop products with equivalent nutritional value. The average water footprint per calorie for beef is 20 times larger than for cereals and starchy roots. The water footprint per gram of protein for milk, eggs and chicken meat is 1.5 times larger than for pulses. The unfavorable feed conversion efficiency for animal products is largely responsible for the relatively large water footprint of animal products compared to the crop products. Animal products from industrial systems generally consume and pollute more ground- and surface-water resources than animal products from grazing or mixed systems. The rising global meat consumption and the intensification of animal production systems will put further pressure on the global freshwater resources in the coming decades. The study shows that from a freshwater perspective, animal products from grazing systems have a smaller blue and grey water footprint than products from industrial systems, and that it is more water-efficient to obtain calories, protein and fat through crop products than animal products.","container-title":"Ecosystems","DOI":"10.1007/s10021-011-9517-8","ISSN":"1435-0629","issue":"3","journalAbbreviation":"Ecosystems","language":"en","page":"401-415","source":"Springer Link","title":"A Global Assessment of the Water Footprint of Farm Animal Products","volume":"15","author":[{"family":"Mekonnen","given":"Mesfin M."},{"family":"Hoekstra","given":"Arjen Y."}],"issued":{"date-parts":[["2012",4,1]]}}}],"schema":"https://github.com/citation-style-language/schema/raw/master/csl-citation.json"} </w:instrText>
            </w:r>
            <w:r w:rsidR="00523D16" w:rsidRPr="007700B1">
              <w:rPr>
                <w:rFonts w:cs="Calibri"/>
                <w:color w:val="000000"/>
                <w:sz w:val="16"/>
                <w:szCs w:val="16"/>
                <w:lang w:val="en-US" w:eastAsia="en-US"/>
              </w:rPr>
              <w:fldChar w:fldCharType="separate"/>
            </w:r>
            <w:r w:rsidR="00A119CB" w:rsidRPr="00A119CB">
              <w:rPr>
                <w:rFonts w:cs="Calibri"/>
                <w:sz w:val="16"/>
                <w:szCs w:val="24"/>
                <w:vertAlign w:val="superscript"/>
              </w:rPr>
              <w:t>22–24</w:t>
            </w:r>
            <w:r w:rsidR="00523D16" w:rsidRPr="007700B1">
              <w:rPr>
                <w:rFonts w:cs="Calibri"/>
                <w:color w:val="000000"/>
                <w:sz w:val="16"/>
                <w:szCs w:val="16"/>
                <w:lang w:val="en-US" w:eastAsia="en-US"/>
              </w:rPr>
              <w:fldChar w:fldCharType="end"/>
            </w:r>
          </w:p>
        </w:tc>
        <w:tc>
          <w:tcPr>
            <w:tcW w:w="615" w:type="pct"/>
            <w:tcBorders>
              <w:top w:val="nil"/>
              <w:left w:val="nil"/>
              <w:bottom w:val="single" w:sz="4" w:space="0" w:color="auto"/>
              <w:right w:val="single" w:sz="4" w:space="0" w:color="auto"/>
            </w:tcBorders>
            <w:shd w:val="clear" w:color="auto" w:fill="auto"/>
            <w:vAlign w:val="center"/>
            <w:hideMark/>
          </w:tcPr>
          <w:p w14:paraId="0B02E909" w14:textId="77777777" w:rsidR="003E6F12" w:rsidRPr="007700B1" w:rsidRDefault="003E6F12" w:rsidP="003E6F12">
            <w:pPr>
              <w:jc w:val="center"/>
              <w:rPr>
                <w:rFonts w:cs="Calibri"/>
                <w:color w:val="000000"/>
                <w:sz w:val="16"/>
                <w:szCs w:val="16"/>
                <w:lang w:val="en-US" w:eastAsia="en-US"/>
              </w:rPr>
            </w:pPr>
            <w:r w:rsidRPr="007700B1">
              <w:rPr>
                <w:rFonts w:cs="Calibri"/>
                <w:color w:val="000000"/>
                <w:sz w:val="16"/>
                <w:szCs w:val="16"/>
                <w:lang w:val="en-US" w:eastAsia="en-US"/>
              </w:rPr>
              <w:t>- Global</w:t>
            </w:r>
            <w:r w:rsidRPr="007700B1">
              <w:rPr>
                <w:rFonts w:cs="Calibri"/>
                <w:color w:val="000000"/>
                <w:sz w:val="16"/>
                <w:szCs w:val="16"/>
                <w:lang w:val="en-US" w:eastAsia="en-US"/>
              </w:rPr>
              <w:br/>
              <w:t>- 0.5 deg gridded</w:t>
            </w:r>
          </w:p>
        </w:tc>
        <w:tc>
          <w:tcPr>
            <w:tcW w:w="760" w:type="pct"/>
            <w:tcBorders>
              <w:top w:val="nil"/>
              <w:left w:val="nil"/>
              <w:bottom w:val="single" w:sz="4" w:space="0" w:color="auto"/>
              <w:right w:val="single" w:sz="4" w:space="0" w:color="auto"/>
            </w:tcBorders>
            <w:shd w:val="clear" w:color="auto" w:fill="auto"/>
            <w:vAlign w:val="center"/>
            <w:hideMark/>
          </w:tcPr>
          <w:p w14:paraId="09B2B0DA" w14:textId="4550F8A7" w:rsidR="003E6F12"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br/>
              <w:t>- 1996 - 2005</w:t>
            </w:r>
            <w:r w:rsidRPr="007700B1">
              <w:rPr>
                <w:rFonts w:cs="Calibri"/>
                <w:color w:val="000000"/>
                <w:sz w:val="16"/>
                <w:szCs w:val="16"/>
                <w:lang w:val="en-US" w:eastAsia="en-US"/>
              </w:rPr>
              <w:br/>
              <w:t>- Monthly</w:t>
            </w:r>
          </w:p>
        </w:tc>
        <w:tc>
          <w:tcPr>
            <w:tcW w:w="1055" w:type="pct"/>
            <w:tcBorders>
              <w:top w:val="nil"/>
              <w:left w:val="nil"/>
              <w:bottom w:val="single" w:sz="4" w:space="0" w:color="auto"/>
              <w:right w:val="single" w:sz="4" w:space="0" w:color="auto"/>
            </w:tcBorders>
            <w:shd w:val="clear" w:color="auto" w:fill="auto"/>
            <w:vAlign w:val="center"/>
            <w:hideMark/>
          </w:tcPr>
          <w:p w14:paraId="1534A00F" w14:textId="77777777" w:rsidR="00555CC0" w:rsidRPr="007700B1" w:rsidRDefault="003E6F12" w:rsidP="003E6F12">
            <w:pPr>
              <w:jc w:val="center"/>
              <w:rPr>
                <w:rFonts w:cs="Calibri"/>
                <w:color w:val="000000"/>
                <w:sz w:val="16"/>
                <w:szCs w:val="16"/>
                <w:lang w:val="en-US" w:eastAsia="en-US"/>
              </w:rPr>
            </w:pPr>
            <w:r w:rsidRPr="007700B1">
              <w:rPr>
                <w:rFonts w:cs="Calibri"/>
                <w:b/>
                <w:bCs/>
                <w:color w:val="000000"/>
                <w:sz w:val="16"/>
                <w:szCs w:val="16"/>
                <w:u w:val="single"/>
                <w:lang w:val="en-US" w:eastAsia="en-US"/>
              </w:rPr>
              <w:t>Historical</w:t>
            </w:r>
            <w:r w:rsidRPr="007700B1">
              <w:rPr>
                <w:rFonts w:cs="Calibri"/>
                <w:color w:val="000000"/>
                <w:sz w:val="16"/>
                <w:szCs w:val="16"/>
                <w:lang w:val="en-US" w:eastAsia="en-US"/>
              </w:rPr>
              <w:t xml:space="preserve"> </w:t>
            </w:r>
          </w:p>
          <w:p w14:paraId="27373F9D" w14:textId="0ED682E4" w:rsidR="003E6F12" w:rsidRPr="007700B1" w:rsidRDefault="00555CC0" w:rsidP="003E6F12">
            <w:pPr>
              <w:jc w:val="center"/>
              <w:rPr>
                <w:rFonts w:cs="Calibri"/>
                <w:color w:val="000000"/>
                <w:sz w:val="16"/>
                <w:szCs w:val="16"/>
                <w:lang w:val="en-US" w:eastAsia="en-US"/>
              </w:rPr>
            </w:pPr>
            <w:r w:rsidRPr="007700B1">
              <w:rPr>
                <w:rFonts w:cs="Calibri"/>
                <w:color w:val="000000"/>
                <w:sz w:val="16"/>
                <w:szCs w:val="16"/>
                <w:lang w:val="en-US" w:eastAsia="en-US"/>
              </w:rPr>
              <w:t>O</w:t>
            </w:r>
            <w:r w:rsidR="003E6F12" w:rsidRPr="007700B1">
              <w:rPr>
                <w:rFonts w:cs="Calibri"/>
                <w:color w:val="000000"/>
                <w:sz w:val="16"/>
                <w:szCs w:val="16"/>
                <w:lang w:val="en-US" w:eastAsia="en-US"/>
              </w:rPr>
              <w:t>utputs of water balance model</w:t>
            </w:r>
          </w:p>
        </w:tc>
      </w:tr>
    </w:tbl>
    <w:p w14:paraId="766FC3C4" w14:textId="6B512C39" w:rsidR="00BA2167" w:rsidRDefault="00BA2167" w:rsidP="006A42F1">
      <w:pPr>
        <w:rPr>
          <w:lang w:val="en-US"/>
        </w:rPr>
      </w:pPr>
    </w:p>
    <w:p w14:paraId="39531F46" w14:textId="35EB3CC0" w:rsidR="004A29AA" w:rsidRDefault="004A29AA" w:rsidP="004A29AA">
      <w:r w:rsidRPr="007700B1">
        <w:t xml:space="preserve">We generated this dataset by linking together multiple models and datasets designed to explore the dynamic interactions among energy, water, and land systems at global scale and gridded resolution. Central to our </w:t>
      </w:r>
      <w:proofErr w:type="spellStart"/>
      <w:r w:rsidRPr="007700B1">
        <w:t>modeling</w:t>
      </w:r>
      <w:proofErr w:type="spellEnd"/>
      <w:r w:rsidRPr="007700B1">
        <w:t xml:space="preserve"> workflow is the Global Change Analysis Model (GCAM</w:t>
      </w:r>
      <w:r w:rsidRPr="007700B1">
        <w:fldChar w:fldCharType="begin"/>
      </w:r>
      <w:r w:rsidR="00684AB8">
        <w:instrText xml:space="preserve"> ADDIN ZOTERO_ITEM CSL_CITATION {"citationID":"9qgp5igK","properties":{"formattedCitation":"\\super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Pr="007700B1">
        <w:fldChar w:fldCharType="separate"/>
      </w:r>
      <w:r w:rsidR="00684AB8" w:rsidRPr="00684AB8">
        <w:rPr>
          <w:rFonts w:cs="Calibri"/>
          <w:szCs w:val="24"/>
          <w:vertAlign w:val="superscript"/>
        </w:rPr>
        <w:t>4</w:t>
      </w:r>
      <w:r w:rsidRPr="007700B1">
        <w:fldChar w:fldCharType="end"/>
      </w:r>
      <w:r w:rsidRPr="007700B1">
        <w:t>), an integrated tool for exploring the coarse regional dynamics of the coupled human-Earth system and the response of this system to global change, including human system and climate system changes into the future. Tethys</w:t>
      </w:r>
      <w:r w:rsidRPr="007700B1">
        <w:fldChar w:fldCharType="begin"/>
      </w:r>
      <w:r w:rsidR="00A119CB">
        <w:instrText xml:space="preserve"> ADDIN ZOTERO_ITEM CSL_CITATION {"citationID":"LbIFsPW1","properties":{"formattedCitation":"\\super 25\\nosupersub{}","plainCitation":"25","noteIndex":0},"citationItems":[{"id":8,"uris":["http://zotero.org/users/2476381/items/FVBGP4HC"],"itemData":{"id":8,"type":"article-journal","container-title":"Journal of Open Research Software","DOI":"10.5334/jors.197","ISSN":"2049-9647","language":"en","source":"Crossref","title":"Tethys – A Python Package for Spatial and Temporal Downscaling of Global Water Withdrawals","URL":"http://openresearchsoftware.metajnl.com/articles/10.5334/jors.197/","volume":"6","author":[{"family":"Li","given":"Xinya"},{"family":"Vernon","given":"Chris R."},{"family":"Hejazi","given":"Mohamad I."},{"family":"Link","given":"Robert P."},{"family":"Huang","given":"Zhongwei"},{"family":"Liu","given":"Lu"},{"family":"Feng","given":"Leyang"}],"accessed":{"date-parts":[["2019",7,26]]},"issued":{"date-parts":[["2018",2,9]]}}}],"schema":"https://github.com/citation-style-language/schema/raw/master/csl-citation.json"} </w:instrText>
      </w:r>
      <w:r w:rsidRPr="007700B1">
        <w:fldChar w:fldCharType="separate"/>
      </w:r>
      <w:r w:rsidR="00A119CB" w:rsidRPr="00A119CB">
        <w:rPr>
          <w:rFonts w:cs="Calibri"/>
          <w:szCs w:val="24"/>
          <w:vertAlign w:val="superscript"/>
        </w:rPr>
        <w:t>25</w:t>
      </w:r>
      <w:r w:rsidRPr="007700B1">
        <w:fldChar w:fldCharType="end"/>
      </w:r>
      <w:r w:rsidRPr="007700B1">
        <w:t xml:space="preserve"> then spatially and temporally downscales outputs from GCAM to grid resolution. We enhance Tethys’ projections of irrigation water usage by coupling it with Demeter</w:t>
      </w:r>
      <w:r w:rsidRPr="007700B1">
        <w:fldChar w:fldCharType="begin"/>
      </w:r>
      <w:r w:rsidR="00A119CB">
        <w:instrText xml:space="preserve"> ADDIN ZOTERO_ITEM CSL_CITATION {"citationID":"no4LyWCu","properties":{"formattedCitation":"\\super 26\\nosupersub{}","plainCitation":"26","noteIndex":0},"citationItems":[{"id":225,"uris":["http://zotero.org/users/2476381/items/5WTFGQLT"],"itemData":{"id":225,"type":"article-journal","abstract":"Demeter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Software","DOI":"10.5334/jors.208","ISSN":"2049-9647","issue":"1","language":"en","license":"Authors who publish with this journal agree to the following terms:    Authors retain copyright and grant the journal right of first publication with the work simultaneously licensed under a  Creative Commons Attribution License  that allows others to share the work with an acknowledgement of the work's authorship and initial publication in this journal.  Authors are able to enter into separate, additional contractual arrangements for the non-exclusive distribution of the journal's published version of the work (e.g., post it to an institutional repository or publish it in a book), with an acknowledgement of its initial publication in this journal.  Authors are permitted and encouraged to post their work online (e.g., in institutional repositories or on their website) prior to and during the submission process, as it can lead to productive exchanges, as well as earlier and greater citation of published work (See  The Effect of Open Access ).  All third-party images reproduced on this journal are shared under Educational Fair Use. For more information on  Educational Fair Use , please see  this useful checklist prepared by Columbia University Libraries .   All copyright  of third-party content posted here for research purposes belongs to its original owners.  Unless otherwise stated all references to characters and comic art presented on this journal are ©, ® or ™ of their respective owners. No challenge to any owner’s rights is intended or should be inferred.","page":"15","source":"openresearchsoftware.metajnl.com","title":"Demeter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Pr="007700B1">
        <w:fldChar w:fldCharType="separate"/>
      </w:r>
      <w:r w:rsidR="00A119CB" w:rsidRPr="00A119CB">
        <w:rPr>
          <w:rFonts w:cs="Calibri"/>
          <w:szCs w:val="24"/>
          <w:vertAlign w:val="superscript"/>
        </w:rPr>
        <w:t>26</w:t>
      </w:r>
      <w:r w:rsidRPr="007700B1">
        <w:fldChar w:fldCharType="end"/>
      </w:r>
      <w:r w:rsidRPr="007700B1">
        <w:t xml:space="preserve">, a high-resolution downscaling model that uses GCAM outputs to calculate global gridded land-use change. With the combination of GCAM and Demeter, Tethys </w:t>
      </w:r>
      <w:proofErr w:type="gramStart"/>
      <w:r w:rsidRPr="007700B1">
        <w:t>is able to</w:t>
      </w:r>
      <w:proofErr w:type="gramEnd"/>
      <w:r w:rsidRPr="007700B1">
        <w:t xml:space="preserve"> project water withdrawal and consumption demands for 6 sectors (domestic, electricity generation, irrigation, livestock, industry and mining)</w:t>
      </w:r>
      <w:r w:rsidR="001F0EB3">
        <w:t>.</w:t>
      </w:r>
      <w:r w:rsidRPr="007700B1">
        <w:t xml:space="preserve"> </w:t>
      </w:r>
      <w:r w:rsidR="001F0EB3">
        <w:t>T</w:t>
      </w:r>
      <w:r w:rsidRPr="007700B1">
        <w:t xml:space="preserve">he irrigation sector </w:t>
      </w:r>
      <w:r w:rsidR="001F0EB3">
        <w:t xml:space="preserve">is </w:t>
      </w:r>
      <w:r w:rsidRPr="007700B1">
        <w:t xml:space="preserve">further divided into 13 different crop types (biomass, corn, </w:t>
      </w:r>
      <w:proofErr w:type="spellStart"/>
      <w:r w:rsidRPr="007700B1">
        <w:t>fiber</w:t>
      </w:r>
      <w:proofErr w:type="spellEnd"/>
      <w:r w:rsidRPr="007700B1">
        <w:t xml:space="preserve"> crop, miscellaneous crops, oil crop, other grain, palm fruit, rice, root tuber, sugar crop, wheat, fodder herb, and fodder grass). </w:t>
      </w:r>
      <w:r>
        <w:t xml:space="preserve">Withdrawal refers to </w:t>
      </w:r>
      <w:r w:rsidR="00EB5BCA">
        <w:t xml:space="preserve">the total volume of </w:t>
      </w:r>
      <w:r>
        <w:t xml:space="preserve">water that is extracted by a user </w:t>
      </w:r>
      <w:r w:rsidR="00EB5BCA">
        <w:t xml:space="preserve">from a water source. </w:t>
      </w:r>
      <w:r w:rsidR="002B7232">
        <w:t xml:space="preserve">While some of this </w:t>
      </w:r>
      <w:r w:rsidR="00F037FE">
        <w:t xml:space="preserve">withdrawn </w:t>
      </w:r>
      <w:r w:rsidR="002B7232">
        <w:t xml:space="preserve">water </w:t>
      </w:r>
      <w:r w:rsidR="008D5291">
        <w:t>may be returned to its original source (e.g., a river),</w:t>
      </w:r>
      <w:r w:rsidR="00C60B66">
        <w:t xml:space="preserve"> </w:t>
      </w:r>
      <w:r w:rsidR="00874124">
        <w:t>a</w:t>
      </w:r>
      <w:r w:rsidR="00F037FE">
        <w:t xml:space="preserve"> remaining portion</w:t>
      </w:r>
      <w:r w:rsidR="00C60B66">
        <w:t xml:space="preserve"> </w:t>
      </w:r>
      <w:r w:rsidR="00A156A9">
        <w:t xml:space="preserve">(referred to as consumption) </w:t>
      </w:r>
      <w:r w:rsidR="004C5853">
        <w:t>may</w:t>
      </w:r>
      <w:r w:rsidR="00C60B66">
        <w:t xml:space="preserve"> not</w:t>
      </w:r>
      <w:r>
        <w:t xml:space="preserve"> </w:t>
      </w:r>
      <w:proofErr w:type="gramStart"/>
      <w:r>
        <w:t>returned</w:t>
      </w:r>
      <w:proofErr w:type="gramEnd"/>
      <w:r>
        <w:t xml:space="preserve"> to the system</w:t>
      </w:r>
      <w:r w:rsidR="00874124">
        <w:t xml:space="preserve"> (e.g., </w:t>
      </w:r>
      <w:r w:rsidR="0053279A">
        <w:t>evaporated water)</w:t>
      </w:r>
      <w:r>
        <w:t xml:space="preserve">. </w:t>
      </w:r>
      <w:r w:rsidRPr="007700B1">
        <w:t>To capture a range of futures reflecting diverse global change across the human and Earth systems, we used 75 scenarios comprised of a combination of 4 Representative Concentration Pathways (RCPs)</w:t>
      </w:r>
      <w:r w:rsidRPr="007700B1">
        <w:fldChar w:fldCharType="begin"/>
      </w:r>
      <w:r w:rsidR="00A119CB">
        <w:instrText xml:space="preserve"> ADDIN ZOTERO_ITEM CSL_CITATION {"citationID":"vspIejIs","properties":{"formattedCitation":"\\super 27\\nosupersub{}","plainCitation":"27","noteIndex":0},"citationItems":[{"id":221,"uris":["http://zotero.org/users/2476381/items/FGDYG3N6"],"itemData":{"id":221,"type":"article-journal","abstract":"This paper summarizes the development process and main characteristics of the Representative Concentration Pathways (RCPs), a set of four new pathways developed for the climate modeling community as a basis for long-term and near-term modeling experiments. The four RCPs together span the range of year 2100 radiative forcing values found in the open literature, i.e. from 2.6 to 8.5 W/m2. The RCPs are the product of an innovative collaboration between integrated assessment modelers, climate modelers, terrestrial ecosystem modelers and emission inventory experts. The resulting product forms a comprehensive data set with high spatial and sectoral resolutions for the period extending to 2100. Land use and emissions of air pollutants and greenhouse gases are reported mostly at a 0.5 × 0.5 degree spatial resolution, with air pollutants also provided per sector (for well-mixed gases, a coarser resolution is used). The underlying integrated assessment model outputs for land use, atmospheric emissions and concentration data were harmonized across models and scenarios to ensure consistency with historical observations while preserving individual scenario trends. For most variables, the RCPs cover a wide range of the existing literature. The RCPs are supplemented with extensions (Extended Concentration Pathways, ECPs), which allow climate modeling experiments through the year 2300. The RCPs are an important development in climate research and provide a potential foundation for further research and assessment, including emissions mitigation and impact analysis.","container-title":"Climatic Change","DOI":"10.1007/s10584-011-0148-z","ISSN":"1573-1480","issue":"1","journalAbbreviation":"Climatic Change","language":"en","page":"5","source":"Springer Link","title":"The representative concentration pathways: an overview","title-short":"The representative concentration pathways","volume":"109","author":[{"family":"Vuuren","given":"Detlef P.","non-dropping-particle":"van"},{"family":"Edmonds","given":"Jae"},{"family":"Kainuma","given":"Mikiko"},{"family":"Riahi","given":"Keywan"},{"family":"Thomson","given":"Allison"},{"family":"Hibbard","given":"Kathy"},{"family":"Hurtt","given":"George C."},{"family":"Kram","given":"Tom"},{"family":"Krey","given":"Volker"},{"family":"Lamarque","given":"Jean-Francois"},{"family":"Masui","given":"Toshihiko"},{"family":"Meinshausen","given":"Malte"},{"family":"Nakicenovic","given":"Nebojsa"},{"family":"Smith","given":"Steven J."},{"family":"Rose","given":"Steven K."}],"issued":{"date-parts":[["2011",8,5]]}}}],"schema":"https://github.com/citation-style-language/schema/raw/master/csl-citation.json"} </w:instrText>
      </w:r>
      <w:r w:rsidRPr="007700B1">
        <w:fldChar w:fldCharType="separate"/>
      </w:r>
      <w:r w:rsidR="00A119CB" w:rsidRPr="00A119CB">
        <w:rPr>
          <w:rFonts w:cs="Calibri"/>
          <w:szCs w:val="24"/>
          <w:vertAlign w:val="superscript"/>
        </w:rPr>
        <w:t>27</w:t>
      </w:r>
      <w:r w:rsidRPr="007700B1">
        <w:fldChar w:fldCharType="end"/>
      </w:r>
      <w:r w:rsidRPr="007700B1">
        <w:t>, 5 Shared Socioeconomic Pathways (SSPs)</w:t>
      </w:r>
      <w:r w:rsidRPr="007700B1">
        <w:fldChar w:fldCharType="begin"/>
      </w:r>
      <w:r w:rsidR="00A119CB">
        <w:instrText xml:space="preserve"> ADDIN ZOTERO_ITEM CSL_CITATION {"citationID":"c6gLYgkb","properties":{"formattedCitation":"\\super 28\\nosupersub{}","plainCitation":"28","noteIndex":0},"citationItems":[{"id":12,"uris":["http://zotero.org/users/2476381/items/AT5FDCZ7"],"itemData":{"id":12,"type":"article-journal","abstract":"Long-term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ﬁve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analyses.","container-title":"Global Environmental Change","DOI":"10.1016/j.gloenvcha.2015.01.004","ISSN":"09593780","language":"en","page":"169-180","source":"Crossref","title":"The roads ahead: Narratives for shared socioeconomic pathways describing world futures in the 21st century","title-short":"The roads ahead","volume":"42","author":[{"family":"O’Neill","given":"Brian C."},{"family":"Kriegler","given":"Elmar"},{"family":"Ebi","given":"Kristie L."},{"family":"Kemp-Benedict","given":"Eric"},{"family":"Riahi","given":"Keywan"},{"family":"Rothman","given":"Dale S."},{"family":"Ruijven","given":"Bas J.","non-dropping-particle":"van"},{"family":"Vuuren","given":"Detlef P.","non-dropping-particle":"van"},{"family":"Birkmann","given":"Joern"},{"family":"Kok","given":"Kasper"},{"family":"Levy","given":"Marc"},{"family":"Solecki","given":"William"}],"issued":{"date-parts":[["2017",1]]}}}],"schema":"https://github.com/citation-style-language/schema/raw/master/csl-citation.json"} </w:instrText>
      </w:r>
      <w:r w:rsidRPr="007700B1">
        <w:fldChar w:fldCharType="separate"/>
      </w:r>
      <w:r w:rsidR="00A119CB" w:rsidRPr="00A119CB">
        <w:rPr>
          <w:rFonts w:cs="Calibri"/>
          <w:szCs w:val="24"/>
          <w:vertAlign w:val="superscript"/>
        </w:rPr>
        <w:t>28</w:t>
      </w:r>
      <w:r w:rsidRPr="007700B1">
        <w:fldChar w:fldCharType="end"/>
      </w:r>
      <w:r w:rsidRPr="007700B1">
        <w:t>, and 5 Global Climate Models (GCMs) from the Inter-sectoral Impact Model Intercomparison Project (ISIMIP)</w:t>
      </w:r>
      <w:r w:rsidRPr="007700B1">
        <w:fldChar w:fldCharType="begin"/>
      </w:r>
      <w:r w:rsidR="00A119CB">
        <w:instrText xml:space="preserve"> ADDIN ZOTERO_ITEM CSL_CITATION {"citationID":"VIRVjapm","properties":{"formattedCitation":"\\super 29\\nosupersub{}","plainCitation":"29","noteIndex":0},"citationItems":[{"id":11,"uris":["http://zotero.org/users/2476381/items/RVWJTPYJ"],"itemData":{"id":11,"type":"document","publisher":"Inter Sectoral Impact Model Intercomparison (ISIMIP)","title":"Inter Sectoral Impact Model Intercomparison (ISIMIP) - Input Data and Bias Correction","URL":"https://www.isimip.org/gettingstarted/","author":[{"literal":"ISIMIP"}],"issued":{"date-parts":[["2019"]]}}}],"schema":"https://github.com/citation-style-language/schema/raw/master/csl-citation.json"} </w:instrText>
      </w:r>
      <w:r w:rsidRPr="007700B1">
        <w:fldChar w:fldCharType="separate"/>
      </w:r>
      <w:r w:rsidR="00A119CB" w:rsidRPr="00A119CB">
        <w:rPr>
          <w:rFonts w:cs="Calibri"/>
          <w:szCs w:val="24"/>
          <w:vertAlign w:val="superscript"/>
        </w:rPr>
        <w:t>29</w:t>
      </w:r>
      <w:r w:rsidRPr="007700B1">
        <w:fldChar w:fldCharType="end"/>
      </w:r>
      <w:r w:rsidRPr="007700B1">
        <w:t xml:space="preserve"> protocol 2b</w:t>
      </w:r>
      <w:r>
        <w:t xml:space="preserve">. </w:t>
      </w:r>
      <w:r w:rsidRPr="007700B1">
        <w:t>15 viable combinations of the SSPs and RCPs were combined with each of the 5 GCMs to arrive at the final 75 scenarios. Graham et al. 2020</w:t>
      </w:r>
      <w:r w:rsidRPr="007700B1">
        <w:fldChar w:fldCharType="begin"/>
      </w:r>
      <w:r w:rsidR="00684AB8">
        <w:instrText xml:space="preserve"> ADDIN ZOTERO_ITEM CSL_CITATION {"citationID":"jd4e4qwR","properties":{"formattedCitation":"\\super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Pr="007700B1">
        <w:fldChar w:fldCharType="separate"/>
      </w:r>
      <w:r w:rsidR="00684AB8" w:rsidRPr="00684AB8">
        <w:rPr>
          <w:rFonts w:cs="Calibri"/>
          <w:szCs w:val="24"/>
          <w:vertAlign w:val="superscript"/>
        </w:rPr>
        <w:t>4</w:t>
      </w:r>
      <w:r w:rsidRPr="007700B1">
        <w:fldChar w:fldCharType="end"/>
      </w:r>
      <w:r w:rsidRPr="007700B1">
        <w:t xml:space="preserve"> provides the details on these original GCAM runs for the 7</w:t>
      </w:r>
      <w:r>
        <w:t>5</w:t>
      </w:r>
      <w:r w:rsidRPr="007700B1">
        <w:t xml:space="preserve"> scenarios</w:t>
      </w:r>
      <w:r w:rsidR="007B719B">
        <w:t xml:space="preserve"> which included </w:t>
      </w:r>
      <w:r w:rsidR="00D612B0">
        <w:t xml:space="preserve">a </w:t>
      </w:r>
      <w:r w:rsidR="007B719B">
        <w:t>characterization of demand-side narratives corresponding to the SSPs for the water sector</w:t>
      </w:r>
      <w:r w:rsidR="007B719B">
        <w:fldChar w:fldCharType="begin"/>
      </w:r>
      <w:r w:rsidR="007B719B">
        <w:instrText xml:space="preserve"> ADDIN ZOTERO_ITEM CSL_CITATION {"citationID":"c61KD5mw","properties":{"formattedCitation":"\\super 30\\nosupersub{}","plainCitation":"30","noteIndex":0},"citationItems":[{"id":1398,"uris":["http://zotero.org/users/2476381/items/TEL6T3D6"],"itemData":{"id":1398,"type":"article-journal","abstract":"The Shared Socioeconomic Pathways (SSPs) were developed without explicit assumptions for the future of the water sector; therefore, projections of future water demands based on the SSPs often lack a treatment of water technology assumptions that is consistent with the SSP storylines. This study has developed a set of qualitative and quantitative assumptions for future water sector technological advancements in the agricultural, electricity, manufacturing, and municipal sectors within the SSPs and then applied the resulting scenarios to an integrated assessment model to permit analysis of future water demand in a water-constrained world. These scenarios are then compared to another set that excludes the adoption of water-efficient technologies. Water demand impacts of individual SSP assumption categories are analyzed to determine scenario-by-scenario changes. By 2100, global annual water demands range from 3,560 to 6,600 km3. The results show that (1) technological change in the water sector can act to reduce water demand in a water limited world by up to 32% in 2100 in the SSP scenarios, (2) the most sustainable scenario produces end-of-century water withdrawals lower than 2010 values, (3) low-income regions will likely be one of the largest drivers of future water demands and exhibit the greatest sensitivity to highly-efficient water technologies, and (4) nonwater sector SSP assumptions have significant and differing impacts on demands across SSP scenarios that act to alter global water demands.","container-title":"Water Resources Research","DOI":"10.1029/2018WR023452","ISSN":"1944-7973","issue":"9","language":"en","note":"_eprint: https://onlinelibrary.wiley.com/doi/pdf/10.1029/2018WR023452","page":"6423-6440","source":"Wiley Online Library","title":"Water Sector Assumptions for the Shared Socioeconomic Pathways in an Integrated Modeling Framework","volume":"54","author":[{"family":"Graham","given":"Neal T."},{"family":"Davies","given":"Evan G. R."},{"family":"Hejazi","given":"Mohamad I."},{"family":"Calvin","given":"Katherine"},{"family":"Kim","given":"Son H."},{"family":"Helinski","given":"Lauren"},{"family":"Miralles-Wilhelm","given":"Fernando R."},{"family":"Clarke","given":"Leon"},{"family":"Kyle","given":"Page"},{"family":"Patel","given":"Pralit"},{"family":"Wise","given":"Marshall A."},{"family":"Vernon","given":"Chris R."}],"issued":{"date-parts":[["2018"]]}}}],"schema":"https://github.com/citation-style-language/schema/raw/master/csl-citation.json"} </w:instrText>
      </w:r>
      <w:r w:rsidR="007B719B">
        <w:fldChar w:fldCharType="separate"/>
      </w:r>
      <w:r w:rsidR="007B719B" w:rsidRPr="007B719B">
        <w:rPr>
          <w:rFonts w:cs="Calibri"/>
          <w:szCs w:val="24"/>
          <w:vertAlign w:val="superscript"/>
        </w:rPr>
        <w:t>30</w:t>
      </w:r>
      <w:r w:rsidR="007B719B">
        <w:fldChar w:fldCharType="end"/>
      </w:r>
      <w:r w:rsidRPr="007700B1">
        <w:t>.</w:t>
      </w:r>
      <w:r w:rsidR="007B719B">
        <w:t xml:space="preserve"> </w:t>
      </w:r>
      <w:r w:rsidR="003113D7">
        <w:t>The GCAM outputs were then passed on to the Demeter model to produce the downscaled irrigated crop land area for 13 different crops in the study by Chen et al. 2020</w:t>
      </w:r>
      <w:r w:rsidR="002A2465">
        <w:fldChar w:fldCharType="begin"/>
      </w:r>
      <w:r w:rsidR="002A2465">
        <w:instrText xml:space="preserve"> ADDIN ZOTERO_ITEM CSL_CITATION {"citationID":"wFE4qh0K","properties":{"formattedCitation":"\\super 31\\nosupersub{}","plainCitation":"31","noteIndex":0},"citationItems":[{"id":1400,"uris":["http://zotero.org/users/2476381/items/27BA5IHD"],"itemData":{"id":1400,"type":"article-journal","abstract":"Global future land use (LU) is an important input for Earth system models for projecting Earth system dynamics and is critical for many modeling studies on future global change. Here we generated a new global gridded LU dataset using the Global Change Analysis Model (GCAM) and a land use spatial downscaling model, named Demeter, under the five Shared Socioeconomic Pathways (SSPs) and four Representative Concentration Pathways (RCPs) scenarios. Compared to existing similar datasets, the presented dataset has a higher spatial resolution (0.05° × 0.05°) and spreads under a more comprehensive set of SSP-RCP scenarios (in total 15 scenarios), and considers uncertainties from the forcing climates. We compared our dataset with the Land Use Harmonization version 2 (LUH2) dataset and found our results are in general spatially consistent with LUH2. The presented dataset will be useful for global Earth system modeling studies, especially for the analysis of the impacts of land use and land cover change and socioeconomics, as well as the characterizing the uncertainties associated with these impacts.","container-title":"Scientific Data","DOI":"10.1038/s41597-020-00669-x","ISSN":"2052-4463","issue":"1","journalAbbreviation":"Sci Data","language":"en","license":"2020 This is a U.S. government work and not under copyright protection in the U.S.; foreign copyright protection may apply","note":"number: 1\npublisher: Nature Publishing Group","page":"320","source":"www.nature.com","title":"Global land use for 2015–2100 at 0.05° resolution under diverse socioeconomic and climate scenarios","volume":"7","author":[{"family":"Chen","given":"Min"},{"family":"Vernon","given":"Chris R."},{"family":"Graham","given":"Neal T."},{"family":"Hejazi","given":"Mohamad"},{"family":"Huang","given":"Maoyi"},{"family":"Cheng","given":"Yanyan"},{"family":"Calvin","given":"Katherine"}],"issued":{"date-parts":[["2020",10,2]]}}}],"schema":"https://github.com/citation-style-language/schema/raw/master/csl-citation.json"} </w:instrText>
      </w:r>
      <w:r w:rsidR="002A2465">
        <w:fldChar w:fldCharType="separate"/>
      </w:r>
      <w:r w:rsidR="002A2465" w:rsidRPr="002A2465">
        <w:rPr>
          <w:rFonts w:cs="Calibri"/>
          <w:szCs w:val="24"/>
          <w:vertAlign w:val="superscript"/>
        </w:rPr>
        <w:t>31</w:t>
      </w:r>
      <w:r w:rsidR="002A2465">
        <w:fldChar w:fldCharType="end"/>
      </w:r>
      <w:r w:rsidR="003113D7">
        <w:t xml:space="preserve">. The combined outputs from the GCAM study and the Demeter study were used in this study to </w:t>
      </w:r>
      <w:r w:rsidR="002A2465">
        <w:t>calculate the final downscaled water demand results.</w:t>
      </w:r>
      <w:ins w:id="1" w:author="Thompson, Isaac F" w:date="2022-10-24T13:08:00Z">
        <w:r w:rsidR="00735C06">
          <w:t xml:space="preserve"> </w:t>
        </w:r>
      </w:ins>
      <w:r>
        <w:t xml:space="preserve">The entire workflow of data from the original scenarios through GCAM and Demeter to Tethys is shown in </w:t>
      </w:r>
      <w:r w:rsidRPr="007700B1">
        <w:rPr>
          <w:highlight w:val="yellow"/>
        </w:rPr>
        <w:fldChar w:fldCharType="begin"/>
      </w:r>
      <w:r w:rsidRPr="007700B1">
        <w:instrText xml:space="preserve"> REF _Ref99541924 \h </w:instrText>
      </w:r>
      <w:r w:rsidRPr="007700B1">
        <w:rPr>
          <w:highlight w:val="yellow"/>
        </w:rPr>
        <w:instrText xml:space="preserve"> \* MERGEFORMAT </w:instrText>
      </w:r>
      <w:r w:rsidRPr="007700B1">
        <w:rPr>
          <w:highlight w:val="yellow"/>
        </w:rPr>
      </w:r>
      <w:r w:rsidRPr="007700B1">
        <w:rPr>
          <w:highlight w:val="yellow"/>
        </w:rPr>
        <w:fldChar w:fldCharType="separate"/>
      </w:r>
      <w:r w:rsidRPr="007700B1">
        <w:t xml:space="preserve">Figure </w:t>
      </w:r>
      <w:r w:rsidRPr="00EE391F">
        <w:rPr>
          <w:noProof/>
        </w:rPr>
        <w:t>1</w:t>
      </w:r>
      <w:r w:rsidRPr="007700B1">
        <w:rPr>
          <w:highlight w:val="yellow"/>
        </w:rPr>
        <w:fldChar w:fldCharType="end"/>
      </w:r>
      <w:r>
        <w:t>.</w:t>
      </w:r>
    </w:p>
    <w:p w14:paraId="44E38DC1" w14:textId="77777777" w:rsidR="004A29AA" w:rsidRPr="007700B1" w:rsidRDefault="004A29AA" w:rsidP="004A29AA"/>
    <w:p w14:paraId="68C21055" w14:textId="54544556" w:rsidR="004A29AA" w:rsidRPr="007700B1" w:rsidRDefault="00BE7D26" w:rsidP="00BE7D26">
      <w:pPr>
        <w:ind w:left="-270"/>
      </w:pPr>
      <w:r>
        <w:rPr>
          <w:noProof/>
        </w:rPr>
        <w:lastRenderedPageBreak/>
        <w:drawing>
          <wp:inline distT="0" distB="0" distL="0" distR="0" wp14:anchorId="0858D511" wp14:editId="6F7641BB">
            <wp:extent cx="5811078" cy="4219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b="7356"/>
                    <a:stretch/>
                  </pic:blipFill>
                  <pic:spPr bwMode="auto">
                    <a:xfrm>
                      <a:off x="0" y="0"/>
                      <a:ext cx="5818956" cy="4225296"/>
                    </a:xfrm>
                    <a:prstGeom prst="rect">
                      <a:avLst/>
                    </a:prstGeom>
                    <a:noFill/>
                    <a:ln>
                      <a:noFill/>
                    </a:ln>
                    <a:extLst>
                      <a:ext uri="{53640926-AAD7-44D8-BBD7-CCE9431645EC}">
                        <a14:shadowObscured xmlns:a14="http://schemas.microsoft.com/office/drawing/2010/main"/>
                      </a:ext>
                    </a:extLst>
                  </pic:spPr>
                </pic:pic>
              </a:graphicData>
            </a:graphic>
          </wp:inline>
        </w:drawing>
      </w:r>
    </w:p>
    <w:p w14:paraId="77F98A4E" w14:textId="77777777" w:rsidR="004A29AA" w:rsidRPr="007700B1" w:rsidRDefault="004A29AA" w:rsidP="004A29AA"/>
    <w:p w14:paraId="3B3BD516" w14:textId="0333DA07" w:rsidR="004A29AA" w:rsidRPr="007700B1" w:rsidRDefault="004A29AA" w:rsidP="004A29AA">
      <w:pPr>
        <w:pStyle w:val="Caption"/>
        <w:rPr>
          <w:i w:val="0"/>
          <w:iCs w:val="0"/>
        </w:rPr>
      </w:pPr>
      <w:bookmarkStart w:id="2" w:name="_Ref99541924"/>
      <w:r w:rsidRPr="007700B1">
        <w:rPr>
          <w:i w:val="0"/>
          <w:iCs w:val="0"/>
        </w:rPr>
        <w:t xml:space="preserve">Figure </w:t>
      </w:r>
      <w:r w:rsidRPr="007700B1">
        <w:rPr>
          <w:i w:val="0"/>
          <w:iCs w:val="0"/>
        </w:rPr>
        <w:fldChar w:fldCharType="begin"/>
      </w:r>
      <w:r w:rsidRPr="007700B1">
        <w:rPr>
          <w:i w:val="0"/>
          <w:iCs w:val="0"/>
        </w:rPr>
        <w:instrText xml:space="preserve"> SEQ Figure \* ARABIC </w:instrText>
      </w:r>
      <w:r w:rsidRPr="007700B1">
        <w:rPr>
          <w:i w:val="0"/>
          <w:iCs w:val="0"/>
        </w:rPr>
        <w:fldChar w:fldCharType="separate"/>
      </w:r>
      <w:r>
        <w:rPr>
          <w:i w:val="0"/>
          <w:iCs w:val="0"/>
          <w:noProof/>
        </w:rPr>
        <w:t>1</w:t>
      </w:r>
      <w:r w:rsidRPr="007700B1">
        <w:rPr>
          <w:i w:val="0"/>
          <w:iCs w:val="0"/>
          <w:noProof/>
        </w:rPr>
        <w:fldChar w:fldCharType="end"/>
      </w:r>
      <w:bookmarkEnd w:id="2"/>
      <w:r w:rsidRPr="007700B1">
        <w:rPr>
          <w:i w:val="0"/>
          <w:iCs w:val="0"/>
        </w:rPr>
        <w:t xml:space="preserve">. Study workflow showing the 75 scenarios are a combination of 4 Representative Concentration Pathways (RCPs), 5 Shared Socioeconomic Pathways (SSPs) and 5 Global Climate Models (GCMs). 15 viable combinations of SSPs and RCPs were combined with each of the 5 GCMs to arrive at the final 75 scenarios which are </w:t>
      </w:r>
      <w:r w:rsidR="003113D7">
        <w:rPr>
          <w:i w:val="0"/>
          <w:iCs w:val="0"/>
        </w:rPr>
        <w:t>were then</w:t>
      </w:r>
      <w:r w:rsidRPr="007700B1">
        <w:rPr>
          <w:i w:val="0"/>
          <w:iCs w:val="0"/>
        </w:rPr>
        <w:t xml:space="preserve"> used to generate the corresponding GCAM scenarios which </w:t>
      </w:r>
      <w:r w:rsidR="003113D7">
        <w:rPr>
          <w:i w:val="0"/>
          <w:iCs w:val="0"/>
        </w:rPr>
        <w:t>were</w:t>
      </w:r>
      <w:r w:rsidRPr="007700B1">
        <w:rPr>
          <w:i w:val="0"/>
          <w:iCs w:val="0"/>
        </w:rPr>
        <w:t xml:space="preserve"> then passed onto Demeter</w:t>
      </w:r>
      <w:r w:rsidR="003113D7">
        <w:rPr>
          <w:i w:val="0"/>
          <w:iCs w:val="0"/>
        </w:rPr>
        <w:t>. Annual water demands from the GCAM runs (Graham et al. 2020</w:t>
      </w:r>
      <w:r w:rsidR="003113D7">
        <w:rPr>
          <w:i w:val="0"/>
          <w:iCs w:val="0"/>
        </w:rPr>
        <w:fldChar w:fldCharType="begin"/>
      </w:r>
      <w:r w:rsidR="003113D7">
        <w:rPr>
          <w:i w:val="0"/>
          <w:iCs w:val="0"/>
        </w:rPr>
        <w:instrText xml:space="preserve"> ADDIN ZOTERO_ITEM CSL_CITATION {"citationID":"SHvJBorz","properties":{"formattedCitation":"\\super 4\\nosupersub{}","plainCitation":"4","noteIndex":0},"citationItems":[{"id":117,"uris":["http://zotero.org/users/2476381/items/JC7H6B2I"],"itemData":{"id":117,"type":"article-journal","abstract":"Future changes in climate and socioeconomic systems will drive both the availability and use of water resources, leading to evolutions in scarcity. The contributions of both systems can be quantified individually to understand the impacts around the world, but also combined to explore how the coevolution of energy-water-land systems affects not only the driver behind water scarcity changes, but how human and climate systems interact in tandem to alter water scarcity. Here we investigate the relative contributions of climate and socioeconomic systems on water scarcity under the Shared Socioeconomic Pathways-Representative Concentration Pathways framework. While human systems dominate changes in water scarcity independent of socioeconomic or climate future, the sign of these changes depend particularly on the socioeconomic scenario. Under specific socioeconomic futures, human-driven water scarcity reductions occur in up to 44% of the global land area by the end of the century.","container-title":"Environmental Research Letters","DOI":"10.1088/1748-9326/ab639b","ISSN":"1748-9326","issue":"1","journalAbbreviation":"Environ. Res. Lett.","language":"en","page":"014007","source":"Institute of Physics","title":"Humans drive future water scarcity changes across all Shared Socioeconomic Pathways","volume":"15","author":[{"family":"Graham","given":"Neal T."},{"family":"Hejazi","given":"Mohamad I."},{"family":"Chen","given":"Min"},{"family":"Davies","given":"Evan G. R."},{"family":"Edmonds","given":"James A."},{"family":"Kim","given":"Son H."},{"family":"Turner","given":"Sean W. D."},{"family":"Li","given":"Xinya"},{"family":"Vernon","given":"Chris R."},{"family":"Calvin","given":"Katherine"},{"family":"Miralles-Wilhelm","given":"Fernando"},{"family":"Clarke","given":"Leon"},{"family":"Kyle","given":"Page"},{"family":"Link","given":"Robert"},{"family":"Patel","given":"Pralit"},{"family":"Snyder","given":"Abigail C."},{"family":"Wise","given":"Marshall A."}],"issued":{"date-parts":[["2020",1]]}}}],"schema":"https://github.com/citation-style-language/schema/raw/master/csl-citation.json"} </w:instrText>
      </w:r>
      <w:r w:rsidR="003113D7">
        <w:rPr>
          <w:i w:val="0"/>
          <w:iCs w:val="0"/>
        </w:rPr>
        <w:fldChar w:fldCharType="separate"/>
      </w:r>
      <w:r w:rsidR="003113D7" w:rsidRPr="003113D7">
        <w:rPr>
          <w:rFonts w:cs="Calibri"/>
          <w:szCs w:val="24"/>
          <w:vertAlign w:val="superscript"/>
        </w:rPr>
        <w:t>4</w:t>
      </w:r>
      <w:r w:rsidR="003113D7">
        <w:rPr>
          <w:i w:val="0"/>
          <w:iCs w:val="0"/>
        </w:rPr>
        <w:fldChar w:fldCharType="end"/>
      </w:r>
      <w:r w:rsidR="003113D7">
        <w:rPr>
          <w:i w:val="0"/>
          <w:iCs w:val="0"/>
        </w:rPr>
        <w:t>) and irrigated crop land area from the Demeter study (Chen et al.</w:t>
      </w:r>
      <w:r w:rsidR="002A2465">
        <w:rPr>
          <w:i w:val="0"/>
          <w:iCs w:val="0"/>
        </w:rPr>
        <w:t xml:space="preserve"> 2020</w:t>
      </w:r>
      <w:r w:rsidR="002A2465">
        <w:rPr>
          <w:i w:val="0"/>
          <w:iCs w:val="0"/>
        </w:rPr>
        <w:fldChar w:fldCharType="begin"/>
      </w:r>
      <w:r w:rsidR="002A2465">
        <w:rPr>
          <w:i w:val="0"/>
          <w:iCs w:val="0"/>
        </w:rPr>
        <w:instrText xml:space="preserve"> ADDIN ZOTERO_ITEM CSL_CITATION {"citationID":"GdW5zTom","properties":{"formattedCitation":"\\super 31\\nosupersub{}","plainCitation":"31","noteIndex":0},"citationItems":[{"id":1400,"uris":["http://zotero.org/users/2476381/items/27BA5IHD"],"itemData":{"id":1400,"type":"article-journal","abstract":"Global future land use (LU) is an important input for Earth system models for projecting Earth system dynamics and is critical for many modeling studies on future global change. Here we generated a new global gridded LU dataset using the Global Change Analysis Model (GCAM) and a land use spatial downscaling model, named Demeter, under the five Shared Socioeconomic Pathways (SSPs) and four Representative Concentration Pathways (RCPs) scenarios. Compared to existing similar datasets, the presented dataset has a higher spatial resolution (0.05° × 0.05°) and spreads under a more comprehensive set of SSP-RCP scenarios (in total 15 scenarios), and considers uncertainties from the forcing climates. We compared our dataset with the Land Use Harmonization version 2 (LUH2) dataset and found our results are in general spatially consistent with LUH2. The presented dataset will be useful for global Earth system modeling studies, especially for the analysis of the impacts of land use and land cover change and socioeconomics, as well as the characterizing the uncertainties associated with these impacts.","container-title":"Scientific Data","DOI":"10.1038/s41597-020-00669-x","ISSN":"2052-4463","issue":"1","journalAbbreviation":"Sci Data","language":"en","license":"2020 This is a U.S. government work and not under copyright protection in the U.S.; foreign copyright protection may apply","note":"number: 1\npublisher: Nature Publishing Group","page":"320","source":"www.nature.com","title":"Global land use for 2015–2100 at 0.05° resolution under diverse socioeconomic and climate scenarios","volume":"7","author":[{"family":"Chen","given":"Min"},{"family":"Vernon","given":"Chris R."},{"family":"Graham","given":"Neal T."},{"family":"Hejazi","given":"Mohamad"},{"family":"Huang","given":"Maoyi"},{"family":"Cheng","given":"Yanyan"},{"family":"Calvin","given":"Katherine"}],"issued":{"date-parts":[["2020",10,2]]}}}],"schema":"https://github.com/citation-style-language/schema/raw/master/csl-citation.json"} </w:instrText>
      </w:r>
      <w:r w:rsidR="002A2465">
        <w:rPr>
          <w:i w:val="0"/>
          <w:iCs w:val="0"/>
        </w:rPr>
        <w:fldChar w:fldCharType="separate"/>
      </w:r>
      <w:r w:rsidR="002A2465" w:rsidRPr="002A2465">
        <w:rPr>
          <w:rFonts w:cs="Calibri"/>
          <w:szCs w:val="24"/>
          <w:vertAlign w:val="superscript"/>
        </w:rPr>
        <w:t>31</w:t>
      </w:r>
      <w:r w:rsidR="002A2465">
        <w:rPr>
          <w:i w:val="0"/>
          <w:iCs w:val="0"/>
        </w:rPr>
        <w:fldChar w:fldCharType="end"/>
      </w:r>
      <w:r w:rsidR="002A2465">
        <w:rPr>
          <w:i w:val="0"/>
          <w:iCs w:val="0"/>
        </w:rPr>
        <w:t>)</w:t>
      </w:r>
      <w:r w:rsidR="003113D7">
        <w:rPr>
          <w:i w:val="0"/>
          <w:iCs w:val="0"/>
        </w:rPr>
        <w:t xml:space="preserve"> were then passed onto </w:t>
      </w:r>
      <w:r w:rsidRPr="007700B1">
        <w:rPr>
          <w:i w:val="0"/>
          <w:iCs w:val="0"/>
        </w:rPr>
        <w:t>Tethys to generate the final results of this study.</w:t>
      </w:r>
    </w:p>
    <w:p w14:paraId="706E5287" w14:textId="77777777" w:rsidR="006A42F1" w:rsidRPr="007700B1" w:rsidRDefault="006A42F1" w:rsidP="006A42F1">
      <w:pPr>
        <w:rPr>
          <w:lang w:val="en-US"/>
        </w:rPr>
      </w:pPr>
    </w:p>
    <w:p w14:paraId="5360E600" w14:textId="77777777" w:rsidR="006A42F1" w:rsidRPr="007700B1" w:rsidRDefault="00C658AC" w:rsidP="00C15259">
      <w:pPr>
        <w:pStyle w:val="Heading3"/>
        <w:spacing w:before="0" w:after="0"/>
      </w:pPr>
      <w:r w:rsidRPr="007700B1">
        <w:t>Methods</w:t>
      </w:r>
    </w:p>
    <w:p w14:paraId="6AB3E0E3" w14:textId="6DEB04B3" w:rsidR="00495DAC" w:rsidRPr="007700B1" w:rsidRDefault="0081148B" w:rsidP="00C15259">
      <w:pPr>
        <w:pStyle w:val="NormalWeb"/>
        <w:spacing w:before="0" w:beforeAutospacing="0" w:after="0" w:afterAutospacing="0"/>
      </w:pPr>
      <w:r w:rsidRPr="007700B1">
        <w:t>GCAM produces water withdrawal and consumption outputs for</w:t>
      </w:r>
      <w:r w:rsidR="00AC181B" w:rsidRPr="007700B1">
        <w:t xml:space="preserve"> 32 regions for the</w:t>
      </w:r>
      <w:r w:rsidRPr="007700B1">
        <w:t xml:space="preserve"> </w:t>
      </w:r>
      <w:bookmarkStart w:id="3" w:name="_Hlk100326906"/>
      <w:r w:rsidRPr="007700B1">
        <w:t xml:space="preserve">domestic, mining, power generation, industry, and livestock sectors </w:t>
      </w:r>
      <w:bookmarkEnd w:id="3"/>
      <w:r w:rsidR="00AC181B" w:rsidRPr="007700B1">
        <w:t xml:space="preserve">and </w:t>
      </w:r>
      <w:r w:rsidRPr="007700B1">
        <w:t>for 434 region-basin intersections</w:t>
      </w:r>
      <w:r w:rsidR="00AC181B" w:rsidRPr="007700B1">
        <w:t xml:space="preserve"> for the irrigation</w:t>
      </w:r>
      <w:r w:rsidR="00FE6382" w:rsidRPr="007700B1">
        <w:t xml:space="preserve"> </w:t>
      </w:r>
      <w:r w:rsidR="00AC181B" w:rsidRPr="007700B1">
        <w:t xml:space="preserve">sector as shown in </w:t>
      </w:r>
      <w:r w:rsidR="00FE6382" w:rsidRPr="007700B1">
        <w:rPr>
          <w:highlight w:val="yellow"/>
        </w:rPr>
        <w:fldChar w:fldCharType="begin"/>
      </w:r>
      <w:r w:rsidR="00FE6382" w:rsidRPr="007700B1">
        <w:instrText xml:space="preserve"> REF _Ref100327808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r w:rsidR="00EE391F" w:rsidRPr="007700B1">
        <w:t xml:space="preserve">Figure </w:t>
      </w:r>
      <w:r w:rsidR="00EE391F" w:rsidRPr="00EE391F">
        <w:rPr>
          <w:noProof/>
        </w:rPr>
        <w:t>2</w:t>
      </w:r>
      <w:r w:rsidR="00FE6382" w:rsidRPr="007700B1">
        <w:rPr>
          <w:highlight w:val="yellow"/>
        </w:rPr>
        <w:fldChar w:fldCharType="end"/>
      </w:r>
      <w:r w:rsidR="009E4A56">
        <w:t>.</w:t>
      </w:r>
      <w:r w:rsidR="00E520A0">
        <w:t xml:space="preserve"> </w:t>
      </w:r>
      <w:bookmarkStart w:id="4" w:name="_Hlk111724975"/>
      <w:r w:rsidR="00E520A0">
        <w:t>(</w:t>
      </w:r>
      <w:r w:rsidR="009E4A56">
        <w:t>T</w:t>
      </w:r>
      <w:r w:rsidR="008E4576">
        <w:t>hese</w:t>
      </w:r>
      <w:r w:rsidR="00912ED4">
        <w:t xml:space="preserve"> spatial</w:t>
      </w:r>
      <w:r w:rsidR="008E4576">
        <w:t xml:space="preserve"> boundaries</w:t>
      </w:r>
      <w:r w:rsidR="00BE7D26">
        <w:fldChar w:fldCharType="begin"/>
      </w:r>
      <w:r w:rsidR="00BE7D26">
        <w:instrText xml:space="preserve"> ADDIN ZOTERO_ITEM CSL_CITATION {"citationID":"UKnvswe9","properties":{"formattedCitation":"\\super 32\\nosupersub{}","plainCitation":"32","noteIndex":0},"citationItems":[{"id":1516,"uris":["http://zotero.org/users/2476381/items/UESX2CPE"],"itemData":{"id":1516,"type":"document","abstract":"Summary- These data products present vector files for different representations of land area from the moirai land data system. Vector files are generated at 3 main spatial levels, namely country, region, basin. In addition to this, files are generated for different intersections for the 3 main categories, intersections for country and basin boundaries (country_basin), region and basin boundaries (region_basin) and region and country boundaries (region_country). Since the land data system does not generate land area information for all cells within the above mentioned boundaries (for water bodies for example), the vectors are presented for 3 main classes for each spatial category, land cells, cells with no land and combined. With all of the above mentioned combinations, the data products contain 18 different vector files. Methodology- In generating these vector files, we used the land outputs from moirai as inputs along with separate inputs for the boundaries for the main spatial levels (country, basin and region). Combining the spatial boundaries with land inputs we generated 3 raster outputs (land, no land and combined) for each of the main spatial levels along with all the intersections. A unique key is assigned for each unique spatial boundary.  We then converted these rasters to vectors through a process of polygonization where polygons were dissolved using the key and finally added all metadata (basin names, region names, country names) to each of the vector files. We check and correct geometry errors in the polygons themselves. We also added various validation tests to the code to account for completeness and accuracy. CONTENTS: gcam_boundaries_moirai_3p1_0p5arcmin_wgs84 folder contains the following,   spatial_input_files contain the following, valid_land_area.bil: raster file containing actual land area by grid cell globally. crs: EPSG:4326 WGS84 - World Geodetic System 1984 resolution: 0.5 arc mins (Generated by the moirai LDS) country_out.bil: raster file containing valid land cells matched to country codes. crs: EPSG:4326 WGS84 - World Geodetic System 1984 resolution: 0.5 arc mins (Generated by the moirai LDS) country_out_noland.bil: raster file containing non-land cells matched to country codes. crs: EPSG:4326 WGS84 - World Geodetic System 1984 resolution: 0.5 arc mins (Generated by the moirai LDS) glu_raster.bil: raster file containing valid land cells matched to GLU codes. crs: EPSG:4326 WGS84 - World Geodetic System 1984 resolution: 0.5 arc mins (Generated by the moirai LDS) glu_raster_noland.bil: raster file containing non-land cells matched to GLU codes. crs: EPSG:4326 WGS84 - World Geodetic System 1984 resolution: 0.5 arc mins (Generated by the moirai LDS) region_gcam_out.bil: raster file containing valid land cells matched to GCAM region codes. crs: EPSG:4326 WGS84 - World Geodetic System 1984 resolution: 0.5 arc mins (Generated by the moirai LDS) region_gcam_out_noland.bil: raster file containing non-land cells matched to GCAM region codes. crs: EPSG:4326 WGS84 - World Geodetic System 1984 resolution: 0.5 arc mins (Generated by the moirai LDS) Global235_CLM_5arcmin.bil: raster file containing basin boundaries for all cells output by moirai crs: EPSG:4326 WGS84 - World Geodetic System 1984 resolution: 0.5 arc mins GCAM_region_names.csv- Mapping file with details on GCAM region names (Used to fill in metadata) iso_GCAM_regID.csv- Mapping file containing details on individual country names by iso code. (Used to fill in metadata) basin_to_country_mapping.csv – Mapping file containing details on basin names by country and region. (Used to fill in metadata), main_outputs contains the following,       column names in outputs: key: Unique identifier for feature reg_id: Unique identifier for region (region number) ctry_id: Unique identifier for country (country number) glu_id: Unique identifier for basin (basin number) reg_nm: Region name ctry_nm: Country name glu_nm: Basin name     See the README for more details on the data","language":"eng","note":"DOI: 10.5281/zenodo.4688451\ntype: dataset","publisher":"Zenodo","source":"Zenodo","title":"GCAM boundary spatial products from moirai v3.1","URL":"https://zenodo.org/record/4688451","author":[{"family":"Narayan","given":"Kanishka"},{"family":"Di Vittorio","given":"Alan"},{"family":"Vernon","given":"Chris"}],"accessed":{"date-parts":[["2022",9,20]]},"issued":{"date-parts":[["2021",4,14]]}}}],"schema":"https://github.com/citation-style-language/schema/raw/master/csl-citation.json"} </w:instrText>
      </w:r>
      <w:r w:rsidR="00BE7D26">
        <w:fldChar w:fldCharType="separate"/>
      </w:r>
      <w:r w:rsidR="00BE7D26" w:rsidRPr="00BE7D26">
        <w:rPr>
          <w:rFonts w:cs="Calibri"/>
          <w:szCs w:val="24"/>
          <w:vertAlign w:val="superscript"/>
        </w:rPr>
        <w:t>32</w:t>
      </w:r>
      <w:r w:rsidR="00BE7D26">
        <w:fldChar w:fldCharType="end"/>
      </w:r>
      <w:r w:rsidR="008E4576">
        <w:t xml:space="preserve"> </w:t>
      </w:r>
      <w:r w:rsidR="00F54448">
        <w:t>are</w:t>
      </w:r>
      <w:r w:rsidR="008E4576">
        <w:t xml:space="preserve"> determined by Moirai</w:t>
      </w:r>
      <w:r w:rsidR="00BE7D26">
        <w:fldChar w:fldCharType="begin"/>
      </w:r>
      <w:r w:rsidR="00BE7D26">
        <w:instrText xml:space="preserve"> ADDIN ZOTERO_ITEM CSL_CITATION {"citationID":"Cc3YIssQ","properties":{"formattedCitation":"\\super 33\\nosupersub{}","plainCitation":"33","noteIndex":0},"citationItems":[{"id":1531,"uris":["http://zotero.org/users/2476381/items/5AWIKS6U"],"itemData":{"id":1531,"type":"article-journal","title":"Moirai Version 3: A Data Processing System to Generate Recent Historical Land Inputs for Global Modeling Applications at Various Scales","URL":"http://doi.org/10.5334/jors.266","author":[{"family":"Di Vittorio","given":"Alan"},{"family":"Vernon","given":"Chris R."},{"family":"Shu","given":"Shijie"}],"accessed":{"date-parts":[["2022",10,24]]}}}],"schema":"https://github.com/citation-style-language/schema/raw/master/csl-citation.json"} </w:instrText>
      </w:r>
      <w:r w:rsidR="00BE7D26">
        <w:fldChar w:fldCharType="separate"/>
      </w:r>
      <w:r w:rsidR="00BE7D26" w:rsidRPr="00BE7D26">
        <w:rPr>
          <w:rFonts w:cs="Calibri"/>
          <w:szCs w:val="24"/>
          <w:vertAlign w:val="superscript"/>
        </w:rPr>
        <w:t>33</w:t>
      </w:r>
      <w:r w:rsidR="00BE7D26">
        <w:fldChar w:fldCharType="end"/>
      </w:r>
      <w:r w:rsidR="008E4576">
        <w:t>, the land data system used by GCAM</w:t>
      </w:r>
      <w:r w:rsidR="00E520A0">
        <w:t>)</w:t>
      </w:r>
      <w:r w:rsidR="00FE6382" w:rsidRPr="007700B1">
        <w:t>.</w:t>
      </w:r>
      <w:r w:rsidR="00181C7F" w:rsidRPr="007700B1">
        <w:t xml:space="preserve"> </w:t>
      </w:r>
      <w:bookmarkEnd w:id="4"/>
      <w:r w:rsidR="00153B38" w:rsidRPr="007700B1">
        <w:t>Tethys v1.3.1</w:t>
      </w:r>
      <w:r w:rsidR="00153B38" w:rsidRPr="007700B1">
        <w:fldChar w:fldCharType="begin"/>
      </w:r>
      <w:r w:rsidR="00BE7D26">
        <w:instrText xml:space="preserve"> ADDIN ZOTERO_ITEM CSL_CITATION {"citationID":"w8cC7rbJ","properties":{"formattedCitation":"\\super 34\\nosupersub{}","plainCitation":"34","noteIndex":0},"citationItems":[{"id":1451,"uris":["http://zotero.org/users/2476381/items/PJE9KGWY"],"itemData":{"id":1451,"type":"webpage","container-title":"Zenodo","title":"Tethys v1.3.1","URL":"https://doi.org/10.5281/zenodo.6399488","author":[{"family":"Khan","given":"Zarrar"},{"family":"Thompson","given":"Isaac"},{"family":"Vernon","given":"Chris R."},{"family":"Graham","given":"Neal T."},{"family":"Wild","given":"Thomas B."},{"family":"Chen","given":"Min"}],"issued":{"date-parts":[["2022"]]}}}],"schema":"https://github.com/citation-style-language/schema/raw/master/csl-citation.json"} </w:instrText>
      </w:r>
      <w:r w:rsidR="00153B38" w:rsidRPr="007700B1">
        <w:fldChar w:fldCharType="separate"/>
      </w:r>
      <w:r w:rsidR="00BE7D26" w:rsidRPr="00BE7D26">
        <w:rPr>
          <w:rFonts w:cs="Calibri"/>
          <w:szCs w:val="24"/>
          <w:vertAlign w:val="superscript"/>
        </w:rPr>
        <w:t>34</w:t>
      </w:r>
      <w:r w:rsidR="00153B38" w:rsidRPr="007700B1">
        <w:fldChar w:fldCharType="end"/>
      </w:r>
      <w:r w:rsidR="00153B38" w:rsidRPr="007700B1">
        <w:t xml:space="preserve"> was used to downscale the water withdrawals and consumption outputs from GCAM</w:t>
      </w:r>
      <w:r w:rsidRPr="007700B1">
        <w:t xml:space="preserve"> onto </w:t>
      </w:r>
      <w:r w:rsidR="00AC181B" w:rsidRPr="007700B1">
        <w:t xml:space="preserve">a </w:t>
      </w:r>
      <w:r w:rsidRPr="007700B1">
        <w:t>0.5</w:t>
      </w:r>
      <w:r w:rsidR="005F4FC4" w:rsidRPr="007700B1">
        <w:rPr>
          <w:vertAlign w:val="superscript"/>
        </w:rPr>
        <w:t>o</w:t>
      </w:r>
      <w:r w:rsidRPr="007700B1">
        <w:t xml:space="preserve"> by 0.5</w:t>
      </w:r>
      <w:r w:rsidR="005F4FC4" w:rsidRPr="007700B1">
        <w:rPr>
          <w:vertAlign w:val="superscript"/>
        </w:rPr>
        <w:t>o</w:t>
      </w:r>
      <w:r w:rsidR="005F4FC4" w:rsidRPr="007700B1">
        <w:t xml:space="preserve"> </w:t>
      </w:r>
      <w:r w:rsidRPr="007700B1">
        <w:t>grid</w:t>
      </w:r>
      <w:r w:rsidR="00D62F28" w:rsidRPr="007700B1">
        <w:t xml:space="preserve"> </w:t>
      </w:r>
      <w:r w:rsidR="00501C4D">
        <w:t>(</w:t>
      </w:r>
      <w:r w:rsidR="00D62F28" w:rsidRPr="007700B1">
        <w:t>at the equato</w:t>
      </w:r>
      <w:r w:rsidR="000D73EF" w:rsidRPr="007700B1">
        <w:t>r</w:t>
      </w:r>
      <w:r w:rsidR="00501C4D">
        <w:t>)</w:t>
      </w:r>
      <w:r w:rsidR="00AC181B" w:rsidRPr="007700B1">
        <w:t xml:space="preserve"> as shown in </w:t>
      </w:r>
      <w:r w:rsidR="00FE6382" w:rsidRPr="007700B1">
        <w:rPr>
          <w:highlight w:val="yellow"/>
        </w:rPr>
        <w:fldChar w:fldCharType="begin"/>
      </w:r>
      <w:r w:rsidR="00FE6382" w:rsidRPr="007700B1">
        <w:instrText xml:space="preserve"> REF _Ref100327826 \h </w:instrText>
      </w:r>
      <w:r w:rsidR="00E93450" w:rsidRPr="007700B1">
        <w:rPr>
          <w:highlight w:val="yellow"/>
        </w:rPr>
        <w:instrText xml:space="preserve"> \* MERGEFORMAT </w:instrText>
      </w:r>
      <w:r w:rsidR="00FE6382" w:rsidRPr="007700B1">
        <w:rPr>
          <w:highlight w:val="yellow"/>
        </w:rPr>
      </w:r>
      <w:r w:rsidR="00FE6382" w:rsidRPr="007700B1">
        <w:rPr>
          <w:highlight w:val="yellow"/>
        </w:rPr>
        <w:fldChar w:fldCharType="separate"/>
      </w:r>
      <w:r w:rsidR="00EE391F" w:rsidRPr="007700B1">
        <w:t xml:space="preserve">Figure </w:t>
      </w:r>
      <w:r w:rsidR="00EE391F" w:rsidRPr="00EE391F">
        <w:rPr>
          <w:noProof/>
        </w:rPr>
        <w:t>3</w:t>
      </w:r>
      <w:r w:rsidR="00FE6382" w:rsidRPr="007700B1">
        <w:rPr>
          <w:highlight w:val="yellow"/>
        </w:rPr>
        <w:fldChar w:fldCharType="end"/>
      </w:r>
      <w:r w:rsidR="00FE6382" w:rsidRPr="007700B1">
        <w:t xml:space="preserve">. </w:t>
      </w:r>
      <w:r w:rsidRPr="007700B1">
        <w:t>Of the 259,200 possible grid cells at this resolution (360 x 720), only the 67,420 cells categorized as land are considered.</w:t>
      </w:r>
      <w:r w:rsidR="00F61B89" w:rsidRPr="007700B1">
        <w:t xml:space="preserve"> </w:t>
      </w:r>
      <w:r w:rsidR="00EB7E9B" w:rsidRPr="007700B1">
        <w:t xml:space="preserve">The Tethys outputs focus only on demand-side dynamics, so they make no distinctions </w:t>
      </w:r>
      <w:r w:rsidR="005B4B40" w:rsidRPr="007700B1">
        <w:t>regarding the water supply sources used to meet the demands</w:t>
      </w:r>
      <w:r w:rsidR="00F61B89" w:rsidRPr="007700B1">
        <w:t xml:space="preserve"> (i.e., surface water, groundwater, desalinated water), though </w:t>
      </w:r>
      <w:r w:rsidR="009160E4" w:rsidRPr="007700B1">
        <w:t>GCAM does make this distinction</w:t>
      </w:r>
      <w:r w:rsidR="00F61B89" w:rsidRPr="007700B1">
        <w:t>.</w:t>
      </w:r>
      <w:r w:rsidR="00006EE9">
        <w:t xml:space="preserve"> </w:t>
      </w:r>
      <w:bookmarkStart w:id="5" w:name="_Hlk114236904"/>
      <w:r w:rsidR="00006EE9">
        <w:t>While many adjacent regions differ largely in total water demand, most of this demand is directly related to total population or land area, and often concentrated in a few cells, such as those containing cities. As a result, spatial distributions at the border are smoother than they appear on the region scale map, without additional consideration of the boundaries by Tethys.</w:t>
      </w:r>
      <w:bookmarkEnd w:id="5"/>
    </w:p>
    <w:p w14:paraId="0743F5C6" w14:textId="77777777" w:rsidR="00663AE5" w:rsidRPr="007700B1" w:rsidRDefault="00663AE5" w:rsidP="00A339B8">
      <w:pPr>
        <w:pStyle w:val="NormalWeb"/>
      </w:pPr>
    </w:p>
    <w:p w14:paraId="147CE1EB" w14:textId="63F14DBC" w:rsidR="00AC181B" w:rsidRPr="007700B1" w:rsidRDefault="00AC181B" w:rsidP="00A339B8">
      <w:pPr>
        <w:pStyle w:val="NormalWeb"/>
      </w:pPr>
      <w:r w:rsidRPr="007700B1">
        <w:rPr>
          <w:noProof/>
        </w:rPr>
        <w:lastRenderedPageBreak/>
        <w:drawing>
          <wp:inline distT="0" distB="0" distL="0" distR="0" wp14:anchorId="1817B167" wp14:editId="51A89747">
            <wp:extent cx="5288280" cy="43891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8280" cy="4389120"/>
                    </a:xfrm>
                    <a:prstGeom prst="rect">
                      <a:avLst/>
                    </a:prstGeom>
                    <a:noFill/>
                    <a:ln>
                      <a:noFill/>
                    </a:ln>
                  </pic:spPr>
                </pic:pic>
              </a:graphicData>
            </a:graphic>
          </wp:inline>
        </w:drawing>
      </w:r>
    </w:p>
    <w:p w14:paraId="598A57C3" w14:textId="1317D30A" w:rsidR="00AC181B" w:rsidRPr="007700B1" w:rsidRDefault="00C31566" w:rsidP="00AC181B">
      <w:pPr>
        <w:pStyle w:val="Caption"/>
        <w:rPr>
          <w:i w:val="0"/>
          <w:iCs w:val="0"/>
        </w:rPr>
      </w:pPr>
      <w:bookmarkStart w:id="6" w:name="_Ref100327808"/>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2</w:t>
      </w:r>
      <w:r w:rsidR="00B059B3" w:rsidRPr="007700B1">
        <w:rPr>
          <w:i w:val="0"/>
          <w:iCs w:val="0"/>
          <w:noProof/>
        </w:rPr>
        <w:fldChar w:fldCharType="end"/>
      </w:r>
      <w:bookmarkEnd w:id="6"/>
      <w:r w:rsidRPr="007700B1">
        <w:rPr>
          <w:i w:val="0"/>
          <w:iCs w:val="0"/>
        </w:rPr>
        <w:t xml:space="preserve">. </w:t>
      </w:r>
      <w:r w:rsidR="00AC181B" w:rsidRPr="007700B1">
        <w:rPr>
          <w:i w:val="0"/>
          <w:iCs w:val="0"/>
        </w:rPr>
        <w:t>Water withdrawals and consumption from GCAM by a) 32 GCAM regions for domestic, mining, power generation, industry, and livestock sectors and b) 434 GCAM region and basin intersections for the irrigation sector.</w:t>
      </w:r>
    </w:p>
    <w:p w14:paraId="095D5A94" w14:textId="1D46AB0A" w:rsidR="00AC181B" w:rsidRPr="007700B1" w:rsidRDefault="00483B76" w:rsidP="00CE5BAC">
      <w:pPr>
        <w:ind w:left="-360"/>
      </w:pPr>
      <w:r>
        <w:rPr>
          <w:noProof/>
        </w:rPr>
        <w:lastRenderedPageBreak/>
        <w:drawing>
          <wp:inline distT="0" distB="0" distL="0" distR="0" wp14:anchorId="12B44B28" wp14:editId="11E5C0EC">
            <wp:extent cx="5522976" cy="806663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5181" cy="8069856"/>
                    </a:xfrm>
                    <a:prstGeom prst="rect">
                      <a:avLst/>
                    </a:prstGeom>
                    <a:noFill/>
                    <a:ln>
                      <a:noFill/>
                    </a:ln>
                  </pic:spPr>
                </pic:pic>
              </a:graphicData>
            </a:graphic>
          </wp:inline>
        </w:drawing>
      </w:r>
    </w:p>
    <w:p w14:paraId="699F5DFE" w14:textId="4C41EB80" w:rsidR="0034188E" w:rsidRPr="007700B1" w:rsidRDefault="0034188E" w:rsidP="0034188E">
      <w:pPr>
        <w:pStyle w:val="Caption"/>
        <w:rPr>
          <w:i w:val="0"/>
          <w:iCs w:val="0"/>
        </w:rPr>
      </w:pPr>
      <w:bookmarkStart w:id="7" w:name="_Ref100327826"/>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3</w:t>
      </w:r>
      <w:r w:rsidR="00B059B3" w:rsidRPr="007700B1">
        <w:rPr>
          <w:i w:val="0"/>
          <w:iCs w:val="0"/>
          <w:noProof/>
        </w:rPr>
        <w:fldChar w:fldCharType="end"/>
      </w:r>
      <w:bookmarkEnd w:id="7"/>
      <w:r w:rsidRPr="007700B1">
        <w:rPr>
          <w:i w:val="0"/>
          <w:iCs w:val="0"/>
        </w:rPr>
        <w:t>. Example outputs of Tethys spatial downscaling of 2010 water withdrawals by sector from GCAM regions and basins to 0.5</w:t>
      </w:r>
      <w:r w:rsidRPr="007700B1">
        <w:rPr>
          <w:i w:val="0"/>
          <w:iCs w:val="0"/>
          <w:vertAlign w:val="superscript"/>
        </w:rPr>
        <w:t xml:space="preserve">o </w:t>
      </w:r>
      <w:r w:rsidR="005A496C" w:rsidRPr="007700B1">
        <w:rPr>
          <w:i w:val="0"/>
          <w:iCs w:val="0"/>
        </w:rPr>
        <w:t>x 0.5</w:t>
      </w:r>
      <w:r w:rsidR="005A496C" w:rsidRPr="007700B1">
        <w:rPr>
          <w:i w:val="0"/>
          <w:iCs w:val="0"/>
          <w:vertAlign w:val="superscript"/>
        </w:rPr>
        <w:t xml:space="preserve">o </w:t>
      </w:r>
      <w:r w:rsidR="00694B30" w:rsidRPr="007700B1">
        <w:rPr>
          <w:i w:val="0"/>
          <w:iCs w:val="0"/>
        </w:rPr>
        <w:t>grid</w:t>
      </w:r>
      <w:r w:rsidR="00694B30">
        <w:rPr>
          <w:i w:val="0"/>
          <w:iCs w:val="0"/>
        </w:rPr>
        <w:t xml:space="preserve"> cells</w:t>
      </w:r>
      <w:r w:rsidR="00663AE5" w:rsidRPr="007700B1">
        <w:rPr>
          <w:i w:val="0"/>
          <w:iCs w:val="0"/>
        </w:rPr>
        <w:t>.</w:t>
      </w:r>
    </w:p>
    <w:p w14:paraId="70A131A1" w14:textId="77777777" w:rsidR="00B60DB0" w:rsidRPr="007700B1" w:rsidRDefault="00B60DB0" w:rsidP="00CC543D"/>
    <w:p w14:paraId="2BFBA8BE" w14:textId="07DA612A" w:rsidR="00CC543D" w:rsidRPr="007700B1" w:rsidRDefault="009D1940" w:rsidP="00CC543D">
      <w:r w:rsidRPr="007700B1">
        <w:rPr>
          <w:b/>
          <w:bCs/>
        </w:rPr>
        <w:lastRenderedPageBreak/>
        <w:t>Spatial Downscaling</w:t>
      </w:r>
      <w:r w:rsidR="005135A9" w:rsidRPr="007700B1">
        <w:rPr>
          <w:b/>
          <w:bCs/>
        </w:rPr>
        <w:t xml:space="preserve"> – N</w:t>
      </w:r>
      <w:r w:rsidRPr="007700B1">
        <w:rPr>
          <w:b/>
          <w:bCs/>
        </w:rPr>
        <w:t>on-Agriculture:</w:t>
      </w:r>
      <w:r w:rsidRPr="007700B1">
        <w:t xml:space="preserve"> </w:t>
      </w:r>
      <w:r w:rsidR="00B60DB0" w:rsidRPr="007700B1">
        <w:t xml:space="preserve">Spatial downscaling </w:t>
      </w:r>
      <w:r w:rsidR="000A7394" w:rsidRPr="007700B1">
        <w:t>f</w:t>
      </w:r>
      <w:r w:rsidR="00CC543D" w:rsidRPr="007700B1">
        <w:t>or non-agricultural</w:t>
      </w:r>
      <w:r w:rsidR="000A7394" w:rsidRPr="007700B1">
        <w:t xml:space="preserve"> </w:t>
      </w:r>
      <w:r w:rsidR="00CC543D" w:rsidRPr="007700B1">
        <w:t>(domestic, electricity, manufacturing, and mining), water withdrawals and consumption in each grid cell are assumed to be proportional to that cell’s population</w:t>
      </w:r>
      <w:r w:rsidR="000A7394" w:rsidRPr="007700B1">
        <w:t xml:space="preserve"> as compared to the larger GCAM region within which that grid cell </w:t>
      </w:r>
      <w:r w:rsidR="00883769" w:rsidRPr="007700B1">
        <w:t>is located</w:t>
      </w:r>
      <w:r w:rsidR="00CC543D" w:rsidRPr="007700B1">
        <w:t xml:space="preserve">. The population data set used for this paper is from </w:t>
      </w:r>
      <w:r w:rsidR="000A7394" w:rsidRPr="007700B1">
        <w:t>“</w:t>
      </w:r>
      <w:r w:rsidR="00CC543D" w:rsidRPr="007700B1">
        <w:t>Gridded Population of the World</w:t>
      </w:r>
      <w:r w:rsidR="000A7394" w:rsidRPr="007700B1">
        <w:t>”</w:t>
      </w:r>
      <w:r w:rsidR="00CC543D" w:rsidRPr="007700B1">
        <w:t xml:space="preserve"> (</w:t>
      </w:r>
      <w:r w:rsidR="008A16B1" w:rsidRPr="007700B1">
        <w:t>SEDAC</w:t>
      </w:r>
      <w:r w:rsidR="00CC543D" w:rsidRPr="007700B1">
        <w:t>, 2016)</w:t>
      </w:r>
      <w:r w:rsidR="008A16B1" w:rsidRPr="007700B1">
        <w:fldChar w:fldCharType="begin"/>
      </w:r>
      <w:r w:rsidR="00BE7D26">
        <w:instrText xml:space="preserve"> ADDIN ZOTERO_ITEM CSL_CITATION {"citationID":"SK3Q4XlR","properties":{"formattedCitation":"\\super 35\\nosupersub{}","plainCitation":"35","noteIndex":0},"citationItems":[{"id":257,"uris":["http://zotero.org/users/2476381/items/BRKRBX7L"],"itemData":{"id":257,"type":"webpage","container-title":"Center for International Earth Science Information Network - CIESIN - Columbia University. 2018. Palisades, NY: NASA Socioeconomic Data and Applications Center (SEDAC)","note":"https://sedac.ciesin.columbia.edu/mapping/viewer/","title":"Gridded Population of the World, Version 4 (GPWv4): Population Density, Revision 11","URL":"https://doi.org/10.7927/H49C6VHW","author":[{"literal":"SEDAC"}],"accessed":{"date-parts":[["2019",12,19]]},"issued":{"date-parts":[["2018"]]}}}],"schema":"https://github.com/citation-style-language/schema/raw/master/csl-citation.json"} </w:instrText>
      </w:r>
      <w:r w:rsidR="008A16B1" w:rsidRPr="007700B1">
        <w:fldChar w:fldCharType="separate"/>
      </w:r>
      <w:r w:rsidR="00BE7D26" w:rsidRPr="00BE7D26">
        <w:rPr>
          <w:rFonts w:cs="Calibri"/>
          <w:szCs w:val="24"/>
          <w:vertAlign w:val="superscript"/>
        </w:rPr>
        <w:t>35</w:t>
      </w:r>
      <w:r w:rsidR="008A16B1" w:rsidRPr="007700B1">
        <w:fldChar w:fldCharType="end"/>
      </w:r>
      <w:r w:rsidR="00CC543D" w:rsidRPr="007700B1">
        <w:t xml:space="preserve">. Tethys uses the nearest available year, which for this paper was 2010 in 2010, and 2015 in all other years. Each region’s population is determined by taking the sum of population over all cells belonging to that region. For each of these sectors, Tethys calculates the </w:t>
      </w:r>
      <w:r w:rsidR="00F11496" w:rsidRPr="007700B1">
        <w:t xml:space="preserve">water </w:t>
      </w:r>
      <w:r w:rsidR="00CC543D" w:rsidRPr="007700B1">
        <w:t>withdrawal</w:t>
      </w:r>
      <w:r w:rsidR="00F11496" w:rsidRPr="007700B1">
        <w:t>s and consumption as shown in</w:t>
      </w:r>
      <w:r w:rsidR="00E1361C" w:rsidRPr="007700B1">
        <w:t xml:space="preserve"> Equation </w:t>
      </w:r>
      <w:r w:rsidR="00E1361C" w:rsidRPr="007700B1">
        <w:fldChar w:fldCharType="begin"/>
      </w:r>
      <w:r w:rsidR="00E1361C" w:rsidRPr="007700B1">
        <w:instrText xml:space="preserve"> REF _Ref101440623 \h </w:instrText>
      </w:r>
      <w:r w:rsidR="00E93450" w:rsidRPr="007700B1">
        <w:instrText xml:space="preserve"> \* MERGEFORMAT </w:instrText>
      </w:r>
      <w:r w:rsidR="00E1361C" w:rsidRPr="007700B1">
        <w:fldChar w:fldCharType="separate"/>
      </w:r>
      <w:r w:rsidR="00EE391F" w:rsidRPr="007700B1">
        <w:rPr>
          <w:color w:val="1F497D" w:themeColor="text2"/>
        </w:rPr>
        <w:t>(</w:t>
      </w:r>
      <w:r w:rsidR="00EE391F">
        <w:rPr>
          <w:noProof/>
          <w:color w:val="1F497D" w:themeColor="text2"/>
        </w:rPr>
        <w:t>1</w:t>
      </w:r>
      <w:r w:rsidR="00EE391F" w:rsidRPr="007700B1">
        <w:rPr>
          <w:color w:val="1F497D" w:themeColor="text2"/>
        </w:rPr>
        <w:t>)</w:t>
      </w:r>
      <w:r w:rsidR="00E1361C" w:rsidRPr="007700B1">
        <w:fldChar w:fldCharType="end"/>
      </w:r>
      <w:r w:rsidR="00E1361C" w:rsidRPr="007700B1">
        <w:t xml:space="preserve"> </w:t>
      </w:r>
      <w:r w:rsidR="00F11496" w:rsidRPr="007700B1">
        <w:t xml:space="preserve">and Equation </w:t>
      </w:r>
      <w:r w:rsidR="00F11496" w:rsidRPr="007700B1">
        <w:fldChar w:fldCharType="begin"/>
      </w:r>
      <w:r w:rsidR="00F11496" w:rsidRPr="007700B1">
        <w:instrText xml:space="preserve"> REF _Ref100329153 \h  \* MERGEFORMAT </w:instrText>
      </w:r>
      <w:r w:rsidR="00F11496" w:rsidRPr="007700B1">
        <w:fldChar w:fldCharType="separate"/>
      </w:r>
      <w:r w:rsidR="00EE391F" w:rsidRPr="00EE391F">
        <w:t>(2)</w:t>
      </w:r>
      <w:r w:rsidR="00F11496" w:rsidRPr="007700B1">
        <w:fldChar w:fldCharType="end"/>
      </w:r>
      <w:r w:rsidR="00CC543D" w:rsidRPr="007700B1">
        <w:t xml:space="preserve"> for a given cell by</w:t>
      </w:r>
      <w:r w:rsidR="005A08AC" w:rsidRPr="007700B1">
        <w:t>:</w:t>
      </w:r>
    </w:p>
    <w:p w14:paraId="0BC3650B" w14:textId="56C9186B" w:rsidR="005A08AC" w:rsidRPr="007700B1" w:rsidRDefault="005A08AC"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0"/>
        <w:gridCol w:w="5940"/>
        <w:gridCol w:w="1320"/>
      </w:tblGrid>
      <w:tr w:rsidR="00F11496" w:rsidRPr="007700B1" w14:paraId="036888EF" w14:textId="77777777" w:rsidTr="00962770">
        <w:tc>
          <w:tcPr>
            <w:tcW w:w="1440" w:type="dxa"/>
          </w:tcPr>
          <w:p w14:paraId="5693B42E" w14:textId="77777777" w:rsidR="00F11496" w:rsidRPr="007700B1" w:rsidRDefault="00F11496" w:rsidP="00962770">
            <w:pPr>
              <w:pStyle w:val="Equation"/>
            </w:pPr>
          </w:p>
        </w:tc>
        <w:tc>
          <w:tcPr>
            <w:tcW w:w="6480" w:type="dxa"/>
          </w:tcPr>
          <w:p w14:paraId="7B7432CE" w14:textId="1B2CB471" w:rsidR="00F11496" w:rsidRPr="007700B1" w:rsidRDefault="005C2B5D" w:rsidP="00F11496">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33CE10D5" w14:textId="14FABFBB" w:rsidR="00F11496" w:rsidRPr="007700B1" w:rsidRDefault="00F11496" w:rsidP="00962770">
            <w:pPr>
              <w:pStyle w:val="Equation"/>
              <w:jc w:val="right"/>
            </w:pPr>
            <w:bookmarkStart w:id="8" w:name="_Ref10144062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w:t>
            </w:r>
            <w:r w:rsidRPr="007700B1">
              <w:rPr>
                <w:color w:val="1F497D" w:themeColor="text2"/>
              </w:rPr>
              <w:fldChar w:fldCharType="end"/>
            </w:r>
            <w:r w:rsidRPr="007700B1">
              <w:rPr>
                <w:color w:val="1F497D" w:themeColor="text2"/>
              </w:rPr>
              <w:t>)</w:t>
            </w:r>
            <w:bookmarkEnd w:id="8"/>
          </w:p>
        </w:tc>
      </w:tr>
    </w:tbl>
    <w:p w14:paraId="708539F7" w14:textId="64708A1F" w:rsidR="00CC543D" w:rsidRPr="007700B1" w:rsidRDefault="00CC543D" w:rsidP="00CC54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7"/>
        <w:gridCol w:w="5946"/>
        <w:gridCol w:w="1317"/>
      </w:tblGrid>
      <w:tr w:rsidR="00F11496" w:rsidRPr="007700B1" w14:paraId="18A4B87C" w14:textId="77777777" w:rsidTr="003204A3">
        <w:tc>
          <w:tcPr>
            <w:tcW w:w="1440" w:type="dxa"/>
          </w:tcPr>
          <w:p w14:paraId="01056CAD" w14:textId="77777777" w:rsidR="00F11496" w:rsidRPr="007700B1" w:rsidRDefault="00F11496" w:rsidP="003204A3">
            <w:pPr>
              <w:pStyle w:val="Equation"/>
            </w:pPr>
          </w:p>
        </w:tc>
        <w:tc>
          <w:tcPr>
            <w:tcW w:w="6480" w:type="dxa"/>
          </w:tcPr>
          <w:p w14:paraId="4826CD43" w14:textId="79812AC8" w:rsidR="00F11496" w:rsidRPr="007700B1" w:rsidRDefault="005C2B5D" w:rsidP="003204A3">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cell</m:t>
                        </m:r>
                      </m:sub>
                    </m:sSub>
                  </m:num>
                  <m:den>
                    <m:sSub>
                      <m:sSubPr>
                        <m:ctrlPr>
                          <w:rPr>
                            <w:rFonts w:ascii="Cambria Math" w:hAnsi="Cambria Math"/>
                          </w:rPr>
                        </m:ctrlPr>
                      </m:sSubPr>
                      <m:e>
                        <m:r>
                          <m:rPr>
                            <m:sty m:val="p"/>
                          </m:rPr>
                          <w:rPr>
                            <w:rFonts w:ascii="Cambria Math" w:hAnsi="Cambria Math"/>
                          </w:rPr>
                          <m:t>population</m:t>
                        </m:r>
                      </m:e>
                      <m:sub>
                        <m:r>
                          <m:rPr>
                            <m:sty m:val="p"/>
                          </m:rPr>
                          <w:rPr>
                            <w:rFonts w:ascii="Cambria Math" w:hAnsi="Cambria Math"/>
                          </w:rPr>
                          <m:t>region</m:t>
                        </m:r>
                      </m:sub>
                    </m:sSub>
                  </m:den>
                </m:f>
              </m:oMath>
            </m:oMathPara>
          </w:p>
        </w:tc>
        <w:tc>
          <w:tcPr>
            <w:tcW w:w="1440" w:type="dxa"/>
          </w:tcPr>
          <w:p w14:paraId="139D67D3" w14:textId="5B9FC1C7" w:rsidR="00F11496" w:rsidRPr="007700B1" w:rsidRDefault="00F11496" w:rsidP="003204A3">
            <w:pPr>
              <w:pStyle w:val="Equation"/>
              <w:jc w:val="right"/>
            </w:pPr>
            <w:bookmarkStart w:id="9" w:name="_Ref100329153"/>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w:t>
            </w:r>
            <w:r w:rsidRPr="007700B1">
              <w:rPr>
                <w:color w:val="1F497D" w:themeColor="text2"/>
              </w:rPr>
              <w:fldChar w:fldCharType="end"/>
            </w:r>
            <w:r w:rsidRPr="007700B1">
              <w:rPr>
                <w:color w:val="1F497D" w:themeColor="text2"/>
              </w:rPr>
              <w:t>)</w:t>
            </w:r>
            <w:bookmarkEnd w:id="9"/>
          </w:p>
        </w:tc>
      </w:tr>
    </w:tbl>
    <w:p w14:paraId="0756BD10" w14:textId="0B7E6DB5" w:rsidR="006A42F1" w:rsidRDefault="00A54E0F" w:rsidP="006A42F1">
      <w:bookmarkStart w:id="10" w:name="_Hlk114237078"/>
      <w:r>
        <w:t xml:space="preserve">Large </w:t>
      </w:r>
      <w:r w:rsidR="001D197E">
        <w:t>groups of cells with the same value are a by</w:t>
      </w:r>
      <w:r w:rsidR="00BC2677">
        <w:t>-</w:t>
      </w:r>
      <w:r w:rsidR="001D197E">
        <w:t>product of the areal-weighting method used in the proxy</w:t>
      </w:r>
      <w:r w:rsidR="00006EE9">
        <w:t>, where coarse census data are evenly distributed</w:t>
      </w:r>
      <w:r>
        <w:t>.</w:t>
      </w:r>
    </w:p>
    <w:bookmarkEnd w:id="10"/>
    <w:p w14:paraId="4A6630D0" w14:textId="77777777" w:rsidR="00A54E0F" w:rsidRPr="007700B1" w:rsidRDefault="00A54E0F" w:rsidP="006A42F1"/>
    <w:p w14:paraId="7182E53C" w14:textId="74ABB5BC" w:rsidR="000A7394" w:rsidRPr="007700B1" w:rsidRDefault="009D1940" w:rsidP="000A7394">
      <w:pPr>
        <w:rPr>
          <w:lang w:val="en-US"/>
        </w:rPr>
      </w:pPr>
      <w:r w:rsidRPr="007700B1">
        <w:rPr>
          <w:b/>
          <w:bCs/>
        </w:rPr>
        <w:t>Spatial Downscaling</w:t>
      </w:r>
      <w:r w:rsidR="005135A9" w:rsidRPr="007700B1">
        <w:rPr>
          <w:b/>
          <w:bCs/>
        </w:rPr>
        <w:t xml:space="preserve"> – L</w:t>
      </w:r>
      <w:r w:rsidRPr="007700B1">
        <w:rPr>
          <w:b/>
          <w:bCs/>
        </w:rPr>
        <w:t>ivestock:</w:t>
      </w:r>
      <w:r w:rsidRPr="007700B1">
        <w:t xml:space="preserve"> </w:t>
      </w:r>
      <w:r w:rsidR="00E1361C" w:rsidRPr="007700B1">
        <w:rPr>
          <w:lang w:val="en-US"/>
        </w:rPr>
        <w:t>Spatial</w:t>
      </w:r>
      <w:r w:rsidR="000A7394" w:rsidRPr="007700B1">
        <w:rPr>
          <w:lang w:val="en-US"/>
        </w:rPr>
        <w:t xml:space="preserve"> downscaling of livestock water use</w:t>
      </w:r>
      <w:r w:rsidR="00E7205A" w:rsidRPr="007700B1">
        <w:rPr>
          <w:lang w:val="en-US"/>
        </w:rPr>
        <w:t xml:space="preserve"> is calculated using</w:t>
      </w:r>
      <w:r w:rsidR="000A7394" w:rsidRPr="007700B1">
        <w:rPr>
          <w:lang w:val="en-US"/>
        </w:rPr>
        <w:t xml:space="preserve"> gridded global maps </w:t>
      </w:r>
      <w:r w:rsidR="00E7205A" w:rsidRPr="007700B1">
        <w:rPr>
          <w:lang w:val="en-US"/>
        </w:rPr>
        <w:t>from the FAO gridded livestock of the world (</w:t>
      </w:r>
      <w:proofErr w:type="spellStart"/>
      <w:r w:rsidR="00E7205A" w:rsidRPr="007700B1">
        <w:rPr>
          <w:lang w:val="en-US"/>
        </w:rPr>
        <w:t>Wint</w:t>
      </w:r>
      <w:proofErr w:type="spellEnd"/>
      <w:r w:rsidR="00E7205A" w:rsidRPr="007700B1">
        <w:rPr>
          <w:lang w:val="en-US"/>
        </w:rPr>
        <w:t xml:space="preserve"> and Robinson, 2007)</w:t>
      </w:r>
      <w:r w:rsidR="00E7205A" w:rsidRPr="007700B1">
        <w:rPr>
          <w:lang w:val="en-US"/>
        </w:rPr>
        <w:fldChar w:fldCharType="begin"/>
      </w:r>
      <w:r w:rsidR="00BE7D26">
        <w:rPr>
          <w:lang w:val="en-US"/>
        </w:rPr>
        <w:instrText xml:space="preserve"> ADDIN ZOTERO_ITEM CSL_CITATION {"citationID":"A79FlfIA","properties":{"formattedCitation":"\\super 36\\nosupersub{}","plainCitation":"36","noteIndex":0},"citationItems":[{"id":1477,"uris":["http://zotero.org/users/2476381/items/N5D4AXA3"],"itemData":{"id":1477,"type":"book","collection-number":"FAO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BE7D26" w:rsidRPr="00BE7D26">
        <w:rPr>
          <w:rFonts w:cs="Calibri"/>
          <w:szCs w:val="24"/>
          <w:vertAlign w:val="superscript"/>
        </w:rPr>
        <w:t>36</w:t>
      </w:r>
      <w:r w:rsidR="00E7205A" w:rsidRPr="007700B1">
        <w:rPr>
          <w:lang w:val="en-US"/>
        </w:rPr>
        <w:fldChar w:fldCharType="end"/>
      </w:r>
      <w:r w:rsidR="00E7205A" w:rsidRPr="007700B1">
        <w:rPr>
          <w:lang w:val="en-US"/>
        </w:rPr>
        <w:t xml:space="preserve"> dataset </w:t>
      </w:r>
      <w:r w:rsidR="000A7394" w:rsidRPr="007700B1">
        <w:rPr>
          <w:lang w:val="en-US"/>
        </w:rPr>
        <w:t>for six types of livestock (cattle, buffalo, sheep, goats, pigs, and poultry). GCAM outputs are organized into five types (beef, dairy, pork, poultry, and “</w:t>
      </w:r>
      <w:proofErr w:type="spellStart"/>
      <w:r w:rsidR="000A7394" w:rsidRPr="007700B1">
        <w:rPr>
          <w:lang w:val="en-US"/>
        </w:rPr>
        <w:t>sheepgoat</w:t>
      </w:r>
      <w:proofErr w:type="spellEnd"/>
      <w:r w:rsidR="000A7394" w:rsidRPr="007700B1">
        <w:rPr>
          <w:lang w:val="en-US"/>
        </w:rPr>
        <w:t xml:space="preserve">”), so these </w:t>
      </w:r>
      <w:r w:rsidR="00E7205A" w:rsidRPr="007700B1">
        <w:rPr>
          <w:lang w:val="en-US"/>
        </w:rPr>
        <w:t>are</w:t>
      </w:r>
      <w:r w:rsidR="000A7394" w:rsidRPr="007700B1">
        <w:rPr>
          <w:lang w:val="en-US"/>
        </w:rPr>
        <w:t xml:space="preserve"> first reorganized to match the six </w:t>
      </w:r>
      <w:r w:rsidR="00376B21" w:rsidRPr="007700B1">
        <w:rPr>
          <w:lang w:val="en-US"/>
        </w:rPr>
        <w:t xml:space="preserve">types from </w:t>
      </w:r>
      <w:proofErr w:type="spellStart"/>
      <w:r w:rsidR="00376B21" w:rsidRPr="007700B1">
        <w:rPr>
          <w:lang w:val="en-US"/>
        </w:rPr>
        <w:t>Wint</w:t>
      </w:r>
      <w:proofErr w:type="spellEnd"/>
      <w:r w:rsidR="00376B21" w:rsidRPr="007700B1">
        <w:rPr>
          <w:lang w:val="en-US"/>
        </w:rPr>
        <w:t xml:space="preserve"> and Robinson, 2007</w:t>
      </w:r>
      <w:r w:rsidR="00E7205A" w:rsidRPr="007700B1">
        <w:rPr>
          <w:lang w:val="en-US"/>
        </w:rPr>
        <w:fldChar w:fldCharType="begin"/>
      </w:r>
      <w:r w:rsidR="00BE7D26">
        <w:rPr>
          <w:lang w:val="en-US"/>
        </w:rPr>
        <w:instrText xml:space="preserve"> ADDIN ZOTERO_ITEM CSL_CITATION {"citationID":"Ym7M8Hl7","properties":{"formattedCitation":"\\super 36\\nosupersub{}","plainCitation":"36","noteIndex":0},"citationItems":[{"id":1477,"uris":["http://zotero.org/users/2476381/items/N5D4AXA3"],"itemData":{"id":1477,"type":"book","collection-number":"FAO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BE7D26" w:rsidRPr="00BE7D26">
        <w:rPr>
          <w:rFonts w:cs="Calibri"/>
          <w:szCs w:val="24"/>
          <w:vertAlign w:val="superscript"/>
        </w:rPr>
        <w:t>36</w:t>
      </w:r>
      <w:r w:rsidR="00E7205A" w:rsidRPr="007700B1">
        <w:rPr>
          <w:lang w:val="en-US"/>
        </w:rPr>
        <w:fldChar w:fldCharType="end"/>
      </w:r>
      <w:r w:rsidR="00E7205A" w:rsidRPr="007700B1">
        <w:rPr>
          <w:lang w:val="en-US"/>
        </w:rPr>
        <w:t xml:space="preserve"> </w:t>
      </w:r>
      <w:r w:rsidR="000A7394" w:rsidRPr="007700B1">
        <w:rPr>
          <w:lang w:val="en-US"/>
        </w:rPr>
        <w:t>using ratios for each region</w:t>
      </w:r>
      <w:r w:rsidR="00E7205A" w:rsidRPr="007700B1">
        <w:rPr>
          <w:lang w:val="en-US"/>
        </w:rPr>
        <w:t xml:space="preserve"> </w:t>
      </w:r>
      <w:r w:rsidR="000A7394" w:rsidRPr="007700B1">
        <w:rPr>
          <w:lang w:val="en-US"/>
        </w:rPr>
        <w:t>estimated from</w:t>
      </w:r>
      <w:r w:rsidR="00E7205A" w:rsidRPr="007700B1">
        <w:rPr>
          <w:lang w:val="en-US"/>
        </w:rPr>
        <w:t xml:space="preserve"> the dataset</w:t>
      </w:r>
      <w:r w:rsidR="00376B21" w:rsidRPr="007700B1">
        <w:rPr>
          <w:lang w:val="en-US"/>
        </w:rPr>
        <w:t xml:space="preserve">. The ratios </w:t>
      </w:r>
      <w:r w:rsidR="000A7394" w:rsidRPr="007700B1">
        <w:rPr>
          <w:lang w:val="en-US"/>
        </w:rPr>
        <w:t xml:space="preserve">are stored in </w:t>
      </w:r>
      <w:r w:rsidR="00376B21" w:rsidRPr="007700B1">
        <w:rPr>
          <w:lang w:val="en-US"/>
        </w:rPr>
        <w:t>two</w:t>
      </w:r>
      <w:r w:rsidR="000A7394" w:rsidRPr="007700B1">
        <w:rPr>
          <w:lang w:val="en-US"/>
        </w:rPr>
        <w:t xml:space="preserve"> files</w:t>
      </w:r>
      <w:r w:rsidR="00376B21" w:rsidRPr="007700B1">
        <w:rPr>
          <w:lang w:val="en-US"/>
        </w:rPr>
        <w:t xml:space="preserve"> that are used as inputs to Tethys: </w:t>
      </w:r>
      <w:r w:rsidR="000A7394" w:rsidRPr="007700B1">
        <w:rPr>
          <w:lang w:val="en-US"/>
        </w:rPr>
        <w:t>bfracFAO2005.csv (“buffalo fraction”) and gfracFAO2005.csv (“goat fraction”). The following formulas are used</w:t>
      </w:r>
      <w:r w:rsidR="00376B21" w:rsidRPr="007700B1">
        <w:rPr>
          <w:lang w:val="en-US"/>
        </w:rPr>
        <w:t xml:space="preserve"> to map the </w:t>
      </w:r>
      <w:r w:rsidR="002950C9">
        <w:rPr>
          <w:lang w:val="en-US"/>
        </w:rPr>
        <w:t xml:space="preserve">water withdrawals and consumption values for the </w:t>
      </w:r>
      <w:r w:rsidR="00AF263C" w:rsidRPr="007700B1">
        <w:rPr>
          <w:lang w:val="en-US"/>
        </w:rPr>
        <w:t>five GCAM livestock types to the six livestock types from</w:t>
      </w:r>
      <w:r w:rsidR="00376B21" w:rsidRPr="007700B1">
        <w:rPr>
          <w:lang w:val="en-US"/>
        </w:rPr>
        <w:t xml:space="preserve"> </w:t>
      </w:r>
      <w:proofErr w:type="spellStart"/>
      <w:r w:rsidR="00E7205A" w:rsidRPr="007700B1">
        <w:rPr>
          <w:lang w:val="en-US"/>
        </w:rPr>
        <w:t>Wint</w:t>
      </w:r>
      <w:proofErr w:type="spellEnd"/>
      <w:r w:rsidR="00E7205A" w:rsidRPr="007700B1">
        <w:rPr>
          <w:lang w:val="en-US"/>
        </w:rPr>
        <w:t xml:space="preserve"> and Robinson, 2007</w:t>
      </w:r>
      <w:r w:rsidR="00E7205A" w:rsidRPr="007700B1">
        <w:rPr>
          <w:lang w:val="en-US"/>
        </w:rPr>
        <w:fldChar w:fldCharType="begin"/>
      </w:r>
      <w:r w:rsidR="00BE7D26">
        <w:rPr>
          <w:lang w:val="en-US"/>
        </w:rPr>
        <w:instrText xml:space="preserve"> ADDIN ZOTERO_ITEM CSL_CITATION {"citationID":"shdI8keW","properties":{"formattedCitation":"\\super 36\\nosupersub{}","plainCitation":"36","noteIndex":0},"citationItems":[{"id":1477,"uris":["http://zotero.org/users/2476381/items/N5D4AXA3"],"itemData":{"id":1477,"type":"book","collection-number":"FAO 636.2 W784 2007","publisher":"FAO, Roma (Italia)","source":"Google Scholar","title":"Gridded livestock of the world 2007","author":[{"family":"Wint","given":"William"},{"family":"Robinson","given":"Timothy"}],"issued":{"date-parts":[["2007"]]}}}],"schema":"https://github.com/citation-style-language/schema/raw/master/csl-citation.json"} </w:instrText>
      </w:r>
      <w:r w:rsidR="00E7205A" w:rsidRPr="007700B1">
        <w:rPr>
          <w:lang w:val="en-US"/>
        </w:rPr>
        <w:fldChar w:fldCharType="separate"/>
      </w:r>
      <w:r w:rsidR="00BE7D26" w:rsidRPr="00BE7D26">
        <w:rPr>
          <w:rFonts w:cs="Calibri"/>
          <w:szCs w:val="24"/>
          <w:vertAlign w:val="superscript"/>
        </w:rPr>
        <w:t>36</w:t>
      </w:r>
      <w:r w:rsidR="00E7205A" w:rsidRPr="007700B1">
        <w:rPr>
          <w:lang w:val="en-US"/>
        </w:rPr>
        <w:fldChar w:fldCharType="end"/>
      </w:r>
      <w:r w:rsidR="00E7205A" w:rsidRPr="007700B1">
        <w:rPr>
          <w:lang w:val="en-US"/>
        </w:rPr>
        <w:t xml:space="preserve"> </w:t>
      </w:r>
      <w:r w:rsidR="000A7394" w:rsidRPr="007700B1">
        <w:rPr>
          <w:lang w:val="en-US"/>
        </w:rPr>
        <w:t>for each region:</w:t>
      </w:r>
    </w:p>
    <w:p w14:paraId="5C9E41DC" w14:textId="5C0BB18F"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5933"/>
        <w:gridCol w:w="1323"/>
      </w:tblGrid>
      <w:tr w:rsidR="00E1361C" w:rsidRPr="007700B1" w14:paraId="5E277223" w14:textId="77777777" w:rsidTr="00787AD2">
        <w:tc>
          <w:tcPr>
            <w:tcW w:w="1440" w:type="dxa"/>
          </w:tcPr>
          <w:p w14:paraId="54EB608B" w14:textId="77777777" w:rsidR="00AF263C" w:rsidRPr="007700B1" w:rsidRDefault="00AF263C" w:rsidP="00787AD2">
            <w:pPr>
              <w:pStyle w:val="Equation"/>
            </w:pPr>
          </w:p>
        </w:tc>
        <w:tc>
          <w:tcPr>
            <w:tcW w:w="6480" w:type="dxa"/>
          </w:tcPr>
          <w:p w14:paraId="64E3A497" w14:textId="37CFE0E5" w:rsidR="00AF263C" w:rsidRPr="007700B1" w:rsidRDefault="007700B1" w:rsidP="00787AD2">
            <m:oMathPara>
              <m:oMath>
                <m:r>
                  <m:rPr>
                    <m:sty m:val="p"/>
                  </m:rPr>
                  <w:rPr>
                    <w:rFonts w:ascii="Cambria Math" w:hAnsi="Cambria Math"/>
                  </w:rPr>
                  <m:t xml:space="preserve">buffalo=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×buffalo_fraction</m:t>
                </m:r>
              </m:oMath>
            </m:oMathPara>
          </w:p>
        </w:tc>
        <w:tc>
          <w:tcPr>
            <w:tcW w:w="1440" w:type="dxa"/>
          </w:tcPr>
          <w:p w14:paraId="0C2E0FF9" w14:textId="3BC64ACD" w:rsidR="00AF263C" w:rsidRPr="007700B1" w:rsidRDefault="00AF263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3</w:t>
            </w:r>
            <w:r w:rsidRPr="007700B1">
              <w:rPr>
                <w:color w:val="1F497D" w:themeColor="text2"/>
              </w:rPr>
              <w:fldChar w:fldCharType="end"/>
            </w:r>
            <w:r w:rsidRPr="007700B1">
              <w:rPr>
                <w:color w:val="1F497D" w:themeColor="text2"/>
              </w:rPr>
              <w:t>)</w:t>
            </w:r>
          </w:p>
        </w:tc>
      </w:tr>
    </w:tbl>
    <w:p w14:paraId="47A796F6" w14:textId="77777777"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5936"/>
        <w:gridCol w:w="1321"/>
      </w:tblGrid>
      <w:tr w:rsidR="00E1361C" w:rsidRPr="007700B1" w14:paraId="1BA55B2B" w14:textId="77777777" w:rsidTr="00787AD2">
        <w:tc>
          <w:tcPr>
            <w:tcW w:w="1440" w:type="dxa"/>
          </w:tcPr>
          <w:p w14:paraId="6E9622E0" w14:textId="77777777" w:rsidR="00E1361C" w:rsidRPr="007700B1" w:rsidRDefault="00E1361C" w:rsidP="00787AD2">
            <w:pPr>
              <w:pStyle w:val="Equation"/>
            </w:pPr>
          </w:p>
        </w:tc>
        <w:tc>
          <w:tcPr>
            <w:tcW w:w="6480" w:type="dxa"/>
          </w:tcPr>
          <w:p w14:paraId="10C4E6A3" w14:textId="5B6A7370" w:rsidR="00E1361C" w:rsidRPr="007700B1" w:rsidRDefault="007700B1" w:rsidP="00787AD2">
            <m:oMathPara>
              <m:oMath>
                <m:r>
                  <m:rPr>
                    <m:sty m:val="p"/>
                  </m:rPr>
                  <w:rPr>
                    <w:rFonts w:ascii="Cambria Math" w:hAnsi="Cambria Math"/>
                  </w:rPr>
                  <m:t xml:space="preserve">cattle= </m:t>
                </m:r>
                <m:d>
                  <m:dPr>
                    <m:ctrlPr>
                      <w:rPr>
                        <w:rFonts w:ascii="Cambria Math" w:hAnsi="Cambria Math"/>
                      </w:rPr>
                    </m:ctrlPr>
                  </m:dPr>
                  <m:e>
                    <m:r>
                      <m:rPr>
                        <m:sty m:val="p"/>
                      </m:rPr>
                      <w:rPr>
                        <w:rFonts w:ascii="Cambria Math" w:hAnsi="Cambria Math"/>
                      </w:rPr>
                      <m:t>beef+ dairy</m:t>
                    </m:r>
                  </m:e>
                </m:d>
                <m:r>
                  <m:rPr>
                    <m:sty m:val="p"/>
                  </m:rPr>
                  <w:rPr>
                    <w:rFonts w:ascii="Cambria Math" w:hAnsi="Cambria Math"/>
                  </w:rPr>
                  <m:t>×</m:t>
                </m:r>
                <m:d>
                  <m:dPr>
                    <m:ctrlPr>
                      <w:rPr>
                        <w:rFonts w:ascii="Cambria Math" w:hAnsi="Cambria Math"/>
                      </w:rPr>
                    </m:ctrlPr>
                  </m:dPr>
                  <m:e>
                    <m:r>
                      <m:rPr>
                        <m:sty m:val="p"/>
                      </m:rPr>
                      <w:rPr>
                        <w:rFonts w:ascii="Cambria Math" w:hAnsi="Cambria Math"/>
                      </w:rPr>
                      <m:t>1-buffalo_fraction</m:t>
                    </m:r>
                  </m:e>
                </m:d>
              </m:oMath>
            </m:oMathPara>
          </w:p>
        </w:tc>
        <w:tc>
          <w:tcPr>
            <w:tcW w:w="1440" w:type="dxa"/>
          </w:tcPr>
          <w:p w14:paraId="6CD0A70C" w14:textId="11CCE9C7"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4</w:t>
            </w:r>
            <w:r w:rsidRPr="007700B1">
              <w:rPr>
                <w:color w:val="1F497D" w:themeColor="text2"/>
              </w:rPr>
              <w:fldChar w:fldCharType="end"/>
            </w:r>
            <w:r w:rsidRPr="007700B1">
              <w:rPr>
                <w:color w:val="1F497D" w:themeColor="text2"/>
              </w:rPr>
              <w:t>)</w:t>
            </w:r>
          </w:p>
        </w:tc>
      </w:tr>
    </w:tbl>
    <w:p w14:paraId="5D2B0EDD" w14:textId="04BA9991" w:rsidR="00AF263C" w:rsidRPr="007700B1" w:rsidRDefault="00AF263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5923"/>
        <w:gridCol w:w="1327"/>
      </w:tblGrid>
      <w:tr w:rsidR="00E1361C" w:rsidRPr="007700B1" w14:paraId="7A94E721" w14:textId="77777777" w:rsidTr="00787AD2">
        <w:tc>
          <w:tcPr>
            <w:tcW w:w="1440" w:type="dxa"/>
          </w:tcPr>
          <w:p w14:paraId="7AC40B9E" w14:textId="77777777" w:rsidR="00E1361C" w:rsidRPr="007700B1" w:rsidRDefault="00E1361C" w:rsidP="00787AD2">
            <w:pPr>
              <w:pStyle w:val="Equation"/>
            </w:pPr>
          </w:p>
        </w:tc>
        <w:tc>
          <w:tcPr>
            <w:tcW w:w="6480" w:type="dxa"/>
          </w:tcPr>
          <w:p w14:paraId="4DFEB272" w14:textId="4C116276" w:rsidR="00E1361C" w:rsidRPr="007700B1" w:rsidRDefault="007700B1" w:rsidP="00787AD2">
            <m:oMathPara>
              <m:oMath>
                <m:r>
                  <m:rPr>
                    <m:sty m:val="p"/>
                  </m:rPr>
                  <w:rPr>
                    <w:rFonts w:ascii="Cambria Math" w:hAnsi="Cambria Math"/>
                  </w:rPr>
                  <m:t xml:space="preserve">goat=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×goat_fraction</m:t>
                </m:r>
              </m:oMath>
            </m:oMathPara>
          </w:p>
        </w:tc>
        <w:tc>
          <w:tcPr>
            <w:tcW w:w="1440" w:type="dxa"/>
          </w:tcPr>
          <w:p w14:paraId="3F10979B" w14:textId="7F223E91"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5</w:t>
            </w:r>
            <w:r w:rsidRPr="007700B1">
              <w:rPr>
                <w:color w:val="1F497D" w:themeColor="text2"/>
              </w:rPr>
              <w:fldChar w:fldCharType="end"/>
            </w:r>
            <w:r w:rsidRPr="007700B1">
              <w:rPr>
                <w:color w:val="1F497D" w:themeColor="text2"/>
              </w:rPr>
              <w:t>)</w:t>
            </w:r>
          </w:p>
        </w:tc>
      </w:tr>
    </w:tbl>
    <w:p w14:paraId="05A200C2" w14:textId="76707394" w:rsidR="00E1361C" w:rsidRPr="007700B1" w:rsidRDefault="00E1361C" w:rsidP="000A739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7"/>
        <w:gridCol w:w="5927"/>
        <w:gridCol w:w="1326"/>
      </w:tblGrid>
      <w:tr w:rsidR="00E1361C" w:rsidRPr="007700B1" w14:paraId="493F67E8" w14:textId="77777777" w:rsidTr="00787AD2">
        <w:tc>
          <w:tcPr>
            <w:tcW w:w="1440" w:type="dxa"/>
          </w:tcPr>
          <w:p w14:paraId="23721CEB" w14:textId="77777777" w:rsidR="00E1361C" w:rsidRPr="007700B1" w:rsidRDefault="00E1361C" w:rsidP="00787AD2">
            <w:pPr>
              <w:pStyle w:val="Equation"/>
            </w:pPr>
          </w:p>
        </w:tc>
        <w:tc>
          <w:tcPr>
            <w:tcW w:w="6480" w:type="dxa"/>
          </w:tcPr>
          <w:p w14:paraId="6BCC1E0A" w14:textId="3C18283B" w:rsidR="00E1361C" w:rsidRPr="007700B1" w:rsidRDefault="007700B1" w:rsidP="00787AD2">
            <m:oMathPara>
              <m:oMath>
                <m:r>
                  <m:rPr>
                    <m:sty m:val="p"/>
                  </m:rPr>
                  <w:rPr>
                    <w:rFonts w:ascii="Cambria Math" w:hAnsi="Cambria Math"/>
                  </w:rPr>
                  <m:t xml:space="preserve">sheep= </m:t>
                </m:r>
                <m:d>
                  <m:dPr>
                    <m:ctrlPr>
                      <w:rPr>
                        <w:rFonts w:ascii="Cambria Math" w:hAnsi="Cambria Math"/>
                      </w:rPr>
                    </m:ctrlPr>
                  </m:dPr>
                  <m:e>
                    <m:r>
                      <m:rPr>
                        <m:sty m:val="p"/>
                      </m:rPr>
                      <w:rPr>
                        <w:rFonts w:ascii="Cambria Math" w:hAnsi="Cambria Math"/>
                      </w:rPr>
                      <m:t>sheepgoat</m:t>
                    </m:r>
                  </m:e>
                </m:d>
                <m:r>
                  <m:rPr>
                    <m:sty m:val="p"/>
                  </m:rPr>
                  <w:rPr>
                    <w:rFonts w:ascii="Cambria Math" w:hAnsi="Cambria Math"/>
                  </w:rPr>
                  <m:t>×(1-goat_fraction)</m:t>
                </m:r>
              </m:oMath>
            </m:oMathPara>
          </w:p>
        </w:tc>
        <w:tc>
          <w:tcPr>
            <w:tcW w:w="1440" w:type="dxa"/>
          </w:tcPr>
          <w:p w14:paraId="10A94818" w14:textId="67195A96" w:rsidR="00E1361C" w:rsidRPr="007700B1" w:rsidRDefault="00E1361C"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6</w:t>
            </w:r>
            <w:r w:rsidRPr="007700B1">
              <w:rPr>
                <w:color w:val="1F497D" w:themeColor="text2"/>
              </w:rPr>
              <w:fldChar w:fldCharType="end"/>
            </w:r>
            <w:r w:rsidRPr="007700B1">
              <w:rPr>
                <w:color w:val="1F497D" w:themeColor="text2"/>
              </w:rPr>
              <w:t>)</w:t>
            </w:r>
          </w:p>
        </w:tc>
      </w:tr>
    </w:tbl>
    <w:p w14:paraId="530EDEF0" w14:textId="77777777" w:rsidR="00E1361C" w:rsidRPr="007700B1" w:rsidRDefault="00E1361C" w:rsidP="000A7394">
      <w:pPr>
        <w:rPr>
          <w:lang w:val="en-US"/>
        </w:rPr>
      </w:pPr>
    </w:p>
    <w:p w14:paraId="0741AA91" w14:textId="1F38B0F0" w:rsidR="000A7394" w:rsidRPr="007700B1" w:rsidRDefault="000A7394" w:rsidP="000A7394">
      <w:pPr>
        <w:rPr>
          <w:lang w:val="en-US"/>
        </w:rPr>
      </w:pPr>
      <w:r w:rsidRPr="007700B1">
        <w:rPr>
          <w:lang w:val="en-US"/>
        </w:rPr>
        <w:t>No adjustment is required for pork (pigs) or poultry. After this, downscaling for each livestock type is very similar to downscaling the nonagricultural sectors, except the respective livestock population (heads) is used as the proxy instead of human population.</w:t>
      </w:r>
    </w:p>
    <w:p w14:paraId="5CE899FD" w14:textId="1A9997E9" w:rsidR="00E1361C" w:rsidRPr="007700B1" w:rsidRDefault="00E1361C" w:rsidP="00F33A39">
      <w:pPr>
        <w:rPr>
          <w:lang w:val="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1361C" w:rsidRPr="007700B1" w14:paraId="1D6F4278" w14:textId="77777777" w:rsidTr="00F33A39">
        <w:tc>
          <w:tcPr>
            <w:tcW w:w="236" w:type="dxa"/>
          </w:tcPr>
          <w:p w14:paraId="268D7265" w14:textId="77777777" w:rsidR="00E1361C" w:rsidRPr="007700B1" w:rsidRDefault="00E1361C" w:rsidP="00F33A39">
            <w:pPr>
              <w:pStyle w:val="Equation"/>
            </w:pPr>
          </w:p>
        </w:tc>
        <w:tc>
          <w:tcPr>
            <w:tcW w:w="6982" w:type="dxa"/>
          </w:tcPr>
          <w:p w14:paraId="1B6A633C" w14:textId="4253E8FF" w:rsidR="00E1361C" w:rsidRPr="007700B1" w:rsidRDefault="005C2B5D" w:rsidP="00F33A39">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5B6DC6C4" w14:textId="58637660" w:rsidR="00E1361C" w:rsidRPr="007700B1" w:rsidRDefault="00E1361C" w:rsidP="00F33A39">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7</w:t>
            </w:r>
            <w:r w:rsidRPr="007700B1">
              <w:rPr>
                <w:color w:val="1F497D" w:themeColor="text2"/>
              </w:rPr>
              <w:fldChar w:fldCharType="end"/>
            </w:r>
            <w:r w:rsidRPr="007700B1">
              <w:rPr>
                <w:color w:val="1F497D" w:themeColor="text2"/>
              </w:rPr>
              <w:t>)</w:t>
            </w:r>
          </w:p>
        </w:tc>
      </w:tr>
    </w:tbl>
    <w:p w14:paraId="5055B356" w14:textId="77777777" w:rsidR="00E1361C" w:rsidRPr="007700B1" w:rsidRDefault="00E1361C" w:rsidP="00F33A39"/>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565D2F" w:rsidRPr="007700B1" w14:paraId="2ED585FB" w14:textId="77777777" w:rsidTr="00787AD2">
        <w:tc>
          <w:tcPr>
            <w:tcW w:w="236" w:type="dxa"/>
          </w:tcPr>
          <w:p w14:paraId="531ED478" w14:textId="77777777" w:rsidR="00565D2F" w:rsidRPr="007700B1" w:rsidRDefault="00565D2F" w:rsidP="00787AD2">
            <w:pPr>
              <w:pStyle w:val="Equation"/>
            </w:pPr>
          </w:p>
        </w:tc>
        <w:tc>
          <w:tcPr>
            <w:tcW w:w="6982" w:type="dxa"/>
          </w:tcPr>
          <w:p w14:paraId="60C9DC34" w14:textId="57B564D0" w:rsidR="00565D2F" w:rsidRPr="007700B1" w:rsidRDefault="005C2B5D" w:rsidP="00787AD2">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cell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animal, 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animal,cell</m:t>
                        </m:r>
                      </m:sub>
                    </m:sSub>
                  </m:num>
                  <m:den>
                    <m:sSub>
                      <m:sSubPr>
                        <m:ctrlPr>
                          <w:rPr>
                            <w:rFonts w:ascii="Cambria Math" w:hAnsi="Cambria Math"/>
                          </w:rPr>
                        </m:ctrlPr>
                      </m:sSubPr>
                      <m:e>
                        <m:r>
                          <m:rPr>
                            <m:sty m:val="p"/>
                          </m:rPr>
                          <w:rPr>
                            <w:rFonts w:ascii="Cambria Math" w:hAnsi="Cambria Math"/>
                          </w:rPr>
                          <m:t>heads</m:t>
                        </m:r>
                      </m:e>
                      <m:sub>
                        <m:r>
                          <m:rPr>
                            <m:sty m:val="p"/>
                          </m:rPr>
                          <w:rPr>
                            <w:rFonts w:ascii="Cambria Math" w:hAnsi="Cambria Math"/>
                          </w:rPr>
                          <m:t>animal,region</m:t>
                        </m:r>
                      </m:sub>
                    </m:sSub>
                  </m:den>
                </m:f>
              </m:oMath>
            </m:oMathPara>
          </w:p>
        </w:tc>
        <w:tc>
          <w:tcPr>
            <w:tcW w:w="1345" w:type="dxa"/>
          </w:tcPr>
          <w:p w14:paraId="3B11A436" w14:textId="548562CC" w:rsidR="00565D2F" w:rsidRPr="007700B1" w:rsidRDefault="00565D2F"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8</w:t>
            </w:r>
            <w:r w:rsidRPr="007700B1">
              <w:rPr>
                <w:color w:val="1F497D" w:themeColor="text2"/>
              </w:rPr>
              <w:fldChar w:fldCharType="end"/>
            </w:r>
            <w:r w:rsidRPr="007700B1">
              <w:rPr>
                <w:color w:val="1F497D" w:themeColor="text2"/>
              </w:rPr>
              <w:t>)</w:t>
            </w:r>
          </w:p>
        </w:tc>
      </w:tr>
    </w:tbl>
    <w:p w14:paraId="11657587" w14:textId="77777777" w:rsidR="00E1361C" w:rsidRPr="007700B1" w:rsidRDefault="00E1361C" w:rsidP="000A7394">
      <w:pPr>
        <w:rPr>
          <w:lang w:val="en-US"/>
        </w:rPr>
      </w:pPr>
    </w:p>
    <w:p w14:paraId="0E5B2567" w14:textId="77777777" w:rsidR="000A7394" w:rsidRPr="007700B1" w:rsidRDefault="000A7394" w:rsidP="000A7394">
      <w:pPr>
        <w:rPr>
          <w:lang w:val="en-US"/>
        </w:rPr>
      </w:pPr>
    </w:p>
    <w:p w14:paraId="59B69A1D" w14:textId="44038745" w:rsidR="000A7394" w:rsidRPr="007700B1" w:rsidRDefault="000A7394" w:rsidP="000A7394">
      <w:pPr>
        <w:rPr>
          <w:lang w:val="en-US"/>
        </w:rPr>
      </w:pPr>
      <w:r w:rsidRPr="007700B1">
        <w:rPr>
          <w:lang w:val="en-US"/>
        </w:rPr>
        <w:lastRenderedPageBreak/>
        <w:t>The results for each of the six types are then added together to get the total livestock withdrawal</w:t>
      </w:r>
      <w:r w:rsidR="00F65042" w:rsidRPr="007700B1">
        <w:rPr>
          <w:lang w:val="en-US"/>
        </w:rPr>
        <w:t xml:space="preserve"> and consumption </w:t>
      </w:r>
      <w:r w:rsidRPr="007700B1">
        <w:rPr>
          <w:lang w:val="en-US"/>
        </w:rPr>
        <w:t>for each cell:</w:t>
      </w:r>
    </w:p>
    <w:p w14:paraId="56692F04" w14:textId="759D8D24"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882"/>
        <w:gridCol w:w="461"/>
      </w:tblGrid>
      <w:tr w:rsidR="00F65042" w:rsidRPr="007700B1" w14:paraId="34D424E8" w14:textId="77777777" w:rsidTr="00F65042">
        <w:tc>
          <w:tcPr>
            <w:tcW w:w="236" w:type="dxa"/>
          </w:tcPr>
          <w:p w14:paraId="3358A771" w14:textId="77777777" w:rsidR="00F65042" w:rsidRPr="007700B1" w:rsidRDefault="00F65042" w:rsidP="00787AD2">
            <w:pPr>
              <w:pStyle w:val="Equation"/>
            </w:pPr>
            <w:bookmarkStart w:id="11" w:name="_Hlk101444236"/>
          </w:p>
        </w:tc>
        <w:tc>
          <w:tcPr>
            <w:tcW w:w="7882" w:type="dxa"/>
          </w:tcPr>
          <w:p w14:paraId="61D57950" w14:textId="16876F4A" w:rsidR="00F65042" w:rsidRPr="007700B1" w:rsidRDefault="005C2B5D" w:rsidP="00F6504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poultry,cell</m:t>
                                </m:r>
                              </m:sub>
                            </m:sSub>
                          </m:e>
                        </m:eqArr>
                      </m:den>
                    </m:f>
                  </m:e>
                </m:d>
              </m:oMath>
            </m:oMathPara>
          </w:p>
          <w:p w14:paraId="6B1C64E7" w14:textId="5A8600B1" w:rsidR="00F65042" w:rsidRPr="007700B1" w:rsidRDefault="00F65042" w:rsidP="00787AD2">
            <w:pPr>
              <w:ind w:left="-1392" w:right="-1092"/>
              <w:rPr>
                <w:rFonts w:asciiTheme="minorHAnsi" w:hAnsiTheme="minorHAnsi"/>
              </w:rPr>
            </w:pPr>
          </w:p>
        </w:tc>
        <w:tc>
          <w:tcPr>
            <w:tcW w:w="461" w:type="dxa"/>
          </w:tcPr>
          <w:p w14:paraId="3B57DD5E" w14:textId="32B2E38F"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9</w:t>
            </w:r>
            <w:r w:rsidRPr="007700B1">
              <w:rPr>
                <w:color w:val="1F497D" w:themeColor="text2"/>
              </w:rPr>
              <w:fldChar w:fldCharType="end"/>
            </w:r>
            <w:r w:rsidRPr="007700B1">
              <w:rPr>
                <w:color w:val="1F497D" w:themeColor="text2"/>
              </w:rPr>
              <w:t>)</w:t>
            </w:r>
          </w:p>
        </w:tc>
      </w:tr>
      <w:bookmarkEnd w:id="11"/>
    </w:tbl>
    <w:p w14:paraId="383CA506" w14:textId="77777777" w:rsidR="00F65042" w:rsidRPr="007700B1" w:rsidRDefault="00F65042" w:rsidP="000A7394">
      <w:pPr>
        <w:rPr>
          <w:lang w:val="en-US"/>
        </w:rPr>
      </w:pPr>
    </w:p>
    <w:tbl>
      <w:tblPr>
        <w:tblStyle w:val="TableGrid"/>
        <w:tblW w:w="8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770"/>
        <w:gridCol w:w="573"/>
      </w:tblGrid>
      <w:tr w:rsidR="00F65042" w:rsidRPr="007700B1" w14:paraId="4A12C5AF" w14:textId="77777777" w:rsidTr="00787AD2">
        <w:tc>
          <w:tcPr>
            <w:tcW w:w="236" w:type="dxa"/>
          </w:tcPr>
          <w:p w14:paraId="68074640" w14:textId="77777777" w:rsidR="00F65042" w:rsidRPr="007700B1" w:rsidRDefault="00F65042" w:rsidP="00787AD2">
            <w:pPr>
              <w:pStyle w:val="Equation"/>
            </w:pPr>
          </w:p>
        </w:tc>
        <w:tc>
          <w:tcPr>
            <w:tcW w:w="7882" w:type="dxa"/>
          </w:tcPr>
          <w:p w14:paraId="7A1EF93C" w14:textId="44BA1FB9" w:rsidR="00F65042" w:rsidRPr="007700B1" w:rsidRDefault="005C2B5D" w:rsidP="00787AD2">
            <w:pPr>
              <w:ind w:left="-1392" w:right="252"/>
              <w:rPr>
                <w:rFonts w:asciiTheme="minorHAnsi" w:hAnsiTheme="minorHAnsi"/>
              </w:rPr>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livestock, cell</m:t>
                    </m:r>
                  </m:sub>
                </m:sSub>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cattle,cell</m:t>
                            </m:r>
                          </m:sub>
                        </m:sSub>
                        <m:r>
                          <m:rPr>
                            <m:sty m:val="p"/>
                          </m:rPr>
                          <w:rPr>
                            <w:rFonts w:ascii="Cambria Math" w:hAnsi="Cambria Math"/>
                          </w:rPr>
                          <m:t xml:space="preserve">+ </m:t>
                        </m:r>
                      </m:num>
                      <m:den>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buffalo,cell</m:t>
                                </m:r>
                              </m:sub>
                            </m:sSub>
                            <m:r>
                              <m:rPr>
                                <m:sty m:val="p"/>
                              </m:rPr>
                              <w:rPr>
                                <w:rFonts w:ascii="Cambria Math" w:hAnsi="Cambria Math"/>
                              </w:rPr>
                              <m:t>+</m:t>
                            </m: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sheep,cell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goat,cell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pigs,cell</m:t>
                                </m:r>
                              </m:sub>
                            </m:sSub>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poultry,cell</m:t>
                                </m:r>
                              </m:sub>
                            </m:sSub>
                          </m:e>
                        </m:eqArr>
                      </m:den>
                    </m:f>
                  </m:e>
                </m:d>
              </m:oMath>
            </m:oMathPara>
          </w:p>
          <w:p w14:paraId="114C79E5" w14:textId="77777777" w:rsidR="00F65042" w:rsidRPr="007700B1" w:rsidRDefault="00F65042" w:rsidP="00787AD2">
            <w:pPr>
              <w:ind w:left="-1392" w:right="-1092"/>
              <w:rPr>
                <w:rFonts w:asciiTheme="minorHAnsi" w:hAnsiTheme="minorHAnsi"/>
              </w:rPr>
            </w:pPr>
          </w:p>
        </w:tc>
        <w:tc>
          <w:tcPr>
            <w:tcW w:w="461" w:type="dxa"/>
          </w:tcPr>
          <w:p w14:paraId="3DED0CD9" w14:textId="07FBC017" w:rsidR="00F65042" w:rsidRPr="007700B1" w:rsidRDefault="00F65042" w:rsidP="00787AD2">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10</w:t>
            </w:r>
            <w:r w:rsidRPr="007700B1">
              <w:rPr>
                <w:color w:val="1F497D" w:themeColor="text2"/>
              </w:rPr>
              <w:fldChar w:fldCharType="end"/>
            </w:r>
            <w:r w:rsidRPr="007700B1">
              <w:rPr>
                <w:color w:val="1F497D" w:themeColor="text2"/>
              </w:rPr>
              <w:t>)</w:t>
            </w:r>
          </w:p>
        </w:tc>
      </w:tr>
    </w:tbl>
    <w:p w14:paraId="4D431F21" w14:textId="5D19937E" w:rsidR="000A7394" w:rsidRPr="007700B1" w:rsidRDefault="000A7394" w:rsidP="000A7394">
      <w:pPr>
        <w:rPr>
          <w:lang w:val="en-US"/>
        </w:rPr>
      </w:pPr>
    </w:p>
    <w:p w14:paraId="3B541AEA" w14:textId="43EBACAF" w:rsidR="00FE32C4" w:rsidRDefault="005135A9" w:rsidP="00FE32C4">
      <w:pPr>
        <w:shd w:val="clear" w:color="auto" w:fill="FFFFFF"/>
        <w:spacing w:after="158"/>
        <w:jc w:val="left"/>
        <w:rPr>
          <w:ins w:id="12" w:author="Thompson, Isaac F" w:date="2022-10-25T10:35:00Z"/>
          <w:rFonts w:ascii="Source Sans Pro" w:hAnsi="Source Sans Pro"/>
          <w:color w:val="333333"/>
          <w:sz w:val="23"/>
          <w:szCs w:val="23"/>
          <w:lang w:val="en-US" w:eastAsia="en-US"/>
        </w:rPr>
      </w:pPr>
      <w:r w:rsidRPr="007700B1">
        <w:rPr>
          <w:rFonts w:asciiTheme="minorHAnsi" w:hAnsiTheme="minorHAnsi" w:cstheme="minorHAnsi"/>
          <w:b/>
          <w:bCs/>
        </w:rPr>
        <w:t>Spatial Downscaling – Irrigation:</w:t>
      </w:r>
      <w:r w:rsidRPr="007700B1">
        <w:rPr>
          <w:rFonts w:asciiTheme="minorHAnsi" w:hAnsiTheme="minorHAnsi" w:cstheme="minorHAnsi"/>
        </w:rPr>
        <w:t xml:space="preserve"> </w:t>
      </w:r>
      <w:r w:rsidRPr="007700B1">
        <w:rPr>
          <w:rFonts w:asciiTheme="minorHAnsi" w:hAnsiTheme="minorHAnsi" w:cstheme="minorHAnsi"/>
          <w:color w:val="333333"/>
          <w:sz w:val="23"/>
          <w:szCs w:val="23"/>
          <w:lang w:val="en-US" w:eastAsia="en-US"/>
        </w:rPr>
        <w:t xml:space="preserve">GCAM irrigation </w:t>
      </w:r>
      <w:r w:rsidR="00FC54B3" w:rsidRPr="007700B1">
        <w:rPr>
          <w:rFonts w:asciiTheme="minorHAnsi" w:hAnsiTheme="minorHAnsi" w:cstheme="minorHAnsi"/>
          <w:color w:val="333333"/>
          <w:sz w:val="23"/>
          <w:szCs w:val="23"/>
          <w:lang w:val="en-US" w:eastAsia="en-US"/>
        </w:rPr>
        <w:t xml:space="preserve">water </w:t>
      </w:r>
      <w:r w:rsidRPr="007700B1">
        <w:rPr>
          <w:rFonts w:asciiTheme="minorHAnsi" w:hAnsiTheme="minorHAnsi" w:cstheme="minorHAnsi"/>
          <w:color w:val="333333"/>
          <w:sz w:val="23"/>
          <w:szCs w:val="23"/>
          <w:lang w:val="en-US" w:eastAsia="en-US"/>
        </w:rPr>
        <w:t>withdrawal and consumption outputs are organized by 13 crop types: Biomass, Corn, Fiber Crop, Misc</w:t>
      </w:r>
      <w:r w:rsidR="00177EFE" w:rsidRPr="007700B1">
        <w:rPr>
          <w:rFonts w:asciiTheme="minorHAnsi" w:hAnsiTheme="minorHAnsi" w:cstheme="minorHAnsi"/>
          <w:color w:val="333333"/>
          <w:sz w:val="23"/>
          <w:szCs w:val="23"/>
          <w:lang w:val="en-US" w:eastAsia="en-US"/>
        </w:rPr>
        <w:t>ellaneous</w:t>
      </w:r>
      <w:r w:rsidRPr="007700B1">
        <w:rPr>
          <w:rFonts w:asciiTheme="minorHAnsi" w:hAnsiTheme="minorHAnsi" w:cstheme="minorHAnsi"/>
          <w:color w:val="333333"/>
          <w:sz w:val="23"/>
          <w:szCs w:val="23"/>
          <w:lang w:val="en-US" w:eastAsia="en-US"/>
        </w:rPr>
        <w:t xml:space="preserve"> Crop, Oil Crop, Other Grain, Palm Fruit, Rice, Root Tuber, Sugar Crop, Wheat, Fodder Herb, and Fodder Grass. </w:t>
      </w:r>
      <w:r w:rsidR="00313A17" w:rsidRPr="007700B1">
        <w:rPr>
          <w:rFonts w:asciiTheme="minorHAnsi" w:hAnsiTheme="minorHAnsi" w:cstheme="minorHAnsi"/>
          <w:color w:val="333333"/>
          <w:sz w:val="23"/>
          <w:szCs w:val="23"/>
          <w:lang w:val="en-US" w:eastAsia="en-US"/>
        </w:rPr>
        <w:t xml:space="preserve">By downscaling GCAM output, </w:t>
      </w:r>
      <w:r w:rsidRPr="007700B1">
        <w:rPr>
          <w:rFonts w:asciiTheme="minorHAnsi" w:hAnsiTheme="minorHAnsi" w:cstheme="minorHAnsi"/>
          <w:color w:val="333333"/>
          <w:sz w:val="23"/>
          <w:szCs w:val="23"/>
          <w:lang w:val="en-US" w:eastAsia="en-US"/>
        </w:rPr>
        <w:t>Demeter</w:t>
      </w:r>
      <w:r w:rsidR="00E7205A" w:rsidRPr="007700B1">
        <w:rPr>
          <w:rFonts w:asciiTheme="minorHAnsi" w:hAnsiTheme="minorHAnsi" w:cstheme="minorHAnsi"/>
          <w:color w:val="333333"/>
          <w:sz w:val="23"/>
          <w:szCs w:val="23"/>
          <w:lang w:val="en-US" w:eastAsia="en-US"/>
        </w:rPr>
        <w:fldChar w:fldCharType="begin"/>
      </w:r>
      <w:r w:rsidR="00A119CB">
        <w:rPr>
          <w:rFonts w:asciiTheme="minorHAnsi" w:hAnsiTheme="minorHAnsi" w:cstheme="minorHAnsi"/>
          <w:color w:val="333333"/>
          <w:sz w:val="23"/>
          <w:szCs w:val="23"/>
          <w:lang w:val="en-US" w:eastAsia="en-US"/>
        </w:rPr>
        <w:instrText xml:space="preserve"> ADDIN ZOTERO_ITEM CSL_CITATION {"citationID":"iClVn50G","properties":{"formattedCitation":"\\super 26\\nosupersub{}","plainCitation":"26","noteIndex":0},"citationItems":[{"id":225,"uris":["http://zotero.org/users/2476381/items/5WTFGQLT"],"itemData":{"id":225,"type":"article-journal","abstract":"Demeter is an open source Python package that was built to disaggregate projections of future land allocations generated by an integrated assessment model (IAM). Projected land allocation from IAMs is traditionally transferred to Earth System Models (ESMs) in a variety of gridded formats and spatial resolutions as inputs for simulating biophysical and biogeochemical fluxes. Existing tools for performing this translation generally require a number of manual steps which introduces error and is inefficient. Demeter makes this process seamless and repeatable by providing gridded and land cover change (LULCC) products derived directly from an IAM—in this case, the Global Change Assessment Model (GCAM)—in a variety of formats and resolutions commonly used by ESMs. Demeter is publicly available via GitHub and has an extensible output module allowing for future ESM needs to be easily accommodated.\n\n \n\nFunding statement: This research was supported by the U.S. Department of Energy, Office of Science, as part of research in Multi-Sector Dynamics, Earth and Environmental System Modeling Program. It builds on previous work supported by the National Aeronautics and Space Administration Carbon Monitoring System and ACCESS programs under projects NNH12AU35I and NNH13AW58I, and by the Laboratory Directed Research and Development Program at Pacific Northwest National Laboratory (PNNL), a multi-program national laboratory operated by Battelle for the U.S. Department of Energy under Contract DE-AC05- 76RL01830.","container-title":"Journal of Open Research Software","DOI":"10.5334/jors.208","ISSN":"2049-9647","issue":"1","language":"en","license":"Authors who publish with this journal agree to the following terms:    Authors retain copyright and grant the journal right of first publication with the work simultaneously licensed under a  Creative Commons Attribution License  that allows others to share the work with an acknowledgement of the work's authorship and initial publication in this journal.  Authors are able to enter into separate, additional contractual arrangements for the non-exclusive distribution of the journal's published version of the work (e.g., post it to an institutional repository or publish it in a book), with an acknowledgement of its initial publication in this journal.  Authors are permitted and encouraged to post their work online (e.g., in institutional repositories or on their website) prior to and during the submission process, as it can lead to productive exchanges, as well as earlier and greater citation of published work (See  The Effect of Open Access ).  All third-party images reproduced on this journal are shared under Educational Fair Use. For more information on  Educational Fair Use , please see  this useful checklist prepared by Columbia University Libraries .   All copyright  of third-party content posted here for research purposes belongs to its original owners.  Unless otherwise stated all references to characters and comic art presented on this journal are ©, ® or ™ of their respective owners. No challenge to any owner’s rights is intended or should be inferred.","page":"15","source":"openresearchsoftware.metajnl.com","title":"Demeter – A Land Use and Land Cover Change Disaggregation Model","volume":"6","author":[{"family":"Vernon","given":"Chris R."},{"family":"Page","given":"Yannick Le"},{"family":"Chen","given":"Min"},{"family":"Huang","given":"Maoyi"},{"family":"Calvin","given":"Katherine V."},{"family":"Kraucunas","given":"Ian P."},{"family":"Braun","given":"Caleb J."}],"issued":{"date-parts":[["2018",4,20]]}}}],"schema":"https://github.com/citation-style-language/schema/raw/master/csl-citation.json"} </w:instrText>
      </w:r>
      <w:r w:rsidR="00E7205A" w:rsidRPr="007700B1">
        <w:rPr>
          <w:rFonts w:asciiTheme="minorHAnsi" w:hAnsiTheme="minorHAnsi" w:cstheme="minorHAnsi"/>
          <w:color w:val="333333"/>
          <w:sz w:val="23"/>
          <w:szCs w:val="23"/>
          <w:lang w:val="en-US" w:eastAsia="en-US"/>
        </w:rPr>
        <w:fldChar w:fldCharType="separate"/>
      </w:r>
      <w:r w:rsidR="00A119CB" w:rsidRPr="00A119CB">
        <w:rPr>
          <w:rFonts w:cs="Calibri"/>
          <w:sz w:val="23"/>
          <w:szCs w:val="24"/>
          <w:vertAlign w:val="superscript"/>
        </w:rPr>
        <w:t>26</w:t>
      </w:r>
      <w:r w:rsidR="00E7205A" w:rsidRPr="007700B1">
        <w:rPr>
          <w:rFonts w:asciiTheme="minorHAnsi" w:hAnsiTheme="minorHAnsi" w:cstheme="minorHAnsi"/>
          <w:color w:val="333333"/>
          <w:sz w:val="23"/>
          <w:szCs w:val="23"/>
          <w:lang w:val="en-US" w:eastAsia="en-US"/>
        </w:rPr>
        <w:fldChar w:fldCharType="end"/>
      </w:r>
      <w:r w:rsidRPr="007700B1">
        <w:rPr>
          <w:rFonts w:asciiTheme="minorHAnsi" w:hAnsiTheme="minorHAnsi" w:cstheme="minorHAnsi"/>
          <w:color w:val="333333"/>
          <w:sz w:val="23"/>
          <w:szCs w:val="23"/>
          <w:lang w:val="en-US" w:eastAsia="en-US"/>
        </w:rPr>
        <w:t xml:space="preserve"> provides a spatial landcover breakdown </w:t>
      </w:r>
      <w:del w:id="13" w:author="Thompson, Isaac F" w:date="2022-10-25T09:36:00Z">
        <w:r w:rsidRPr="007700B1" w:rsidDel="00592722">
          <w:rPr>
            <w:rFonts w:asciiTheme="minorHAnsi" w:hAnsiTheme="minorHAnsi" w:cstheme="minorHAnsi"/>
            <w:color w:val="333333"/>
            <w:sz w:val="23"/>
            <w:szCs w:val="23"/>
            <w:lang w:val="en-US" w:eastAsia="en-US"/>
          </w:rPr>
          <w:delText xml:space="preserve">by </w:delText>
        </w:r>
      </w:del>
      <w:ins w:id="14" w:author="Thompson, Isaac F" w:date="2022-10-25T09:36:00Z">
        <w:r w:rsidR="00592722">
          <w:rPr>
            <w:rFonts w:asciiTheme="minorHAnsi" w:hAnsiTheme="minorHAnsi" w:cstheme="minorHAnsi"/>
            <w:color w:val="333333"/>
            <w:sz w:val="23"/>
            <w:szCs w:val="23"/>
            <w:lang w:val="en-US" w:eastAsia="en-US"/>
          </w:rPr>
          <w:t>for each</w:t>
        </w:r>
      </w:ins>
      <w:del w:id="15" w:author="Thompson, Isaac F" w:date="2022-10-25T09:36:00Z">
        <w:r w:rsidRPr="007700B1" w:rsidDel="00592722">
          <w:rPr>
            <w:rFonts w:asciiTheme="minorHAnsi" w:hAnsiTheme="minorHAnsi" w:cstheme="minorHAnsi"/>
            <w:color w:val="333333"/>
            <w:sz w:val="23"/>
            <w:szCs w:val="23"/>
            <w:lang w:val="en-US" w:eastAsia="en-US"/>
          </w:rPr>
          <w:delText>all</w:delText>
        </w:r>
      </w:del>
      <w:r w:rsidRPr="007700B1">
        <w:rPr>
          <w:rFonts w:asciiTheme="minorHAnsi" w:hAnsiTheme="minorHAnsi" w:cstheme="minorHAnsi"/>
          <w:color w:val="333333"/>
          <w:sz w:val="23"/>
          <w:szCs w:val="23"/>
          <w:lang w:val="en-US" w:eastAsia="en-US"/>
        </w:rPr>
        <w:t xml:space="preserve"> crop type</w:t>
      </w:r>
      <w:del w:id="16" w:author="Thompson, Isaac F" w:date="2022-10-25T09:36:00Z">
        <w:r w:rsidRPr="007700B1" w:rsidDel="00592722">
          <w:rPr>
            <w:rFonts w:asciiTheme="minorHAnsi" w:hAnsiTheme="minorHAnsi" w:cstheme="minorHAnsi"/>
            <w:color w:val="333333"/>
            <w:sz w:val="23"/>
            <w:szCs w:val="23"/>
            <w:lang w:val="en-US" w:eastAsia="en-US"/>
          </w:rPr>
          <w:delText>s</w:delText>
        </w:r>
      </w:del>
      <w:r w:rsidR="00B07D5A" w:rsidRPr="007700B1">
        <w:rPr>
          <w:rFonts w:asciiTheme="minorHAnsi" w:hAnsiTheme="minorHAnsi" w:cstheme="minorHAnsi"/>
          <w:color w:val="333333"/>
          <w:sz w:val="23"/>
          <w:szCs w:val="23"/>
          <w:lang w:val="en-US" w:eastAsia="en-US"/>
        </w:rPr>
        <w:t xml:space="preserve">. </w:t>
      </w:r>
      <w:ins w:id="17" w:author="Thompson, Isaac F" w:date="2022-10-25T10:10:00Z">
        <w:r w:rsidR="00290A43">
          <w:rPr>
            <w:rFonts w:asciiTheme="minorHAnsi" w:hAnsiTheme="minorHAnsi" w:cstheme="minorHAnsi"/>
            <w:color w:val="333333"/>
            <w:sz w:val="23"/>
            <w:szCs w:val="23"/>
            <w:lang w:val="en-US" w:eastAsia="en-US"/>
          </w:rPr>
          <w:t>Because the</w:t>
        </w:r>
      </w:ins>
      <w:ins w:id="18" w:author="Thompson, Isaac F" w:date="2022-10-25T10:02:00Z">
        <w:r w:rsidR="00BF7ED7">
          <w:rPr>
            <w:rFonts w:asciiTheme="minorHAnsi" w:hAnsiTheme="minorHAnsi" w:cstheme="minorHAnsi"/>
            <w:color w:val="333333"/>
            <w:sz w:val="23"/>
            <w:szCs w:val="23"/>
            <w:lang w:val="en-US" w:eastAsia="en-US"/>
          </w:rPr>
          <w:t xml:space="preserve"> Demeter outputs </w:t>
        </w:r>
      </w:ins>
      <w:ins w:id="19" w:author="Thompson, Isaac F" w:date="2022-10-25T10:10:00Z">
        <w:r w:rsidR="00290A43">
          <w:rPr>
            <w:rFonts w:asciiTheme="minorHAnsi" w:hAnsiTheme="minorHAnsi" w:cstheme="minorHAnsi"/>
            <w:color w:val="333333"/>
            <w:sz w:val="23"/>
            <w:szCs w:val="23"/>
            <w:lang w:val="en-US" w:eastAsia="en-US"/>
          </w:rPr>
          <w:t>used in this study were</w:t>
        </w:r>
      </w:ins>
      <w:ins w:id="20" w:author="Thompson, Isaac F" w:date="2022-10-25T10:02:00Z">
        <w:r w:rsidR="00BF7ED7">
          <w:rPr>
            <w:rFonts w:asciiTheme="minorHAnsi" w:hAnsiTheme="minorHAnsi" w:cstheme="minorHAnsi"/>
            <w:color w:val="333333"/>
            <w:sz w:val="23"/>
            <w:szCs w:val="23"/>
            <w:lang w:val="en-US" w:eastAsia="en-US"/>
          </w:rPr>
          <w:t xml:space="preserve"> </w:t>
        </w:r>
      </w:ins>
      <w:ins w:id="21" w:author="Thompson, Isaac F" w:date="2022-10-25T10:03:00Z">
        <w:r w:rsidR="00BF7ED7">
          <w:rPr>
            <w:rFonts w:asciiTheme="minorHAnsi" w:hAnsiTheme="minorHAnsi" w:cstheme="minorHAnsi"/>
            <w:color w:val="333333"/>
            <w:sz w:val="23"/>
            <w:szCs w:val="23"/>
            <w:lang w:val="en-US" w:eastAsia="en-US"/>
          </w:rPr>
          <w:t>harmonized to</w:t>
        </w:r>
      </w:ins>
      <w:ins w:id="22" w:author="Thompson, Isaac F" w:date="2022-10-25T10:06:00Z">
        <w:r w:rsidR="00290A43">
          <w:rPr>
            <w:rFonts w:asciiTheme="minorHAnsi" w:hAnsiTheme="minorHAnsi" w:cstheme="minorHAnsi"/>
            <w:color w:val="333333"/>
            <w:sz w:val="23"/>
            <w:szCs w:val="23"/>
            <w:lang w:val="en-US" w:eastAsia="en-US"/>
          </w:rPr>
          <w:t xml:space="preserve"> </w:t>
        </w:r>
      </w:ins>
      <w:ins w:id="23" w:author="Thompson, Isaac F" w:date="2022-10-25T11:06:00Z">
        <w:r w:rsidR="00977408">
          <w:rPr>
            <w:rFonts w:asciiTheme="minorHAnsi" w:hAnsiTheme="minorHAnsi" w:cstheme="minorHAnsi"/>
            <w:color w:val="333333"/>
            <w:sz w:val="23"/>
            <w:szCs w:val="23"/>
            <w:lang w:val="en-US" w:eastAsia="en-US"/>
          </w:rPr>
          <w:t xml:space="preserve">match </w:t>
        </w:r>
      </w:ins>
      <w:ins w:id="24" w:author="Thompson, Isaac F" w:date="2022-10-25T11:07:00Z">
        <w:r w:rsidR="00977408">
          <w:rPr>
            <w:rFonts w:asciiTheme="minorHAnsi" w:hAnsiTheme="minorHAnsi" w:cstheme="minorHAnsi"/>
            <w:color w:val="333333"/>
            <w:sz w:val="23"/>
            <w:szCs w:val="23"/>
            <w:lang w:val="en-US" w:eastAsia="en-US"/>
          </w:rPr>
          <w:t>the land areas of</w:t>
        </w:r>
      </w:ins>
      <w:ins w:id="25" w:author="Thompson, Isaac F" w:date="2022-10-25T10:06:00Z">
        <w:r w:rsidR="00290A43">
          <w:rPr>
            <w:rFonts w:asciiTheme="minorHAnsi" w:hAnsiTheme="minorHAnsi" w:cstheme="minorHAnsi"/>
            <w:color w:val="333333"/>
            <w:sz w:val="23"/>
            <w:szCs w:val="23"/>
            <w:lang w:val="en-US" w:eastAsia="en-US"/>
          </w:rPr>
          <w:t xml:space="preserve"> </w:t>
        </w:r>
      </w:ins>
      <w:ins w:id="26" w:author="Thompson, Isaac F" w:date="2022-10-25T10:09:00Z">
        <w:r w:rsidR="00290A43">
          <w:rPr>
            <w:rFonts w:asciiTheme="minorHAnsi" w:hAnsiTheme="minorHAnsi" w:cstheme="minorHAnsi"/>
            <w:color w:val="333333"/>
            <w:sz w:val="23"/>
            <w:szCs w:val="23"/>
            <w:lang w:val="en-US" w:eastAsia="en-US"/>
          </w:rPr>
          <w:t>a</w:t>
        </w:r>
      </w:ins>
      <w:ins w:id="27" w:author="Thompson, Isaac F" w:date="2022-10-25T10:06:00Z">
        <w:r w:rsidR="00290A43">
          <w:rPr>
            <w:rFonts w:asciiTheme="minorHAnsi" w:hAnsiTheme="minorHAnsi" w:cstheme="minorHAnsi"/>
            <w:color w:val="333333"/>
            <w:sz w:val="23"/>
            <w:szCs w:val="23"/>
            <w:lang w:val="en-US" w:eastAsia="en-US"/>
          </w:rPr>
          <w:t xml:space="preserve"> base ma</w:t>
        </w:r>
      </w:ins>
      <w:ins w:id="28" w:author="Thompson, Isaac F" w:date="2022-10-25T10:11:00Z">
        <w:r w:rsidR="00290A43">
          <w:rPr>
            <w:rFonts w:asciiTheme="minorHAnsi" w:hAnsiTheme="minorHAnsi" w:cstheme="minorHAnsi"/>
            <w:color w:val="333333"/>
            <w:sz w:val="23"/>
            <w:szCs w:val="23"/>
            <w:lang w:val="en-US" w:eastAsia="en-US"/>
          </w:rPr>
          <w:t>p</w:t>
        </w:r>
      </w:ins>
      <w:ins w:id="29" w:author="Thompson, Isaac F" w:date="2022-10-25T10:06:00Z">
        <w:r w:rsidR="00290A43">
          <w:rPr>
            <w:rFonts w:asciiTheme="minorHAnsi" w:hAnsiTheme="minorHAnsi" w:cstheme="minorHAnsi"/>
            <w:color w:val="333333"/>
            <w:sz w:val="23"/>
            <w:szCs w:val="23"/>
            <w:lang w:val="en-US" w:eastAsia="en-US"/>
          </w:rPr>
          <w:t xml:space="preserve">, they </w:t>
        </w:r>
      </w:ins>
      <w:ins w:id="30" w:author="Thompson, Isaac F" w:date="2022-10-25T10:12:00Z">
        <w:r w:rsidR="00290A43">
          <w:rPr>
            <w:rFonts w:asciiTheme="minorHAnsi" w:hAnsiTheme="minorHAnsi" w:cstheme="minorHAnsi"/>
            <w:color w:val="333333"/>
            <w:sz w:val="23"/>
            <w:szCs w:val="23"/>
            <w:lang w:val="en-US" w:eastAsia="en-US"/>
          </w:rPr>
          <w:t xml:space="preserve">are </w:t>
        </w:r>
      </w:ins>
      <w:ins w:id="31" w:author="Thompson, Isaac F" w:date="2022-10-25T10:20:00Z">
        <w:r w:rsidR="00672048">
          <w:rPr>
            <w:rFonts w:asciiTheme="minorHAnsi" w:hAnsiTheme="minorHAnsi" w:cstheme="minorHAnsi"/>
            <w:color w:val="333333"/>
            <w:sz w:val="23"/>
            <w:szCs w:val="23"/>
            <w:lang w:val="en-US" w:eastAsia="en-US"/>
          </w:rPr>
          <w:t xml:space="preserve">first </w:t>
        </w:r>
      </w:ins>
      <w:ins w:id="32" w:author="Thompson, Isaac F" w:date="2022-10-25T10:07:00Z">
        <w:r w:rsidR="00290A43">
          <w:rPr>
            <w:rFonts w:asciiTheme="minorHAnsi" w:hAnsiTheme="minorHAnsi" w:cstheme="minorHAnsi"/>
            <w:color w:val="333333"/>
            <w:sz w:val="23"/>
            <w:szCs w:val="23"/>
            <w:lang w:val="en-US" w:eastAsia="en-US"/>
          </w:rPr>
          <w:t>converted back to</w:t>
        </w:r>
      </w:ins>
      <w:ins w:id="33" w:author="Thompson, Isaac F" w:date="2022-10-25T10:08:00Z">
        <w:r w:rsidR="00290A43">
          <w:rPr>
            <w:rFonts w:asciiTheme="minorHAnsi" w:hAnsiTheme="minorHAnsi" w:cstheme="minorHAnsi"/>
            <w:color w:val="333333"/>
            <w:sz w:val="23"/>
            <w:szCs w:val="23"/>
            <w:lang w:val="en-US" w:eastAsia="en-US"/>
          </w:rPr>
          <w:t xml:space="preserve"> </w:t>
        </w:r>
      </w:ins>
      <w:ins w:id="34" w:author="Thompson, Isaac F" w:date="2022-10-25T11:07:00Z">
        <w:r w:rsidR="00977408">
          <w:rPr>
            <w:rFonts w:asciiTheme="minorHAnsi" w:hAnsiTheme="minorHAnsi" w:cstheme="minorHAnsi"/>
            <w:color w:val="333333"/>
            <w:sz w:val="23"/>
            <w:szCs w:val="23"/>
            <w:lang w:val="en-US" w:eastAsia="en-US"/>
          </w:rPr>
          <w:t>be consistent with</w:t>
        </w:r>
      </w:ins>
      <w:ins w:id="35" w:author="Thompson, Isaac F" w:date="2022-10-25T10:11:00Z">
        <w:r w:rsidR="00290A43">
          <w:rPr>
            <w:rFonts w:asciiTheme="minorHAnsi" w:hAnsiTheme="minorHAnsi" w:cstheme="minorHAnsi"/>
            <w:color w:val="333333"/>
            <w:sz w:val="23"/>
            <w:szCs w:val="23"/>
            <w:lang w:val="en-US" w:eastAsia="en-US"/>
          </w:rPr>
          <w:t xml:space="preserve"> GCAM.</w:t>
        </w:r>
      </w:ins>
      <w:ins w:id="36" w:author="Thompson, Isaac F" w:date="2022-10-25T10:22:00Z">
        <w:r w:rsidR="00672048">
          <w:rPr>
            <w:rFonts w:asciiTheme="minorHAnsi" w:hAnsiTheme="minorHAnsi" w:cstheme="minorHAnsi"/>
            <w:color w:val="333333"/>
            <w:sz w:val="23"/>
            <w:szCs w:val="23"/>
            <w:lang w:val="en-US" w:eastAsia="en-US"/>
          </w:rPr>
          <w:t xml:space="preserve"> </w:t>
        </w:r>
      </w:ins>
      <w:ins w:id="37" w:author="Thompson, Isaac F" w:date="2022-10-25T10:34:00Z">
        <w:r w:rsidR="00FE32C4" w:rsidRPr="007700B1">
          <w:rPr>
            <w:rFonts w:ascii="Source Sans Pro" w:hAnsi="Source Sans Pro"/>
            <w:color w:val="333333"/>
            <w:sz w:val="23"/>
            <w:szCs w:val="23"/>
            <w:lang w:val="en-US" w:eastAsia="en-US"/>
          </w:rPr>
          <w:t>Using these adjusted irrigation area values for each crop, cell withdrawal</w:t>
        </w:r>
        <w:r w:rsidR="00FE32C4">
          <w:rPr>
            <w:rFonts w:ascii="Source Sans Pro" w:hAnsi="Source Sans Pro"/>
            <w:color w:val="333333"/>
            <w:sz w:val="23"/>
            <w:szCs w:val="23"/>
            <w:lang w:val="en-US" w:eastAsia="en-US"/>
          </w:rPr>
          <w:t xml:space="preserve"> and consumption</w:t>
        </w:r>
        <w:r w:rsidR="00FE32C4" w:rsidRPr="007700B1">
          <w:rPr>
            <w:rFonts w:ascii="Source Sans Pro" w:hAnsi="Source Sans Pro"/>
            <w:color w:val="333333"/>
            <w:sz w:val="23"/>
            <w:szCs w:val="23"/>
            <w:lang w:val="en-US" w:eastAsia="en-US"/>
          </w:rPr>
          <w:t xml:space="preserve"> values are given by:</w:t>
        </w:r>
      </w:ins>
    </w:p>
    <w:tbl>
      <w:tblPr>
        <w:tblStyle w:val="TableGrid"/>
        <w:tblW w:w="99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8" w:author="Thompson, Isaac F" w:date="2022-10-25T10:35:00Z">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36"/>
        <w:gridCol w:w="6982"/>
        <w:gridCol w:w="1345"/>
        <w:gridCol w:w="1345"/>
        <w:tblGridChange w:id="39">
          <w:tblGrid>
            <w:gridCol w:w="236"/>
            <w:gridCol w:w="6982"/>
            <w:gridCol w:w="1345"/>
            <w:gridCol w:w="1345"/>
          </w:tblGrid>
        </w:tblGridChange>
      </w:tblGrid>
      <w:tr w:rsidR="005716F0" w:rsidRPr="007700B1" w14:paraId="7B0D6E55" w14:textId="5EF55E2F" w:rsidTr="005716F0">
        <w:trPr>
          <w:ins w:id="40" w:author="Thompson, Isaac F" w:date="2022-10-25T10:35:00Z"/>
        </w:trPr>
        <w:tc>
          <w:tcPr>
            <w:tcW w:w="236" w:type="dxa"/>
            <w:tcPrChange w:id="41" w:author="Thompson, Isaac F" w:date="2022-10-25T10:35:00Z">
              <w:tcPr>
                <w:tcW w:w="236" w:type="dxa"/>
              </w:tcPr>
            </w:tcPrChange>
          </w:tcPr>
          <w:p w14:paraId="3DBED681" w14:textId="77777777" w:rsidR="005716F0" w:rsidRPr="007700B1" w:rsidRDefault="005716F0" w:rsidP="003E4530">
            <w:pPr>
              <w:pStyle w:val="Equation"/>
              <w:rPr>
                <w:ins w:id="42" w:author="Thompson, Isaac F" w:date="2022-10-25T10:35:00Z"/>
              </w:rPr>
            </w:pPr>
          </w:p>
        </w:tc>
        <w:tc>
          <w:tcPr>
            <w:tcW w:w="6982" w:type="dxa"/>
            <w:tcPrChange w:id="43" w:author="Thompson, Isaac F" w:date="2022-10-25T10:35:00Z">
              <w:tcPr>
                <w:tcW w:w="6982" w:type="dxa"/>
              </w:tcPr>
            </w:tcPrChange>
          </w:tcPr>
          <w:p w14:paraId="5D37DACB" w14:textId="77777777" w:rsidR="005716F0" w:rsidRPr="007700B1" w:rsidRDefault="005716F0" w:rsidP="003E4530">
            <w:pPr>
              <w:ind w:left="-1392" w:right="-1092"/>
              <w:rPr>
                <w:ins w:id="44" w:author="Thompson, Isaac F" w:date="2022-10-25T10:35:00Z"/>
              </w:rPr>
            </w:pPr>
            <m:oMathPara>
              <m:oMath>
                <m:sSub>
                  <m:sSubPr>
                    <m:ctrlPr>
                      <w:ins w:id="45" w:author="Thompson, Isaac F" w:date="2022-10-25T10:35:00Z">
                        <w:rPr>
                          <w:rFonts w:ascii="Cambria Math" w:hAnsi="Cambria Math"/>
                        </w:rPr>
                      </w:ins>
                    </m:ctrlPr>
                  </m:sSubPr>
                  <m:e>
                    <m:r>
                      <w:ins w:id="46" w:author="Thompson, Isaac F" w:date="2022-10-25T10:35:00Z">
                        <m:rPr>
                          <m:sty m:val="p"/>
                        </m:rPr>
                        <w:rPr>
                          <w:rFonts w:ascii="Cambria Math" w:hAnsi="Cambria Math"/>
                        </w:rPr>
                        <m:t>withdrawal</m:t>
                      </w:ins>
                    </m:r>
                  </m:e>
                  <m:sub>
                    <m:r>
                      <w:ins w:id="47" w:author="Thompson, Isaac F" w:date="2022-10-25T10:35:00Z">
                        <m:rPr>
                          <m:sty m:val="p"/>
                        </m:rPr>
                        <w:rPr>
                          <w:rFonts w:ascii="Cambria Math" w:hAnsi="Cambria Math"/>
                        </w:rPr>
                        <m:t>crop, cell</m:t>
                      </w:ins>
                    </m:r>
                  </m:sub>
                </m:sSub>
                <m:r>
                  <w:ins w:id="48" w:author="Thompson, Isaac F" w:date="2022-10-25T10:35:00Z">
                    <m:rPr>
                      <m:sty m:val="p"/>
                    </m:rPr>
                    <w:rPr>
                      <w:rFonts w:ascii="Cambria Math" w:hAnsi="Cambria Math"/>
                    </w:rPr>
                    <m:t xml:space="preserve">= </m:t>
                  </w:ins>
                </m:r>
                <m:sSub>
                  <m:sSubPr>
                    <m:ctrlPr>
                      <w:ins w:id="49" w:author="Thompson, Isaac F" w:date="2022-10-25T10:35:00Z">
                        <w:rPr>
                          <w:rFonts w:ascii="Cambria Math" w:hAnsi="Cambria Math"/>
                        </w:rPr>
                      </w:ins>
                    </m:ctrlPr>
                  </m:sSubPr>
                  <m:e>
                    <m:r>
                      <w:ins w:id="50" w:author="Thompson, Isaac F" w:date="2022-10-25T10:35:00Z">
                        <m:rPr>
                          <m:sty m:val="p"/>
                        </m:rPr>
                        <w:rPr>
                          <w:rFonts w:ascii="Cambria Math" w:hAnsi="Cambria Math"/>
                        </w:rPr>
                        <m:t>withdrawal</m:t>
                      </w:ins>
                    </m:r>
                  </m:e>
                  <m:sub>
                    <m:r>
                      <w:ins w:id="51" w:author="Thompson, Isaac F" w:date="2022-10-25T10:35:00Z">
                        <m:rPr>
                          <m:sty m:val="p"/>
                        </m:rPr>
                        <w:rPr>
                          <w:rFonts w:ascii="Cambria Math" w:hAnsi="Cambria Math"/>
                        </w:rPr>
                        <m:t>crop, region,basin</m:t>
                      </w:ins>
                    </m:r>
                  </m:sub>
                </m:sSub>
                <m:r>
                  <w:ins w:id="52" w:author="Thompson, Isaac F" w:date="2022-10-25T10:35:00Z">
                    <m:rPr>
                      <m:sty m:val="p"/>
                    </m:rPr>
                    <w:rPr>
                      <w:rFonts w:ascii="Cambria Math" w:hAnsi="Cambria Math"/>
                    </w:rPr>
                    <m:t>×</m:t>
                  </w:ins>
                </m:r>
                <m:f>
                  <m:fPr>
                    <m:ctrlPr>
                      <w:ins w:id="53" w:author="Thompson, Isaac F" w:date="2022-10-25T10:35:00Z">
                        <w:rPr>
                          <w:rFonts w:ascii="Cambria Math" w:hAnsi="Cambria Math"/>
                        </w:rPr>
                      </w:ins>
                    </m:ctrlPr>
                  </m:fPr>
                  <m:num>
                    <m:sSub>
                      <m:sSubPr>
                        <m:ctrlPr>
                          <w:ins w:id="54" w:author="Thompson, Isaac F" w:date="2022-10-25T10:35:00Z">
                            <w:rPr>
                              <w:rFonts w:ascii="Cambria Math" w:hAnsi="Cambria Math"/>
                            </w:rPr>
                          </w:ins>
                        </m:ctrlPr>
                      </m:sSubPr>
                      <m:e>
                        <m:r>
                          <w:ins w:id="55" w:author="Thompson, Isaac F" w:date="2022-10-25T10:35:00Z">
                            <m:rPr>
                              <m:sty m:val="p"/>
                            </m:rPr>
                            <w:rPr>
                              <w:rFonts w:ascii="Cambria Math" w:hAnsi="Cambria Math"/>
                            </w:rPr>
                            <m:t>area</m:t>
                          </w:ins>
                        </m:r>
                      </m:e>
                      <m:sub>
                        <m:r>
                          <w:ins w:id="56" w:author="Thompson, Isaac F" w:date="2022-10-25T10:35:00Z">
                            <m:rPr>
                              <m:sty m:val="p"/>
                            </m:rPr>
                            <w:rPr>
                              <w:rFonts w:ascii="Cambria Math" w:hAnsi="Cambria Math"/>
                            </w:rPr>
                            <m:t>crop,cell</m:t>
                          </w:ins>
                        </m:r>
                      </m:sub>
                    </m:sSub>
                  </m:num>
                  <m:den>
                    <m:sSub>
                      <m:sSubPr>
                        <m:ctrlPr>
                          <w:ins w:id="57" w:author="Thompson, Isaac F" w:date="2022-10-25T10:35:00Z">
                            <w:rPr>
                              <w:rFonts w:ascii="Cambria Math" w:hAnsi="Cambria Math"/>
                            </w:rPr>
                          </w:ins>
                        </m:ctrlPr>
                      </m:sSubPr>
                      <m:e>
                        <m:r>
                          <w:ins w:id="58" w:author="Thompson, Isaac F" w:date="2022-10-25T10:35:00Z">
                            <m:rPr>
                              <m:sty m:val="p"/>
                            </m:rPr>
                            <w:rPr>
                              <w:rFonts w:ascii="Cambria Math" w:hAnsi="Cambria Math"/>
                            </w:rPr>
                            <m:t>area</m:t>
                          </w:ins>
                        </m:r>
                      </m:e>
                      <m:sub>
                        <m:r>
                          <w:ins w:id="59" w:author="Thompson, Isaac F" w:date="2022-10-25T10:35:00Z">
                            <m:rPr>
                              <m:sty m:val="p"/>
                            </m:rPr>
                            <w:rPr>
                              <w:rFonts w:ascii="Cambria Math" w:hAnsi="Cambria Math"/>
                            </w:rPr>
                            <m:t>crop,region,basin</m:t>
                          </w:ins>
                        </m:r>
                      </m:sub>
                    </m:sSub>
                  </m:den>
                </m:f>
              </m:oMath>
            </m:oMathPara>
          </w:p>
        </w:tc>
        <w:tc>
          <w:tcPr>
            <w:tcW w:w="1345" w:type="dxa"/>
            <w:tcPrChange w:id="60" w:author="Thompson, Isaac F" w:date="2022-10-25T10:35:00Z">
              <w:tcPr>
                <w:tcW w:w="1345" w:type="dxa"/>
              </w:tcPr>
            </w:tcPrChange>
          </w:tcPr>
          <w:p w14:paraId="42D185F9" w14:textId="78327B0E" w:rsidR="005716F0" w:rsidRPr="007700B1" w:rsidRDefault="005716F0" w:rsidP="003E4530">
            <w:pPr>
              <w:pStyle w:val="Equation"/>
              <w:jc w:val="right"/>
              <w:rPr>
                <w:ins w:id="61" w:author="Thompson, Isaac F" w:date="2022-10-25T10:35:00Z"/>
              </w:rPr>
            </w:pPr>
            <w:ins w:id="62" w:author="Thompson, Isaac F" w:date="2022-10-25T10:35:00Z">
              <w:r w:rsidRPr="007700B1">
                <w:rPr>
                  <w:color w:val="1F497D" w:themeColor="text2"/>
                </w:rPr>
                <w:t>(</w:t>
              </w:r>
              <w:r>
                <w:rPr>
                  <w:color w:val="1F497D" w:themeColor="text2"/>
                </w:rPr>
                <w:t>11</w:t>
              </w:r>
              <w:r w:rsidRPr="007700B1">
                <w:rPr>
                  <w:color w:val="1F497D" w:themeColor="text2"/>
                </w:rPr>
                <w:t>)</w:t>
              </w:r>
            </w:ins>
          </w:p>
        </w:tc>
        <w:tc>
          <w:tcPr>
            <w:tcW w:w="1345" w:type="dxa"/>
            <w:tcPrChange w:id="63" w:author="Thompson, Isaac F" w:date="2022-10-25T10:35:00Z">
              <w:tcPr>
                <w:tcW w:w="1345" w:type="dxa"/>
              </w:tcPr>
            </w:tcPrChange>
          </w:tcPr>
          <w:p w14:paraId="062B084B" w14:textId="77777777" w:rsidR="005716F0" w:rsidRPr="007700B1" w:rsidRDefault="005716F0" w:rsidP="003E4530">
            <w:pPr>
              <w:pStyle w:val="Equation"/>
              <w:jc w:val="right"/>
              <w:rPr>
                <w:ins w:id="64" w:author="Thompson, Isaac F" w:date="2022-10-25T10:35:00Z"/>
                <w:color w:val="1F497D" w:themeColor="text2"/>
              </w:rPr>
            </w:pPr>
          </w:p>
        </w:tc>
      </w:tr>
    </w:tbl>
    <w:p w14:paraId="4D4E9AA7" w14:textId="77777777" w:rsidR="005716F0" w:rsidRPr="007700B1" w:rsidRDefault="005716F0" w:rsidP="005716F0">
      <w:pPr>
        <w:shd w:val="clear" w:color="auto" w:fill="FFFFFF"/>
        <w:spacing w:after="158"/>
        <w:jc w:val="left"/>
        <w:rPr>
          <w:ins w:id="65" w:author="Thompson, Isaac F" w:date="2022-10-25T10:35:00Z"/>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5716F0" w:rsidRPr="007700B1" w14:paraId="5F3C03C0" w14:textId="77777777" w:rsidTr="003E4530">
        <w:trPr>
          <w:ins w:id="66" w:author="Thompson, Isaac F" w:date="2022-10-25T10:35:00Z"/>
        </w:trPr>
        <w:tc>
          <w:tcPr>
            <w:tcW w:w="236" w:type="dxa"/>
          </w:tcPr>
          <w:p w14:paraId="5B8FE889" w14:textId="77777777" w:rsidR="005716F0" w:rsidRPr="007700B1" w:rsidRDefault="005716F0" w:rsidP="003E4530">
            <w:pPr>
              <w:pStyle w:val="Equation"/>
              <w:rPr>
                <w:ins w:id="67" w:author="Thompson, Isaac F" w:date="2022-10-25T10:35:00Z"/>
              </w:rPr>
            </w:pPr>
          </w:p>
        </w:tc>
        <w:tc>
          <w:tcPr>
            <w:tcW w:w="6982" w:type="dxa"/>
          </w:tcPr>
          <w:p w14:paraId="3AD8B0E1" w14:textId="77777777" w:rsidR="005716F0" w:rsidRPr="007700B1" w:rsidRDefault="005716F0" w:rsidP="003E4530">
            <w:pPr>
              <w:ind w:left="-1392" w:right="-1092"/>
              <w:rPr>
                <w:ins w:id="68" w:author="Thompson, Isaac F" w:date="2022-10-25T10:35:00Z"/>
              </w:rPr>
            </w:pPr>
            <m:oMathPara>
              <m:oMath>
                <m:sSub>
                  <m:sSubPr>
                    <m:ctrlPr>
                      <w:ins w:id="69" w:author="Thompson, Isaac F" w:date="2022-10-25T10:35:00Z">
                        <w:rPr>
                          <w:rFonts w:ascii="Cambria Math" w:hAnsi="Cambria Math"/>
                        </w:rPr>
                      </w:ins>
                    </m:ctrlPr>
                  </m:sSubPr>
                  <m:e>
                    <m:r>
                      <w:ins w:id="70" w:author="Thompson, Isaac F" w:date="2022-10-25T10:35:00Z">
                        <m:rPr>
                          <m:sty m:val="p"/>
                        </m:rPr>
                        <w:rPr>
                          <w:rFonts w:ascii="Cambria Math" w:hAnsi="Cambria Math"/>
                        </w:rPr>
                        <m:t>consumption</m:t>
                      </w:ins>
                    </m:r>
                  </m:e>
                  <m:sub>
                    <m:r>
                      <w:ins w:id="71" w:author="Thompson, Isaac F" w:date="2022-10-25T10:35:00Z">
                        <m:rPr>
                          <m:sty m:val="p"/>
                        </m:rPr>
                        <w:rPr>
                          <w:rFonts w:ascii="Cambria Math" w:hAnsi="Cambria Math"/>
                        </w:rPr>
                        <m:t>crop, cell</m:t>
                      </w:ins>
                    </m:r>
                  </m:sub>
                </m:sSub>
                <m:r>
                  <w:ins w:id="72" w:author="Thompson, Isaac F" w:date="2022-10-25T10:35:00Z">
                    <m:rPr>
                      <m:sty m:val="p"/>
                    </m:rPr>
                    <w:rPr>
                      <w:rFonts w:ascii="Cambria Math" w:hAnsi="Cambria Math"/>
                    </w:rPr>
                    <m:t xml:space="preserve">= </m:t>
                  </w:ins>
                </m:r>
                <m:sSub>
                  <m:sSubPr>
                    <m:ctrlPr>
                      <w:ins w:id="73" w:author="Thompson, Isaac F" w:date="2022-10-25T10:35:00Z">
                        <w:rPr>
                          <w:rFonts w:ascii="Cambria Math" w:hAnsi="Cambria Math"/>
                        </w:rPr>
                      </w:ins>
                    </m:ctrlPr>
                  </m:sSubPr>
                  <m:e>
                    <m:r>
                      <w:ins w:id="74" w:author="Thompson, Isaac F" w:date="2022-10-25T10:35:00Z">
                        <m:rPr>
                          <m:sty m:val="p"/>
                        </m:rPr>
                        <w:rPr>
                          <w:rFonts w:ascii="Cambria Math" w:hAnsi="Cambria Math"/>
                        </w:rPr>
                        <m:t>consumption</m:t>
                      </w:ins>
                    </m:r>
                  </m:e>
                  <m:sub>
                    <m:r>
                      <w:ins w:id="75" w:author="Thompson, Isaac F" w:date="2022-10-25T10:35:00Z">
                        <m:rPr>
                          <m:sty m:val="p"/>
                        </m:rPr>
                        <w:rPr>
                          <w:rFonts w:ascii="Cambria Math" w:hAnsi="Cambria Math"/>
                        </w:rPr>
                        <m:t>crop, region,basin</m:t>
                      </w:ins>
                    </m:r>
                  </m:sub>
                </m:sSub>
                <m:r>
                  <w:ins w:id="76" w:author="Thompson, Isaac F" w:date="2022-10-25T10:35:00Z">
                    <m:rPr>
                      <m:sty m:val="p"/>
                    </m:rPr>
                    <w:rPr>
                      <w:rFonts w:ascii="Cambria Math" w:hAnsi="Cambria Math"/>
                    </w:rPr>
                    <m:t>×</m:t>
                  </w:ins>
                </m:r>
                <m:f>
                  <m:fPr>
                    <m:ctrlPr>
                      <w:ins w:id="77" w:author="Thompson, Isaac F" w:date="2022-10-25T10:35:00Z">
                        <w:rPr>
                          <w:rFonts w:ascii="Cambria Math" w:hAnsi="Cambria Math"/>
                        </w:rPr>
                      </w:ins>
                    </m:ctrlPr>
                  </m:fPr>
                  <m:num>
                    <m:sSub>
                      <m:sSubPr>
                        <m:ctrlPr>
                          <w:ins w:id="78" w:author="Thompson, Isaac F" w:date="2022-10-25T10:35:00Z">
                            <w:rPr>
                              <w:rFonts w:ascii="Cambria Math" w:hAnsi="Cambria Math"/>
                            </w:rPr>
                          </w:ins>
                        </m:ctrlPr>
                      </m:sSubPr>
                      <m:e>
                        <m:r>
                          <w:ins w:id="79" w:author="Thompson, Isaac F" w:date="2022-10-25T10:35:00Z">
                            <m:rPr>
                              <m:sty m:val="p"/>
                            </m:rPr>
                            <w:rPr>
                              <w:rFonts w:ascii="Cambria Math" w:hAnsi="Cambria Math"/>
                            </w:rPr>
                            <m:t>area</m:t>
                          </w:ins>
                        </m:r>
                      </m:e>
                      <m:sub>
                        <m:r>
                          <w:ins w:id="80" w:author="Thompson, Isaac F" w:date="2022-10-25T10:35:00Z">
                            <m:rPr>
                              <m:sty m:val="p"/>
                            </m:rPr>
                            <w:rPr>
                              <w:rFonts w:ascii="Cambria Math" w:hAnsi="Cambria Math"/>
                            </w:rPr>
                            <m:t xml:space="preserve"> crop,cell</m:t>
                          </w:ins>
                        </m:r>
                      </m:sub>
                    </m:sSub>
                  </m:num>
                  <m:den>
                    <m:sSub>
                      <m:sSubPr>
                        <m:ctrlPr>
                          <w:ins w:id="81" w:author="Thompson, Isaac F" w:date="2022-10-25T10:35:00Z">
                            <w:rPr>
                              <w:rFonts w:ascii="Cambria Math" w:hAnsi="Cambria Math"/>
                            </w:rPr>
                          </w:ins>
                        </m:ctrlPr>
                      </m:sSubPr>
                      <m:e>
                        <m:r>
                          <w:ins w:id="82" w:author="Thompson, Isaac F" w:date="2022-10-25T10:35:00Z">
                            <m:rPr>
                              <m:sty m:val="p"/>
                            </m:rPr>
                            <w:rPr>
                              <w:rFonts w:ascii="Cambria Math" w:hAnsi="Cambria Math"/>
                            </w:rPr>
                            <m:t>area</m:t>
                          </w:ins>
                        </m:r>
                      </m:e>
                      <m:sub>
                        <m:r>
                          <w:ins w:id="83" w:author="Thompson, Isaac F" w:date="2022-10-25T10:35:00Z">
                            <m:rPr>
                              <m:sty m:val="p"/>
                            </m:rPr>
                            <w:rPr>
                              <w:rFonts w:ascii="Cambria Math" w:hAnsi="Cambria Math"/>
                            </w:rPr>
                            <m:t>crop,region,basin</m:t>
                          </w:ins>
                        </m:r>
                      </m:sub>
                    </m:sSub>
                  </m:den>
                </m:f>
              </m:oMath>
            </m:oMathPara>
          </w:p>
        </w:tc>
        <w:tc>
          <w:tcPr>
            <w:tcW w:w="1345" w:type="dxa"/>
          </w:tcPr>
          <w:p w14:paraId="26066ACD" w14:textId="40C7078B" w:rsidR="005716F0" w:rsidRPr="007700B1" w:rsidRDefault="005716F0" w:rsidP="003E4530">
            <w:pPr>
              <w:pStyle w:val="Equation"/>
              <w:jc w:val="right"/>
              <w:rPr>
                <w:ins w:id="84" w:author="Thompson, Isaac F" w:date="2022-10-25T10:35:00Z"/>
              </w:rPr>
            </w:pPr>
            <w:ins w:id="85" w:author="Thompson, Isaac F" w:date="2022-10-25T10:35:00Z">
              <w:r w:rsidRPr="007700B1">
                <w:rPr>
                  <w:color w:val="1F497D" w:themeColor="text2"/>
                </w:rPr>
                <w:t>(</w:t>
              </w:r>
              <w:r>
                <w:rPr>
                  <w:color w:val="1F497D" w:themeColor="text2"/>
                </w:rPr>
                <w:t>12</w:t>
              </w:r>
              <w:r w:rsidRPr="007700B1">
                <w:rPr>
                  <w:color w:val="1F497D" w:themeColor="text2"/>
                </w:rPr>
                <w:t>)</w:t>
              </w:r>
            </w:ins>
          </w:p>
        </w:tc>
      </w:tr>
    </w:tbl>
    <w:p w14:paraId="185EDFBF" w14:textId="77777777" w:rsidR="005716F0" w:rsidRDefault="005716F0" w:rsidP="005135A9">
      <w:pPr>
        <w:shd w:val="clear" w:color="auto" w:fill="FFFFFF"/>
        <w:spacing w:after="158"/>
        <w:jc w:val="left"/>
        <w:rPr>
          <w:ins w:id="86" w:author="Thompson, Isaac F" w:date="2022-10-25T10:36:00Z"/>
          <w:rFonts w:asciiTheme="minorHAnsi" w:hAnsiTheme="minorHAnsi" w:cstheme="minorHAnsi"/>
          <w:color w:val="333333"/>
          <w:sz w:val="23"/>
          <w:szCs w:val="23"/>
          <w:lang w:val="en-US" w:eastAsia="en-US"/>
        </w:rPr>
      </w:pPr>
    </w:p>
    <w:p w14:paraId="41D396E9" w14:textId="5B8D7258" w:rsidR="005135A9" w:rsidRPr="007700B1" w:rsidRDefault="00FE32C4" w:rsidP="005135A9">
      <w:pPr>
        <w:shd w:val="clear" w:color="auto" w:fill="FFFFFF"/>
        <w:spacing w:after="158"/>
        <w:jc w:val="left"/>
        <w:rPr>
          <w:rFonts w:asciiTheme="minorHAnsi" w:hAnsiTheme="minorHAnsi" w:cstheme="minorHAnsi"/>
          <w:color w:val="333333"/>
          <w:sz w:val="23"/>
          <w:szCs w:val="23"/>
          <w:lang w:val="en-US" w:eastAsia="en-US"/>
        </w:rPr>
      </w:pPr>
      <w:ins w:id="87" w:author="Thompson, Isaac F" w:date="2022-10-25T10:26:00Z">
        <w:r>
          <w:rPr>
            <w:rFonts w:asciiTheme="minorHAnsi" w:hAnsiTheme="minorHAnsi" w:cstheme="minorHAnsi"/>
            <w:color w:val="333333"/>
            <w:sz w:val="23"/>
            <w:szCs w:val="23"/>
            <w:lang w:val="en-US" w:eastAsia="en-US"/>
          </w:rPr>
          <w:t>In cases where the GCAM outputs</w:t>
        </w:r>
      </w:ins>
      <w:ins w:id="88" w:author="Thompson, Isaac F" w:date="2022-10-25T10:27:00Z">
        <w:r>
          <w:rPr>
            <w:rFonts w:asciiTheme="minorHAnsi" w:hAnsiTheme="minorHAnsi" w:cstheme="minorHAnsi"/>
            <w:color w:val="333333"/>
            <w:sz w:val="23"/>
            <w:szCs w:val="23"/>
            <w:lang w:val="en-US" w:eastAsia="en-US"/>
          </w:rPr>
          <w:t xml:space="preserve"> for a region-basin</w:t>
        </w:r>
      </w:ins>
      <w:ins w:id="89" w:author="Thompson, Isaac F" w:date="2022-10-25T10:26:00Z">
        <w:r>
          <w:rPr>
            <w:rFonts w:asciiTheme="minorHAnsi" w:hAnsiTheme="minorHAnsi" w:cstheme="minorHAnsi"/>
            <w:color w:val="333333"/>
            <w:sz w:val="23"/>
            <w:szCs w:val="23"/>
            <w:lang w:val="en-US" w:eastAsia="en-US"/>
          </w:rPr>
          <w:t xml:space="preserve"> </w:t>
        </w:r>
      </w:ins>
      <w:ins w:id="90" w:author="Thompson, Isaac F" w:date="2022-10-25T10:27:00Z">
        <w:r>
          <w:rPr>
            <w:rFonts w:asciiTheme="minorHAnsi" w:hAnsiTheme="minorHAnsi" w:cstheme="minorHAnsi"/>
            <w:color w:val="333333"/>
            <w:sz w:val="23"/>
            <w:szCs w:val="23"/>
            <w:lang w:val="en-US" w:eastAsia="en-US"/>
          </w:rPr>
          <w:t>have nonzero irrigation of a crop type</w:t>
        </w:r>
      </w:ins>
      <w:ins w:id="91" w:author="Thompson, Isaac F" w:date="2022-10-25T10:29:00Z">
        <w:r>
          <w:rPr>
            <w:rFonts w:asciiTheme="minorHAnsi" w:hAnsiTheme="minorHAnsi" w:cstheme="minorHAnsi"/>
            <w:color w:val="333333"/>
            <w:sz w:val="23"/>
            <w:szCs w:val="23"/>
            <w:lang w:val="en-US" w:eastAsia="en-US"/>
          </w:rPr>
          <w:t>,</w:t>
        </w:r>
      </w:ins>
      <w:ins w:id="92" w:author="Thompson, Isaac F" w:date="2022-10-25T10:27:00Z">
        <w:r>
          <w:rPr>
            <w:rFonts w:asciiTheme="minorHAnsi" w:hAnsiTheme="minorHAnsi" w:cstheme="minorHAnsi"/>
            <w:color w:val="333333"/>
            <w:sz w:val="23"/>
            <w:szCs w:val="23"/>
            <w:lang w:val="en-US" w:eastAsia="en-US"/>
          </w:rPr>
          <w:t xml:space="preserve"> but </w:t>
        </w:r>
      </w:ins>
      <w:ins w:id="93" w:author="Thompson, Isaac F" w:date="2022-10-25T10:23:00Z">
        <w:r w:rsidR="00672048">
          <w:rPr>
            <w:rFonts w:asciiTheme="minorHAnsi" w:hAnsiTheme="minorHAnsi" w:cstheme="minorHAnsi"/>
            <w:color w:val="333333"/>
            <w:sz w:val="23"/>
            <w:szCs w:val="23"/>
            <w:lang w:val="en-US" w:eastAsia="en-US"/>
          </w:rPr>
          <w:t>Demeter</w:t>
        </w:r>
      </w:ins>
      <w:ins w:id="94" w:author="Thompson, Isaac F" w:date="2022-10-25T10:24:00Z">
        <w:r w:rsidR="00672048">
          <w:rPr>
            <w:rFonts w:asciiTheme="minorHAnsi" w:hAnsiTheme="minorHAnsi" w:cstheme="minorHAnsi"/>
            <w:color w:val="333333"/>
            <w:sz w:val="23"/>
            <w:szCs w:val="23"/>
            <w:lang w:val="en-US" w:eastAsia="en-US"/>
          </w:rPr>
          <w:t xml:space="preserve"> </w:t>
        </w:r>
      </w:ins>
      <w:ins w:id="95" w:author="Thompson, Isaac F" w:date="2022-10-25T10:29:00Z">
        <w:r>
          <w:rPr>
            <w:rFonts w:asciiTheme="minorHAnsi" w:hAnsiTheme="minorHAnsi" w:cstheme="minorHAnsi"/>
            <w:color w:val="333333"/>
            <w:sz w:val="23"/>
            <w:szCs w:val="23"/>
            <w:lang w:val="en-US" w:eastAsia="en-US"/>
          </w:rPr>
          <w:t>shows</w:t>
        </w:r>
      </w:ins>
      <w:ins w:id="96" w:author="Thompson, Isaac F" w:date="2022-10-25T10:27:00Z">
        <w:r>
          <w:rPr>
            <w:rFonts w:asciiTheme="minorHAnsi" w:hAnsiTheme="minorHAnsi" w:cstheme="minorHAnsi"/>
            <w:color w:val="333333"/>
            <w:sz w:val="23"/>
            <w:szCs w:val="23"/>
            <w:lang w:val="en-US" w:eastAsia="en-US"/>
          </w:rPr>
          <w:t xml:space="preserve"> no </w:t>
        </w:r>
      </w:ins>
      <w:ins w:id="97" w:author="Thompson, Isaac F" w:date="2022-10-25T10:30:00Z">
        <w:r>
          <w:rPr>
            <w:rFonts w:asciiTheme="minorHAnsi" w:hAnsiTheme="minorHAnsi" w:cstheme="minorHAnsi"/>
            <w:color w:val="333333"/>
            <w:sz w:val="23"/>
            <w:szCs w:val="23"/>
            <w:lang w:val="en-US" w:eastAsia="en-US"/>
          </w:rPr>
          <w:t>corresponding cells</w:t>
        </w:r>
      </w:ins>
      <w:ins w:id="98" w:author="Thompson, Isaac F" w:date="2022-10-25T10:40:00Z">
        <w:r w:rsidR="005716F0">
          <w:rPr>
            <w:rFonts w:asciiTheme="minorHAnsi" w:hAnsiTheme="minorHAnsi" w:cstheme="minorHAnsi"/>
            <w:color w:val="333333"/>
            <w:sz w:val="23"/>
            <w:szCs w:val="23"/>
            <w:lang w:val="en-US" w:eastAsia="en-US"/>
          </w:rPr>
          <w:t xml:space="preserve"> (</w:t>
        </w:r>
      </w:ins>
      <w:ins w:id="99" w:author="Thompson, Isaac F" w:date="2022-10-25T10:55:00Z">
        <w:r w:rsidR="00DA5BE4">
          <w:rPr>
            <w:rFonts w:asciiTheme="minorHAnsi" w:hAnsiTheme="minorHAnsi" w:cstheme="minorHAnsi"/>
            <w:color w:val="333333"/>
            <w:sz w:val="23"/>
            <w:szCs w:val="23"/>
            <w:lang w:val="en-US" w:eastAsia="en-US"/>
          </w:rPr>
          <w:t xml:space="preserve">due to </w:t>
        </w:r>
      </w:ins>
      <w:ins w:id="100" w:author="Thompson, Isaac F" w:date="2022-10-25T10:40:00Z">
        <w:r w:rsidR="005716F0">
          <w:rPr>
            <w:rFonts w:asciiTheme="minorHAnsi" w:hAnsiTheme="minorHAnsi" w:cstheme="minorHAnsi"/>
            <w:color w:val="333333"/>
            <w:sz w:val="23"/>
            <w:szCs w:val="23"/>
            <w:lang w:val="en-US" w:eastAsia="en-US"/>
          </w:rPr>
          <w:t>the harmonization with the base map)</w:t>
        </w:r>
      </w:ins>
      <w:ins w:id="101" w:author="Thompson, Isaac F" w:date="2022-10-25T10:30:00Z">
        <w:r>
          <w:rPr>
            <w:rFonts w:asciiTheme="minorHAnsi" w:hAnsiTheme="minorHAnsi" w:cstheme="minorHAnsi"/>
            <w:color w:val="333333"/>
            <w:sz w:val="23"/>
            <w:szCs w:val="23"/>
            <w:lang w:val="en-US" w:eastAsia="en-US"/>
          </w:rPr>
          <w:t>, the distribution</w:t>
        </w:r>
      </w:ins>
      <w:ins w:id="102" w:author="Thompson, Isaac F" w:date="2022-10-25T10:29:00Z">
        <w:r>
          <w:rPr>
            <w:rFonts w:asciiTheme="minorHAnsi" w:hAnsiTheme="minorHAnsi" w:cstheme="minorHAnsi"/>
            <w:color w:val="333333"/>
            <w:sz w:val="23"/>
            <w:szCs w:val="23"/>
            <w:lang w:val="en-US" w:eastAsia="en-US"/>
          </w:rPr>
          <w:t xml:space="preserve"> </w:t>
        </w:r>
      </w:ins>
      <w:ins w:id="103" w:author="Thompson, Isaac F" w:date="2022-10-25T10:30:00Z">
        <w:r>
          <w:rPr>
            <w:rFonts w:asciiTheme="minorHAnsi" w:hAnsiTheme="minorHAnsi" w:cstheme="minorHAnsi"/>
            <w:color w:val="333333"/>
            <w:sz w:val="23"/>
            <w:szCs w:val="23"/>
            <w:lang w:val="en-US" w:eastAsia="en-US"/>
          </w:rPr>
          <w:t xml:space="preserve">is assumed to be </w:t>
        </w:r>
      </w:ins>
      <w:ins w:id="104" w:author="Thompson, Isaac F" w:date="2022-10-25T10:31:00Z">
        <w:r>
          <w:rPr>
            <w:rFonts w:asciiTheme="minorHAnsi" w:hAnsiTheme="minorHAnsi" w:cstheme="minorHAnsi"/>
            <w:color w:val="333333"/>
            <w:sz w:val="23"/>
            <w:szCs w:val="23"/>
            <w:lang w:val="en-US" w:eastAsia="en-US"/>
          </w:rPr>
          <w:t>proportional to land are</w:t>
        </w:r>
      </w:ins>
      <w:ins w:id="105" w:author="Thompson, Isaac F" w:date="2022-10-25T10:34:00Z">
        <w:r>
          <w:rPr>
            <w:rFonts w:asciiTheme="minorHAnsi" w:hAnsiTheme="minorHAnsi" w:cstheme="minorHAnsi"/>
            <w:color w:val="333333"/>
            <w:sz w:val="23"/>
            <w:szCs w:val="23"/>
            <w:lang w:val="en-US" w:eastAsia="en-US"/>
          </w:rPr>
          <w:t>a.</w:t>
        </w:r>
      </w:ins>
      <w:ins w:id="106" w:author="Thompson, Isaac F" w:date="2022-10-25T10:25:00Z">
        <w:r>
          <w:rPr>
            <w:rFonts w:asciiTheme="minorHAnsi" w:hAnsiTheme="minorHAnsi" w:cstheme="minorHAnsi"/>
            <w:color w:val="333333"/>
            <w:sz w:val="23"/>
            <w:szCs w:val="23"/>
            <w:lang w:val="en-US" w:eastAsia="en-US"/>
          </w:rPr>
          <w:t xml:space="preserve"> </w:t>
        </w:r>
      </w:ins>
      <w:ins w:id="107" w:author="Thompson, Isaac F" w:date="2022-10-25T10:37:00Z">
        <w:r w:rsidR="005716F0">
          <w:rPr>
            <w:rFonts w:asciiTheme="minorHAnsi" w:hAnsiTheme="minorHAnsi" w:cstheme="minorHAnsi"/>
            <w:color w:val="333333"/>
            <w:sz w:val="23"/>
            <w:szCs w:val="23"/>
            <w:lang w:val="en-US" w:eastAsia="en-US"/>
          </w:rPr>
          <w:t>Note that i</w:t>
        </w:r>
      </w:ins>
      <w:del w:id="108" w:author="Thompson, Isaac F" w:date="2022-10-25T10:37:00Z">
        <w:r w:rsidR="007B4E12" w:rsidRPr="007700B1" w:rsidDel="005716F0">
          <w:rPr>
            <w:rFonts w:asciiTheme="minorHAnsi" w:hAnsiTheme="minorHAnsi" w:cstheme="minorHAnsi"/>
            <w:color w:val="333333"/>
            <w:sz w:val="23"/>
            <w:szCs w:val="23"/>
            <w:lang w:val="en-US" w:eastAsia="en-US"/>
          </w:rPr>
          <w:delText>I</w:delText>
        </w:r>
      </w:del>
      <w:r w:rsidR="007B4E12" w:rsidRPr="007700B1">
        <w:rPr>
          <w:rFonts w:asciiTheme="minorHAnsi" w:hAnsiTheme="minorHAnsi" w:cstheme="minorHAnsi"/>
          <w:color w:val="333333"/>
          <w:sz w:val="23"/>
          <w:szCs w:val="23"/>
          <w:lang w:val="en-US" w:eastAsia="en-US"/>
        </w:rPr>
        <w:t>n the current version of Tethys</w:t>
      </w:r>
      <w:r w:rsidR="00E23D1C" w:rsidRPr="007700B1">
        <w:rPr>
          <w:rFonts w:asciiTheme="minorHAnsi" w:hAnsiTheme="minorHAnsi" w:cstheme="minorHAnsi"/>
          <w:color w:val="333333"/>
          <w:sz w:val="23"/>
          <w:szCs w:val="23"/>
          <w:lang w:val="en-US" w:eastAsia="en-US"/>
        </w:rPr>
        <w:t xml:space="preserve"> (v.1.3.1)</w:t>
      </w:r>
      <w:r w:rsidR="007B4E12" w:rsidRPr="007700B1">
        <w:rPr>
          <w:rFonts w:asciiTheme="minorHAnsi" w:hAnsiTheme="minorHAnsi" w:cstheme="minorHAnsi"/>
          <w:color w:val="333333"/>
          <w:sz w:val="23"/>
          <w:szCs w:val="23"/>
          <w:lang w:val="en-US" w:eastAsia="en-US"/>
        </w:rPr>
        <w:t xml:space="preserve"> </w:t>
      </w:r>
      <w:r w:rsidR="002950C9">
        <w:rPr>
          <w:rFonts w:asciiTheme="minorHAnsi" w:hAnsiTheme="minorHAnsi" w:cstheme="minorHAnsi"/>
          <w:color w:val="333333"/>
          <w:sz w:val="23"/>
          <w:szCs w:val="23"/>
          <w:lang w:val="en-US" w:eastAsia="en-US"/>
        </w:rPr>
        <w:t xml:space="preserve">used in this paper, </w:t>
      </w:r>
      <w:commentRangeStart w:id="109"/>
      <w:r w:rsidR="007B4E12" w:rsidRPr="007700B1">
        <w:rPr>
          <w:rFonts w:asciiTheme="minorHAnsi" w:hAnsiTheme="minorHAnsi" w:cstheme="minorHAnsi"/>
          <w:color w:val="333333"/>
          <w:sz w:val="23"/>
          <w:szCs w:val="23"/>
          <w:lang w:val="en-US" w:eastAsia="en-US"/>
        </w:rPr>
        <w:t>b</w:t>
      </w:r>
      <w:r w:rsidR="00B07D5A" w:rsidRPr="007700B1">
        <w:rPr>
          <w:rFonts w:asciiTheme="minorHAnsi" w:hAnsiTheme="minorHAnsi" w:cstheme="minorHAnsi"/>
          <w:color w:val="333333"/>
          <w:sz w:val="23"/>
          <w:szCs w:val="23"/>
          <w:lang w:val="en-US" w:eastAsia="en-US"/>
        </w:rPr>
        <w:t xml:space="preserve">iomass </w:t>
      </w:r>
      <w:commentRangeEnd w:id="109"/>
      <w:r w:rsidR="00727E15">
        <w:rPr>
          <w:rStyle w:val="CommentReference"/>
        </w:rPr>
        <w:commentReference w:id="109"/>
      </w:r>
      <w:r w:rsidR="005135A9" w:rsidRPr="007700B1">
        <w:rPr>
          <w:rFonts w:asciiTheme="minorHAnsi" w:hAnsiTheme="minorHAnsi" w:cstheme="minorHAnsi"/>
          <w:color w:val="333333"/>
          <w:sz w:val="23"/>
          <w:szCs w:val="23"/>
          <w:lang w:val="en-US" w:eastAsia="en-US"/>
        </w:rPr>
        <w:t xml:space="preserve">is </w:t>
      </w:r>
      <w:ins w:id="110" w:author="Thompson, Isaac F" w:date="2022-10-25T10:38:00Z">
        <w:r w:rsidR="005716F0">
          <w:rPr>
            <w:rFonts w:asciiTheme="minorHAnsi" w:hAnsiTheme="minorHAnsi" w:cstheme="minorHAnsi"/>
            <w:color w:val="333333"/>
            <w:sz w:val="23"/>
            <w:szCs w:val="23"/>
            <w:lang w:val="en-US" w:eastAsia="en-US"/>
          </w:rPr>
          <w:t xml:space="preserve">also </w:t>
        </w:r>
      </w:ins>
      <w:r w:rsidR="005135A9" w:rsidRPr="007700B1">
        <w:rPr>
          <w:rFonts w:asciiTheme="minorHAnsi" w:hAnsiTheme="minorHAnsi" w:cstheme="minorHAnsi"/>
          <w:color w:val="333333"/>
          <w:sz w:val="23"/>
          <w:szCs w:val="23"/>
          <w:lang w:val="en-US" w:eastAsia="en-US"/>
        </w:rPr>
        <w:t>downscaled uniformly within a region-basin intersection (with respect to land area)</w:t>
      </w:r>
      <w:r w:rsidR="00B07D5A" w:rsidRPr="007700B1">
        <w:rPr>
          <w:rFonts w:asciiTheme="minorHAnsi" w:hAnsiTheme="minorHAnsi" w:cstheme="minorHAnsi"/>
          <w:color w:val="333333"/>
          <w:sz w:val="23"/>
          <w:szCs w:val="23"/>
          <w:lang w:val="en-US" w:eastAsia="en-US"/>
        </w:rPr>
        <w:t>, as given by:</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7700B1" w14:paraId="5D6AF1C0" w14:textId="77777777" w:rsidTr="00000463">
        <w:tc>
          <w:tcPr>
            <w:tcW w:w="236" w:type="dxa"/>
          </w:tcPr>
          <w:p w14:paraId="57372F98" w14:textId="77777777" w:rsidR="00015D5C" w:rsidRPr="007700B1" w:rsidRDefault="00015D5C" w:rsidP="00000463">
            <w:pPr>
              <w:pStyle w:val="Equation"/>
              <w:rPr>
                <w:rFonts w:cstheme="minorHAnsi"/>
              </w:rPr>
            </w:pPr>
          </w:p>
        </w:tc>
        <w:tc>
          <w:tcPr>
            <w:tcW w:w="6982" w:type="dxa"/>
          </w:tcPr>
          <w:p w14:paraId="7B29CE21" w14:textId="5BFDAB93" w:rsidR="00015D5C" w:rsidRPr="007700B1" w:rsidRDefault="005C2B5D" w:rsidP="00000463">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withdrawal</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m:t>
                        </m:r>
                        <m:r>
                          <w:ins w:id="111" w:author="Thompson, Isaac F" w:date="2022-10-25T10:04:00Z">
                            <m:rPr>
                              <m:sty m:val="p"/>
                            </m:rPr>
                            <w:rPr>
                              <w:rFonts w:ascii="Cambria Math" w:hAnsi="Cambria Math" w:cstheme="minorHAnsi"/>
                            </w:rPr>
                            <m:t>,</m:t>
                          </w:ins>
                        </m:r>
                        <m:r>
                          <w:ins w:id="112" w:author="Thompson, Isaac F" w:date="2022-10-24T13:44:00Z">
                            <m:rPr>
                              <m:sty m:val="p"/>
                            </m:rPr>
                            <w:rPr>
                              <w:rFonts w:ascii="Cambria Math" w:hAnsi="Cambria Math" w:cstheme="minorHAnsi"/>
                            </w:rPr>
                            <m:t>basin</m:t>
                          </w:ins>
                        </m:r>
                      </m:sub>
                    </m:sSub>
                  </m:den>
                </m:f>
              </m:oMath>
            </m:oMathPara>
          </w:p>
        </w:tc>
        <w:tc>
          <w:tcPr>
            <w:tcW w:w="1345" w:type="dxa"/>
          </w:tcPr>
          <w:p w14:paraId="0DD5C81E" w14:textId="257095BA" w:rsidR="00015D5C" w:rsidRPr="007700B1" w:rsidRDefault="00015D5C" w:rsidP="00000463">
            <w:pPr>
              <w:pStyle w:val="Equation"/>
              <w:jc w:val="right"/>
              <w:rPr>
                <w:rFonts w:cstheme="minorHAnsi"/>
              </w:rPr>
            </w:pPr>
            <w:r w:rsidRPr="007700B1">
              <w:rPr>
                <w:rFonts w:cstheme="minorHAnsi"/>
                <w:color w:val="1F497D" w:themeColor="text2"/>
              </w:rPr>
              <w:t>(</w:t>
            </w:r>
            <w:commentRangeStart w:id="113"/>
            <w:r w:rsidRPr="007700B1">
              <w:rPr>
                <w:rFonts w:cstheme="minorHAnsi"/>
                <w:color w:val="1F497D" w:themeColor="text2"/>
              </w:rPr>
              <w:fldChar w:fldCharType="begin"/>
            </w:r>
            <w:r w:rsidRPr="007700B1">
              <w:rPr>
                <w:rFonts w:cstheme="minorHAnsi"/>
                <w:color w:val="1F497D" w:themeColor="text2"/>
              </w:rPr>
              <w:instrText xml:space="preserve"> SEQ Equation \* ARABIC </w:instrText>
            </w:r>
            <w:r w:rsidRPr="007700B1">
              <w:rPr>
                <w:rFonts w:cstheme="minorHAnsi"/>
                <w:color w:val="1F497D" w:themeColor="text2"/>
              </w:rPr>
              <w:fldChar w:fldCharType="separate"/>
            </w:r>
            <w:r w:rsidR="00EE391F">
              <w:rPr>
                <w:rFonts w:cstheme="minorHAnsi"/>
                <w:noProof/>
                <w:color w:val="1F497D" w:themeColor="text2"/>
              </w:rPr>
              <w:t>1</w:t>
            </w:r>
            <w:del w:id="114" w:author="Thompson, Isaac F" w:date="2022-10-25T10:38:00Z">
              <w:r w:rsidR="00EE391F" w:rsidDel="005716F0">
                <w:rPr>
                  <w:rFonts w:cstheme="minorHAnsi"/>
                  <w:noProof/>
                  <w:color w:val="1F497D" w:themeColor="text2"/>
                </w:rPr>
                <w:delText>1</w:delText>
              </w:r>
            </w:del>
            <w:r w:rsidRPr="007700B1">
              <w:rPr>
                <w:rFonts w:cstheme="minorHAnsi"/>
                <w:color w:val="1F497D" w:themeColor="text2"/>
              </w:rPr>
              <w:fldChar w:fldCharType="end"/>
            </w:r>
            <w:commentRangeEnd w:id="113"/>
            <w:r w:rsidR="00847D8A">
              <w:rPr>
                <w:rStyle w:val="CommentReference"/>
                <w:rFonts w:ascii="Calibri" w:hAnsi="Calibri"/>
                <w:lang w:val="en-GB" w:eastAsia="en-GB"/>
              </w:rPr>
              <w:commentReference w:id="113"/>
            </w:r>
            <w:ins w:id="115" w:author="Thompson, Isaac F" w:date="2022-10-25T10:38:00Z">
              <w:r w:rsidR="005716F0">
                <w:rPr>
                  <w:rFonts w:cstheme="minorHAnsi"/>
                  <w:color w:val="1F497D" w:themeColor="text2"/>
                </w:rPr>
                <w:t>3</w:t>
              </w:r>
            </w:ins>
            <w:r w:rsidRPr="007700B1">
              <w:rPr>
                <w:rFonts w:cstheme="minorHAnsi"/>
                <w:color w:val="1F497D" w:themeColor="text2"/>
              </w:rPr>
              <w:t>)</w:t>
            </w:r>
          </w:p>
        </w:tc>
      </w:tr>
    </w:tbl>
    <w:p w14:paraId="2FD770A8" w14:textId="2562C380" w:rsidR="005135A9" w:rsidRPr="007700B1" w:rsidRDefault="005135A9" w:rsidP="005135A9">
      <w:pPr>
        <w:shd w:val="clear" w:color="auto" w:fill="FFFFFF"/>
        <w:spacing w:after="158"/>
        <w:jc w:val="left"/>
        <w:rPr>
          <w:rFonts w:asciiTheme="minorHAnsi" w:hAnsiTheme="minorHAnsi" w:cstheme="minorHAnsi"/>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15D5C" w:rsidRPr="007700B1" w14:paraId="53D7821C" w14:textId="77777777" w:rsidTr="00000463">
        <w:tc>
          <w:tcPr>
            <w:tcW w:w="236" w:type="dxa"/>
          </w:tcPr>
          <w:p w14:paraId="0FA0833B" w14:textId="77777777" w:rsidR="00015D5C" w:rsidRPr="007700B1" w:rsidRDefault="00015D5C" w:rsidP="00000463">
            <w:pPr>
              <w:pStyle w:val="Equation"/>
              <w:rPr>
                <w:rFonts w:cstheme="minorHAnsi"/>
              </w:rPr>
            </w:pPr>
          </w:p>
        </w:tc>
        <w:tc>
          <w:tcPr>
            <w:tcW w:w="6982" w:type="dxa"/>
          </w:tcPr>
          <w:p w14:paraId="1BD72057" w14:textId="64DD8C6F" w:rsidR="00015D5C" w:rsidRPr="007700B1" w:rsidRDefault="005C2B5D" w:rsidP="00000463">
            <w:pPr>
              <w:ind w:left="-1392" w:right="-1092"/>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cell</m:t>
                    </m:r>
                  </m:sub>
                </m:sSub>
                <m:r>
                  <m:rPr>
                    <m:sty m:val="p"/>
                  </m:rP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consumption</m:t>
                    </m:r>
                  </m:e>
                  <m:sub>
                    <m:r>
                      <m:rPr>
                        <m:sty m:val="p"/>
                      </m:rPr>
                      <w:rPr>
                        <w:rFonts w:ascii="Cambria Math" w:hAnsi="Cambria Math" w:cstheme="minorHAnsi"/>
                      </w:rPr>
                      <m:t>biomass, region</m:t>
                    </m:r>
                  </m:sub>
                </m:sSub>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cell</m:t>
                        </m:r>
                      </m:sub>
                    </m:sSub>
                  </m:num>
                  <m:den>
                    <m:sSub>
                      <m:sSubPr>
                        <m:ctrlPr>
                          <w:rPr>
                            <w:rFonts w:ascii="Cambria Math" w:hAnsi="Cambria Math" w:cstheme="minorHAnsi"/>
                          </w:rPr>
                        </m:ctrlPr>
                      </m:sSubPr>
                      <m:e>
                        <m:r>
                          <m:rPr>
                            <m:sty m:val="p"/>
                          </m:rPr>
                          <w:rPr>
                            <w:rFonts w:ascii="Cambria Math" w:hAnsi="Cambria Math" w:cstheme="minorHAnsi"/>
                          </w:rPr>
                          <m:t>area</m:t>
                        </m:r>
                      </m:e>
                      <m:sub>
                        <m:r>
                          <m:rPr>
                            <m:sty m:val="p"/>
                          </m:rPr>
                          <w:rPr>
                            <w:rFonts w:ascii="Cambria Math" w:hAnsi="Cambria Math" w:cstheme="minorHAnsi"/>
                          </w:rPr>
                          <m:t>region</m:t>
                        </m:r>
                        <m:r>
                          <w:ins w:id="116" w:author="Thompson, Isaac F" w:date="2022-10-25T10:04:00Z">
                            <m:rPr>
                              <m:sty m:val="p"/>
                            </m:rPr>
                            <w:rPr>
                              <w:rFonts w:ascii="Cambria Math" w:hAnsi="Cambria Math" w:cstheme="minorHAnsi"/>
                            </w:rPr>
                            <m:t>,</m:t>
                          </w:ins>
                        </m:r>
                        <m:r>
                          <w:ins w:id="117" w:author="Thompson, Isaac F" w:date="2022-10-24T13:44:00Z">
                            <m:rPr>
                              <m:sty m:val="p"/>
                            </m:rPr>
                            <w:rPr>
                              <w:rFonts w:ascii="Cambria Math" w:hAnsi="Cambria Math" w:cstheme="minorHAnsi"/>
                            </w:rPr>
                            <m:t>basin</m:t>
                          </w:ins>
                        </m:r>
                      </m:sub>
                    </m:sSub>
                  </m:den>
                </m:f>
              </m:oMath>
            </m:oMathPara>
          </w:p>
        </w:tc>
        <w:tc>
          <w:tcPr>
            <w:tcW w:w="1345" w:type="dxa"/>
          </w:tcPr>
          <w:p w14:paraId="27005C09" w14:textId="2BEDAAF0" w:rsidR="00015D5C" w:rsidRPr="007700B1" w:rsidRDefault="00015D5C" w:rsidP="00000463">
            <w:pPr>
              <w:pStyle w:val="Equation"/>
              <w:jc w:val="right"/>
              <w:rPr>
                <w:rFonts w:cstheme="minorHAnsi"/>
              </w:rPr>
            </w:pPr>
            <w:r w:rsidRPr="007700B1">
              <w:rPr>
                <w:rFonts w:cstheme="minorHAnsi"/>
                <w:color w:val="1F497D" w:themeColor="text2"/>
              </w:rPr>
              <w:t>(</w:t>
            </w:r>
            <w:del w:id="118" w:author="Thompson, Isaac F" w:date="2022-10-25T10:39:00Z">
              <w:r w:rsidRPr="007700B1" w:rsidDel="005716F0">
                <w:rPr>
                  <w:rFonts w:cstheme="minorHAnsi"/>
                  <w:color w:val="1F497D" w:themeColor="text2"/>
                </w:rPr>
                <w:fldChar w:fldCharType="begin"/>
              </w:r>
              <w:r w:rsidRPr="007700B1" w:rsidDel="005716F0">
                <w:rPr>
                  <w:rFonts w:cstheme="minorHAnsi"/>
                  <w:color w:val="1F497D" w:themeColor="text2"/>
                </w:rPr>
                <w:delInstrText xml:space="preserve"> SEQ Equation \* ARABIC </w:delInstrText>
              </w:r>
              <w:r w:rsidRPr="007700B1" w:rsidDel="005716F0">
                <w:rPr>
                  <w:rFonts w:cstheme="minorHAnsi"/>
                  <w:color w:val="1F497D" w:themeColor="text2"/>
                </w:rPr>
                <w:fldChar w:fldCharType="separate"/>
              </w:r>
              <w:r w:rsidR="00EE391F" w:rsidDel="005716F0">
                <w:rPr>
                  <w:rFonts w:cstheme="minorHAnsi"/>
                  <w:noProof/>
                  <w:color w:val="1F497D" w:themeColor="text2"/>
                </w:rPr>
                <w:delText>12</w:delText>
              </w:r>
              <w:r w:rsidRPr="007700B1" w:rsidDel="005716F0">
                <w:rPr>
                  <w:rFonts w:cstheme="minorHAnsi"/>
                  <w:color w:val="1F497D" w:themeColor="text2"/>
                </w:rPr>
                <w:fldChar w:fldCharType="end"/>
              </w:r>
            </w:del>
            <w:ins w:id="119" w:author="Thompson, Isaac F" w:date="2022-10-25T10:39:00Z">
              <w:r w:rsidR="005716F0" w:rsidRPr="007700B1">
                <w:rPr>
                  <w:rFonts w:cstheme="minorHAnsi"/>
                  <w:color w:val="1F497D" w:themeColor="text2"/>
                </w:rPr>
                <w:fldChar w:fldCharType="begin"/>
              </w:r>
              <w:r w:rsidR="005716F0" w:rsidRPr="007700B1">
                <w:rPr>
                  <w:rFonts w:cstheme="minorHAnsi"/>
                  <w:color w:val="1F497D" w:themeColor="text2"/>
                </w:rPr>
                <w:instrText xml:space="preserve"> SEQ Equation \* ARABIC </w:instrText>
              </w:r>
              <w:r w:rsidR="005716F0" w:rsidRPr="007700B1">
                <w:rPr>
                  <w:rFonts w:cstheme="minorHAnsi"/>
                  <w:color w:val="1F497D" w:themeColor="text2"/>
                </w:rPr>
                <w:fldChar w:fldCharType="separate"/>
              </w:r>
              <w:r w:rsidR="005716F0">
                <w:rPr>
                  <w:rFonts w:cstheme="minorHAnsi"/>
                  <w:noProof/>
                  <w:color w:val="1F497D" w:themeColor="text2"/>
                </w:rPr>
                <w:t>1</w:t>
              </w:r>
              <w:r w:rsidR="005716F0">
                <w:rPr>
                  <w:rFonts w:cstheme="minorHAnsi"/>
                  <w:noProof/>
                  <w:color w:val="1F497D" w:themeColor="text2"/>
                </w:rPr>
                <w:t>4</w:t>
              </w:r>
              <w:r w:rsidR="005716F0" w:rsidRPr="007700B1">
                <w:rPr>
                  <w:rFonts w:cstheme="minorHAnsi"/>
                  <w:color w:val="1F497D" w:themeColor="text2"/>
                </w:rPr>
                <w:fldChar w:fldCharType="end"/>
              </w:r>
            </w:ins>
            <w:r w:rsidRPr="007700B1">
              <w:rPr>
                <w:rFonts w:cstheme="minorHAnsi"/>
                <w:color w:val="1F497D" w:themeColor="text2"/>
              </w:rPr>
              <w:t>)</w:t>
            </w:r>
          </w:p>
        </w:tc>
      </w:tr>
    </w:tbl>
    <w:p w14:paraId="58F2C0D8" w14:textId="77777777" w:rsidR="00015D5C" w:rsidRPr="007700B1" w:rsidRDefault="00015D5C" w:rsidP="005135A9">
      <w:pPr>
        <w:shd w:val="clear" w:color="auto" w:fill="FFFFFF"/>
        <w:spacing w:after="158"/>
        <w:jc w:val="left"/>
        <w:rPr>
          <w:rFonts w:asciiTheme="minorHAnsi" w:hAnsiTheme="minorHAnsi" w:cstheme="minorHAnsi"/>
          <w:color w:val="333333"/>
          <w:sz w:val="23"/>
          <w:szCs w:val="23"/>
          <w:lang w:val="en-US" w:eastAsia="en-US"/>
        </w:rPr>
      </w:pPr>
    </w:p>
    <w:p w14:paraId="06F48488" w14:textId="2DA58522" w:rsidR="00A0676C" w:rsidRPr="007700B1" w:rsidDel="00DA5BE4" w:rsidRDefault="005135A9" w:rsidP="005135A9">
      <w:pPr>
        <w:shd w:val="clear" w:color="auto" w:fill="FFFFFF"/>
        <w:spacing w:after="158"/>
        <w:jc w:val="left"/>
        <w:rPr>
          <w:del w:id="120" w:author="Thompson, Isaac F" w:date="2022-10-25T11:02:00Z"/>
          <w:rFonts w:asciiTheme="minorHAnsi" w:hAnsiTheme="minorHAnsi" w:cstheme="minorHAnsi"/>
          <w:color w:val="333333"/>
          <w:lang w:val="en-US" w:eastAsia="en-US"/>
        </w:rPr>
      </w:pPr>
      <w:commentRangeStart w:id="121"/>
      <w:commentRangeStart w:id="122"/>
      <w:del w:id="123" w:author="Thompson, Isaac F" w:date="2022-10-25T11:02:00Z">
        <w:r w:rsidRPr="007700B1" w:rsidDel="00DA5BE4">
          <w:rPr>
            <w:rFonts w:asciiTheme="minorHAnsi" w:hAnsiTheme="minorHAnsi" w:cstheme="minorHAnsi"/>
            <w:color w:val="333333"/>
            <w:lang w:val="en-US" w:eastAsia="en-US"/>
          </w:rPr>
          <w:delText>When possible, the</w:delText>
        </w:r>
        <w:r w:rsidR="00177EFE" w:rsidRPr="007700B1" w:rsidDel="00DA5BE4">
          <w:rPr>
            <w:rFonts w:asciiTheme="minorHAnsi" w:hAnsiTheme="minorHAnsi" w:cstheme="minorHAnsi"/>
            <w:color w:val="333333"/>
            <w:lang w:val="en-US" w:eastAsia="en-US"/>
          </w:rPr>
          <w:delText xml:space="preserve"> water withdrawal and consumption of the</w:delText>
        </w:r>
        <w:r w:rsidRPr="007700B1" w:rsidDel="00DA5BE4">
          <w:rPr>
            <w:rFonts w:asciiTheme="minorHAnsi" w:hAnsiTheme="minorHAnsi" w:cstheme="minorHAnsi"/>
            <w:color w:val="333333"/>
            <w:lang w:val="en-US" w:eastAsia="en-US"/>
          </w:rPr>
          <w:delText xml:space="preserve"> other 12 crops are downscaled in proportion to the crop land area maps from Demeter</w:delText>
        </w:r>
        <w:r w:rsidR="00177EFE" w:rsidRPr="007700B1" w:rsidDel="00DA5BE4">
          <w:rPr>
            <w:rFonts w:asciiTheme="minorHAnsi" w:hAnsiTheme="minorHAnsi" w:cstheme="minorHAnsi"/>
            <w:color w:val="333333"/>
            <w:lang w:val="en-US" w:eastAsia="en-US"/>
          </w:rPr>
          <w:delText xml:space="preserve"> for each GCAM timestep</w:delText>
        </w:r>
        <w:r w:rsidRPr="007700B1" w:rsidDel="00DA5BE4">
          <w:rPr>
            <w:rFonts w:asciiTheme="minorHAnsi" w:hAnsiTheme="minorHAnsi" w:cstheme="minorHAnsi"/>
            <w:color w:val="333333"/>
            <w:lang w:val="en-US" w:eastAsia="en-US"/>
          </w:rPr>
          <w:delText>, which have been reaggregated to the target resolution of 0.5 degrees</w:delText>
        </w:r>
        <w:commentRangeEnd w:id="121"/>
        <w:r w:rsidR="00E664A5" w:rsidDel="00DA5BE4">
          <w:rPr>
            <w:rStyle w:val="CommentReference"/>
          </w:rPr>
          <w:commentReference w:id="121"/>
        </w:r>
        <w:commentRangeEnd w:id="122"/>
        <w:r w:rsidR="00AD22C7" w:rsidDel="00DA5BE4">
          <w:rPr>
            <w:rStyle w:val="CommentReference"/>
          </w:rPr>
          <w:commentReference w:id="122"/>
        </w:r>
        <w:r w:rsidRPr="007700B1" w:rsidDel="00DA5BE4">
          <w:rPr>
            <w:rFonts w:asciiTheme="minorHAnsi" w:hAnsiTheme="minorHAnsi" w:cstheme="minorHAnsi"/>
            <w:color w:val="333333"/>
            <w:lang w:val="en-US" w:eastAsia="en-US"/>
          </w:rPr>
          <w:delText>. There are certain exceptions</w:delText>
        </w:r>
        <w:r w:rsidR="00A0676C" w:rsidRPr="007700B1" w:rsidDel="00DA5BE4">
          <w:rPr>
            <w:rFonts w:asciiTheme="minorHAnsi" w:hAnsiTheme="minorHAnsi" w:cstheme="minorHAnsi"/>
            <w:color w:val="333333"/>
            <w:lang w:val="en-US" w:eastAsia="en-US"/>
          </w:rPr>
          <w:delText>:</w:delText>
        </w:r>
      </w:del>
    </w:p>
    <w:p w14:paraId="747869FB" w14:textId="2327BA5C" w:rsidR="00A0676C" w:rsidRPr="007700B1" w:rsidDel="00DA5BE4" w:rsidRDefault="005135A9" w:rsidP="00A0676C">
      <w:pPr>
        <w:pStyle w:val="ListParagraph"/>
        <w:numPr>
          <w:ilvl w:val="0"/>
          <w:numId w:val="8"/>
        </w:numPr>
        <w:shd w:val="clear" w:color="auto" w:fill="FFFFFF"/>
        <w:spacing w:after="158"/>
        <w:jc w:val="left"/>
        <w:rPr>
          <w:del w:id="124" w:author="Thompson, Isaac F" w:date="2022-10-25T11:02:00Z"/>
          <w:rFonts w:asciiTheme="minorHAnsi" w:hAnsiTheme="minorHAnsi" w:cstheme="minorHAnsi"/>
          <w:color w:val="333333"/>
          <w:lang w:val="en-US" w:eastAsia="en-US"/>
        </w:rPr>
      </w:pPr>
      <w:del w:id="125" w:author="Thompson, Isaac F" w:date="2022-10-25T11:02:00Z">
        <w:r w:rsidRPr="007700B1" w:rsidDel="00DA5BE4">
          <w:rPr>
            <w:rFonts w:asciiTheme="minorHAnsi" w:hAnsiTheme="minorHAnsi" w:cstheme="minorHAnsi"/>
            <w:color w:val="333333"/>
            <w:lang w:val="en-US" w:eastAsia="en-US"/>
          </w:rPr>
          <w:delText xml:space="preserve">If the GCAM withdrawal or consumption value for a crop in some region-basin is nonzero, but Demeter does not show any cells with that crop type in that region-basin, it will be downscaled uniformly, </w:delText>
        </w:r>
        <w:r w:rsidR="00DC6C92" w:rsidRPr="007700B1" w:rsidDel="00DA5BE4">
          <w:rPr>
            <w:rFonts w:asciiTheme="minorHAnsi" w:hAnsiTheme="minorHAnsi" w:cstheme="minorHAnsi"/>
            <w:color w:val="333333"/>
            <w:lang w:val="en-US" w:eastAsia="en-US"/>
          </w:rPr>
          <w:delText>as is described above for</w:delText>
        </w:r>
        <w:r w:rsidRPr="007700B1" w:rsidDel="00DA5BE4">
          <w:rPr>
            <w:rFonts w:asciiTheme="minorHAnsi" w:hAnsiTheme="minorHAnsi" w:cstheme="minorHAnsi"/>
            <w:color w:val="333333"/>
            <w:lang w:val="en-US" w:eastAsia="en-US"/>
          </w:rPr>
          <w:delText xml:space="preserve"> biomass.</w:delText>
        </w:r>
      </w:del>
    </w:p>
    <w:p w14:paraId="154A9456" w14:textId="4995AAC4" w:rsidR="005135A9" w:rsidRPr="007700B1" w:rsidDel="00DA5BE4" w:rsidRDefault="005135A9" w:rsidP="00A0676C">
      <w:pPr>
        <w:pStyle w:val="ListParagraph"/>
        <w:numPr>
          <w:ilvl w:val="0"/>
          <w:numId w:val="8"/>
        </w:numPr>
        <w:shd w:val="clear" w:color="auto" w:fill="FFFFFF"/>
        <w:spacing w:after="158"/>
        <w:jc w:val="left"/>
        <w:rPr>
          <w:del w:id="126" w:author="Thompson, Isaac F" w:date="2022-10-25T11:02:00Z"/>
          <w:rFonts w:asciiTheme="minorHAnsi" w:hAnsiTheme="minorHAnsi" w:cstheme="minorHAnsi"/>
          <w:color w:val="333333"/>
          <w:lang w:val="en-US" w:eastAsia="en-US"/>
        </w:rPr>
      </w:pPr>
      <w:del w:id="127" w:author="Thompson, Isaac F" w:date="2022-10-25T11:02:00Z">
        <w:r w:rsidRPr="007700B1" w:rsidDel="00DA5BE4">
          <w:rPr>
            <w:rFonts w:asciiTheme="minorHAnsi" w:hAnsiTheme="minorHAnsi" w:cstheme="minorHAnsi"/>
            <w:color w:val="333333"/>
            <w:lang w:val="en-US" w:eastAsia="en-US"/>
          </w:rPr>
          <w:delText xml:space="preserve">Additionally, </w:delText>
        </w:r>
        <w:commentRangeStart w:id="128"/>
        <w:commentRangeStart w:id="129"/>
        <w:r w:rsidRPr="007700B1" w:rsidDel="00DA5BE4">
          <w:rPr>
            <w:rFonts w:asciiTheme="minorHAnsi" w:hAnsiTheme="minorHAnsi" w:cstheme="minorHAnsi"/>
            <w:color w:val="333333"/>
            <w:lang w:val="en-US" w:eastAsia="en-US"/>
          </w:rPr>
          <w:delText>it is possible for GCAM and Demeter to have different total crop irrigation areas for a region</w:delText>
        </w:r>
        <w:r w:rsidR="00EE3BD7" w:rsidRPr="007700B1" w:rsidDel="00DA5BE4">
          <w:rPr>
            <w:rFonts w:asciiTheme="minorHAnsi" w:hAnsiTheme="minorHAnsi" w:cstheme="minorHAnsi"/>
            <w:color w:val="333333"/>
            <w:lang w:val="en-US" w:eastAsia="en-US"/>
          </w:rPr>
          <w:delText>-</w:delText>
        </w:r>
        <w:r w:rsidRPr="007700B1" w:rsidDel="00DA5BE4">
          <w:rPr>
            <w:rFonts w:asciiTheme="minorHAnsi" w:hAnsiTheme="minorHAnsi" w:cstheme="minorHAnsi"/>
            <w:color w:val="333333"/>
            <w:lang w:val="en-US" w:eastAsia="en-US"/>
          </w:rPr>
          <w:delText xml:space="preserve">basin intersection, </w:delText>
        </w:r>
        <w:commentRangeEnd w:id="128"/>
        <w:r w:rsidR="00B838B0" w:rsidDel="00DA5BE4">
          <w:rPr>
            <w:rStyle w:val="CommentReference"/>
          </w:rPr>
          <w:commentReference w:id="128"/>
        </w:r>
        <w:commentRangeEnd w:id="129"/>
        <w:r w:rsidR="00160D2F" w:rsidDel="00DA5BE4">
          <w:rPr>
            <w:rStyle w:val="CommentReference"/>
          </w:rPr>
          <w:commentReference w:id="129"/>
        </w:r>
        <w:r w:rsidRPr="007700B1" w:rsidDel="00DA5BE4">
          <w:rPr>
            <w:rFonts w:asciiTheme="minorHAnsi" w:hAnsiTheme="minorHAnsi" w:cstheme="minorHAnsi"/>
            <w:color w:val="333333"/>
            <w:lang w:val="en-US" w:eastAsia="en-US"/>
          </w:rPr>
          <w:delText>so applying the raw Demeter ratios to irrigation withdrawals or consumption (which are directly related to irrigation areas) could result in cell withdrawal values that imply larger irrigation area than total cell area. In order to avoid this situation, excess irrigation area in cells that are above capacity is assigned evenly among irrigated cells with capacity remaining if there are any, otherwise it is assigned evenly among the remaining cells in the region-basin. Should there still be excess after those cells have been filled, it would be dropped.</w:delText>
        </w:r>
      </w:del>
    </w:p>
    <w:p w14:paraId="73554C55" w14:textId="00DE3036" w:rsidR="00063AD4" w:rsidRPr="007700B1" w:rsidDel="005716F0" w:rsidRDefault="005135A9" w:rsidP="005135A9">
      <w:pPr>
        <w:shd w:val="clear" w:color="auto" w:fill="FFFFFF"/>
        <w:spacing w:after="158"/>
        <w:jc w:val="left"/>
        <w:rPr>
          <w:del w:id="130" w:author="Thompson, Isaac F" w:date="2022-10-25T10:39:00Z"/>
          <w:rFonts w:ascii="Source Sans Pro" w:hAnsi="Source Sans Pro"/>
          <w:color w:val="333333"/>
          <w:sz w:val="23"/>
          <w:szCs w:val="23"/>
          <w:lang w:val="en-US" w:eastAsia="en-US"/>
        </w:rPr>
      </w:pPr>
      <w:del w:id="131" w:author="Thompson, Isaac F" w:date="2022-10-25T10:39:00Z">
        <w:r w:rsidRPr="007700B1" w:rsidDel="005716F0">
          <w:rPr>
            <w:rFonts w:ascii="Source Sans Pro" w:hAnsi="Source Sans Pro"/>
            <w:color w:val="333333"/>
            <w:sz w:val="23"/>
            <w:szCs w:val="23"/>
            <w:lang w:val="en-US" w:eastAsia="en-US"/>
          </w:rPr>
          <w:delText>Using these adjusted irrigation area values for each crop, cell withdrawal</w:delText>
        </w:r>
        <w:r w:rsidR="002950C9" w:rsidDel="005716F0">
          <w:rPr>
            <w:rFonts w:ascii="Source Sans Pro" w:hAnsi="Source Sans Pro"/>
            <w:color w:val="333333"/>
            <w:sz w:val="23"/>
            <w:szCs w:val="23"/>
            <w:lang w:val="en-US" w:eastAsia="en-US"/>
          </w:rPr>
          <w:delText xml:space="preserve"> and consumption</w:delText>
        </w:r>
        <w:r w:rsidRPr="007700B1" w:rsidDel="005716F0">
          <w:rPr>
            <w:rFonts w:ascii="Source Sans Pro" w:hAnsi="Source Sans Pro"/>
            <w:color w:val="333333"/>
            <w:sz w:val="23"/>
            <w:szCs w:val="23"/>
            <w:lang w:val="en-US" w:eastAsia="en-US"/>
          </w:rPr>
          <w:delText xml:space="preserve"> values are given by</w:delText>
        </w:r>
        <w:r w:rsidR="00063AD4" w:rsidRPr="007700B1" w:rsidDel="005716F0">
          <w:rPr>
            <w:rFonts w:ascii="Source Sans Pro" w:hAnsi="Source Sans Pro"/>
            <w:color w:val="333333"/>
            <w:sz w:val="23"/>
            <w:szCs w:val="23"/>
            <w:lang w:val="en-US" w:eastAsia="en-US"/>
          </w:rPr>
          <w:delText>:</w:delText>
        </w:r>
      </w:del>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63AD4" w:rsidRPr="007700B1" w:rsidDel="005716F0" w14:paraId="4CB4FB3D" w14:textId="7691BBC9" w:rsidTr="00000463">
        <w:trPr>
          <w:del w:id="132" w:author="Thompson, Isaac F" w:date="2022-10-25T10:39:00Z"/>
        </w:trPr>
        <w:tc>
          <w:tcPr>
            <w:tcW w:w="236" w:type="dxa"/>
          </w:tcPr>
          <w:p w14:paraId="36B3D250" w14:textId="66EC45E1" w:rsidR="00063AD4" w:rsidRPr="007700B1" w:rsidDel="005716F0" w:rsidRDefault="00063AD4" w:rsidP="00000463">
            <w:pPr>
              <w:pStyle w:val="Equation"/>
              <w:rPr>
                <w:del w:id="133" w:author="Thompson, Isaac F" w:date="2022-10-25T10:39:00Z"/>
              </w:rPr>
            </w:pPr>
          </w:p>
        </w:tc>
        <w:tc>
          <w:tcPr>
            <w:tcW w:w="6982" w:type="dxa"/>
          </w:tcPr>
          <w:p w14:paraId="2B981750" w14:textId="3EAA43E7" w:rsidR="00063AD4" w:rsidRPr="007700B1" w:rsidDel="005716F0" w:rsidRDefault="005C2B5D" w:rsidP="00000463">
            <w:pPr>
              <w:ind w:left="-1392" w:right="-1092"/>
              <w:rPr>
                <w:del w:id="134" w:author="Thompson, Isaac F" w:date="2022-10-25T10:39:00Z"/>
              </w:rPr>
            </w:pPr>
            <m:oMathPara>
              <m:oMath>
                <m:sSub>
                  <m:sSubPr>
                    <m:ctrlPr>
                      <w:del w:id="135" w:author="Thompson, Isaac F" w:date="2022-10-25T10:39:00Z">
                        <w:rPr>
                          <w:rFonts w:ascii="Cambria Math" w:hAnsi="Cambria Math"/>
                        </w:rPr>
                      </w:del>
                    </m:ctrlPr>
                  </m:sSubPr>
                  <m:e>
                    <m:r>
                      <w:del w:id="136" w:author="Thompson, Isaac F" w:date="2022-10-25T10:39:00Z">
                        <m:rPr>
                          <m:sty m:val="p"/>
                        </m:rPr>
                        <w:rPr>
                          <w:rFonts w:ascii="Cambria Math" w:hAnsi="Cambria Math"/>
                        </w:rPr>
                        <m:t>withdrawal</m:t>
                      </w:del>
                    </m:r>
                  </m:e>
                  <m:sub>
                    <m:r>
                      <w:del w:id="137" w:author="Thompson, Isaac F" w:date="2022-10-25T10:39:00Z">
                        <m:rPr>
                          <m:sty m:val="p"/>
                        </m:rPr>
                        <w:rPr>
                          <w:rFonts w:ascii="Cambria Math" w:hAnsi="Cambria Math"/>
                        </w:rPr>
                        <m:t>crop, cell</m:t>
                      </w:del>
                    </m:r>
                  </m:sub>
                </m:sSub>
                <m:r>
                  <w:del w:id="138" w:author="Thompson, Isaac F" w:date="2022-10-25T10:39:00Z">
                    <m:rPr>
                      <m:sty m:val="p"/>
                    </m:rPr>
                    <w:rPr>
                      <w:rFonts w:ascii="Cambria Math" w:hAnsi="Cambria Math"/>
                    </w:rPr>
                    <m:t xml:space="preserve">= </m:t>
                  </w:del>
                </m:r>
                <m:sSub>
                  <m:sSubPr>
                    <m:ctrlPr>
                      <w:del w:id="139" w:author="Thompson, Isaac F" w:date="2022-10-25T10:39:00Z">
                        <w:rPr>
                          <w:rFonts w:ascii="Cambria Math" w:hAnsi="Cambria Math"/>
                        </w:rPr>
                      </w:del>
                    </m:ctrlPr>
                  </m:sSubPr>
                  <m:e>
                    <m:r>
                      <w:del w:id="140" w:author="Thompson, Isaac F" w:date="2022-10-25T10:39:00Z">
                        <m:rPr>
                          <m:sty m:val="p"/>
                        </m:rPr>
                        <w:rPr>
                          <w:rFonts w:ascii="Cambria Math" w:hAnsi="Cambria Math"/>
                        </w:rPr>
                        <m:t>withdrawal</m:t>
                      </w:del>
                    </m:r>
                  </m:e>
                  <m:sub>
                    <m:r>
                      <w:del w:id="141" w:author="Thompson, Isaac F" w:date="2022-10-25T10:14:00Z">
                        <m:rPr>
                          <m:sty m:val="p"/>
                        </m:rPr>
                        <w:rPr>
                          <w:rFonts w:ascii="Cambria Math" w:hAnsi="Cambria Math"/>
                        </w:rPr>
                        <m:t>biomass</m:t>
                      </w:del>
                    </m:r>
                    <m:r>
                      <w:del w:id="142" w:author="Thompson, Isaac F" w:date="2022-10-25T10:39:00Z">
                        <m:rPr>
                          <m:sty m:val="p"/>
                        </m:rPr>
                        <w:rPr>
                          <w:rFonts w:ascii="Cambria Math" w:hAnsi="Cambria Math"/>
                        </w:rPr>
                        <m:t>, region</m:t>
                      </w:del>
                    </m:r>
                  </m:sub>
                </m:sSub>
                <m:r>
                  <w:del w:id="143" w:author="Thompson, Isaac F" w:date="2022-10-25T10:39:00Z">
                    <m:rPr>
                      <m:sty m:val="p"/>
                    </m:rPr>
                    <w:rPr>
                      <w:rFonts w:ascii="Cambria Math" w:hAnsi="Cambria Math"/>
                    </w:rPr>
                    <m:t>×</m:t>
                  </w:del>
                </m:r>
                <m:f>
                  <m:fPr>
                    <m:ctrlPr>
                      <w:del w:id="144" w:author="Thompson, Isaac F" w:date="2022-10-25T10:39:00Z">
                        <w:rPr>
                          <w:rFonts w:ascii="Cambria Math" w:hAnsi="Cambria Math"/>
                        </w:rPr>
                      </w:del>
                    </m:ctrlPr>
                  </m:fPr>
                  <m:num>
                    <m:sSub>
                      <m:sSubPr>
                        <m:ctrlPr>
                          <w:del w:id="145" w:author="Thompson, Isaac F" w:date="2022-10-25T10:39:00Z">
                            <w:rPr>
                              <w:rFonts w:ascii="Cambria Math" w:hAnsi="Cambria Math"/>
                            </w:rPr>
                          </w:del>
                        </m:ctrlPr>
                      </m:sSubPr>
                      <m:e>
                        <m:r>
                          <w:del w:id="146" w:author="Thompson, Isaac F" w:date="2022-10-25T10:39:00Z">
                            <m:rPr>
                              <m:sty m:val="p"/>
                            </m:rPr>
                            <w:rPr>
                              <w:rFonts w:ascii="Cambria Math" w:hAnsi="Cambria Math"/>
                            </w:rPr>
                            <m:t>area</m:t>
                          </w:del>
                        </m:r>
                      </m:e>
                      <m:sub>
                        <m:r>
                          <w:del w:id="147" w:author="Thompson, Isaac F" w:date="2022-10-25T10:39:00Z">
                            <m:rPr>
                              <m:sty m:val="p"/>
                            </m:rPr>
                            <w:rPr>
                              <w:rFonts w:ascii="Cambria Math" w:hAnsi="Cambria Math"/>
                            </w:rPr>
                            <m:t>crop,cell</m:t>
                          </w:del>
                        </m:r>
                      </m:sub>
                    </m:sSub>
                  </m:num>
                  <m:den>
                    <m:sSub>
                      <m:sSubPr>
                        <m:ctrlPr>
                          <w:del w:id="148" w:author="Thompson, Isaac F" w:date="2022-10-25T10:39:00Z">
                            <w:rPr>
                              <w:rFonts w:ascii="Cambria Math" w:hAnsi="Cambria Math"/>
                            </w:rPr>
                          </w:del>
                        </m:ctrlPr>
                      </m:sSubPr>
                      <m:e>
                        <m:r>
                          <w:del w:id="149" w:author="Thompson, Isaac F" w:date="2022-10-25T10:39:00Z">
                            <m:rPr>
                              <m:sty m:val="p"/>
                            </m:rPr>
                            <w:rPr>
                              <w:rFonts w:ascii="Cambria Math" w:hAnsi="Cambria Math"/>
                            </w:rPr>
                            <m:t>area</m:t>
                          </w:del>
                        </m:r>
                      </m:e>
                      <m:sub>
                        <m:r>
                          <w:del w:id="150" w:author="Thompson, Isaac F" w:date="2022-10-25T10:39:00Z">
                            <m:rPr>
                              <m:sty m:val="p"/>
                            </m:rPr>
                            <w:rPr>
                              <w:rFonts w:ascii="Cambria Math" w:hAnsi="Cambria Math"/>
                            </w:rPr>
                            <m:t>crop,region</m:t>
                          </w:del>
                        </m:r>
                      </m:sub>
                    </m:sSub>
                  </m:den>
                </m:f>
              </m:oMath>
            </m:oMathPara>
          </w:p>
        </w:tc>
        <w:tc>
          <w:tcPr>
            <w:tcW w:w="1345" w:type="dxa"/>
          </w:tcPr>
          <w:p w14:paraId="04C32026" w14:textId="28D460C9" w:rsidR="00063AD4" w:rsidRPr="007700B1" w:rsidDel="005716F0" w:rsidRDefault="00063AD4" w:rsidP="00000463">
            <w:pPr>
              <w:pStyle w:val="Equation"/>
              <w:jc w:val="right"/>
              <w:rPr>
                <w:del w:id="151" w:author="Thompson, Isaac F" w:date="2022-10-25T10:39:00Z"/>
              </w:rPr>
            </w:pPr>
            <w:del w:id="152" w:author="Thompson, Isaac F" w:date="2022-10-25T10:39:00Z">
              <w:r w:rsidRPr="007700B1" w:rsidDel="005716F0">
                <w:rPr>
                  <w:color w:val="1F497D" w:themeColor="text2"/>
                </w:rPr>
                <w:delText>(</w:delText>
              </w:r>
              <w:r w:rsidRPr="007700B1" w:rsidDel="005716F0">
                <w:rPr>
                  <w:color w:val="1F497D" w:themeColor="text2"/>
                </w:rPr>
                <w:fldChar w:fldCharType="begin"/>
              </w:r>
              <w:r w:rsidRPr="007700B1" w:rsidDel="005716F0">
                <w:rPr>
                  <w:color w:val="1F497D" w:themeColor="text2"/>
                </w:rPr>
                <w:delInstrText xml:space="preserve"> SEQ Equation \* ARABIC </w:delInstrText>
              </w:r>
              <w:r w:rsidRPr="007700B1" w:rsidDel="005716F0">
                <w:rPr>
                  <w:color w:val="1F497D" w:themeColor="text2"/>
                </w:rPr>
                <w:fldChar w:fldCharType="separate"/>
              </w:r>
              <w:r w:rsidR="00EE391F" w:rsidDel="005716F0">
                <w:rPr>
                  <w:noProof/>
                  <w:color w:val="1F497D" w:themeColor="text2"/>
                </w:rPr>
                <w:delText>13</w:delText>
              </w:r>
              <w:r w:rsidRPr="007700B1" w:rsidDel="005716F0">
                <w:rPr>
                  <w:color w:val="1F497D" w:themeColor="text2"/>
                </w:rPr>
                <w:fldChar w:fldCharType="end"/>
              </w:r>
              <w:r w:rsidRPr="007700B1" w:rsidDel="005716F0">
                <w:rPr>
                  <w:color w:val="1F497D" w:themeColor="text2"/>
                </w:rPr>
                <w:delText>)</w:delText>
              </w:r>
            </w:del>
          </w:p>
        </w:tc>
      </w:tr>
    </w:tbl>
    <w:p w14:paraId="56173E28" w14:textId="4FDDF3C6" w:rsidR="00063AD4" w:rsidRPr="007700B1" w:rsidDel="005716F0" w:rsidRDefault="00063AD4" w:rsidP="00063AD4">
      <w:pPr>
        <w:shd w:val="clear" w:color="auto" w:fill="FFFFFF"/>
        <w:spacing w:after="158"/>
        <w:jc w:val="left"/>
        <w:rPr>
          <w:del w:id="153" w:author="Thompson, Isaac F" w:date="2022-10-25T10:39:00Z"/>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063AD4" w:rsidRPr="007700B1" w:rsidDel="005716F0" w14:paraId="4A3BB333" w14:textId="444C3A10" w:rsidTr="00000463">
        <w:trPr>
          <w:del w:id="154" w:author="Thompson, Isaac F" w:date="2022-10-25T10:39:00Z"/>
        </w:trPr>
        <w:tc>
          <w:tcPr>
            <w:tcW w:w="236" w:type="dxa"/>
          </w:tcPr>
          <w:p w14:paraId="54B86D0E" w14:textId="10DDC02F" w:rsidR="00063AD4" w:rsidRPr="007700B1" w:rsidDel="005716F0" w:rsidRDefault="00063AD4" w:rsidP="00000463">
            <w:pPr>
              <w:pStyle w:val="Equation"/>
              <w:rPr>
                <w:del w:id="155" w:author="Thompson, Isaac F" w:date="2022-10-25T10:39:00Z"/>
              </w:rPr>
            </w:pPr>
          </w:p>
        </w:tc>
        <w:tc>
          <w:tcPr>
            <w:tcW w:w="6982" w:type="dxa"/>
          </w:tcPr>
          <w:p w14:paraId="423C9AD6" w14:textId="05482CA1" w:rsidR="00063AD4" w:rsidRPr="007700B1" w:rsidDel="005716F0" w:rsidRDefault="005C2B5D" w:rsidP="00000463">
            <w:pPr>
              <w:ind w:left="-1392" w:right="-1092"/>
              <w:rPr>
                <w:del w:id="156" w:author="Thompson, Isaac F" w:date="2022-10-25T10:39:00Z"/>
              </w:rPr>
            </w:pPr>
            <m:oMathPara>
              <m:oMath>
                <m:sSub>
                  <m:sSubPr>
                    <m:ctrlPr>
                      <w:del w:id="157" w:author="Thompson, Isaac F" w:date="2022-10-25T10:39:00Z">
                        <w:rPr>
                          <w:rFonts w:ascii="Cambria Math" w:hAnsi="Cambria Math"/>
                        </w:rPr>
                      </w:del>
                    </m:ctrlPr>
                  </m:sSubPr>
                  <m:e>
                    <m:r>
                      <w:del w:id="158" w:author="Thompson, Isaac F" w:date="2022-10-25T10:39:00Z">
                        <m:rPr>
                          <m:sty m:val="p"/>
                        </m:rPr>
                        <w:rPr>
                          <w:rFonts w:ascii="Cambria Math" w:hAnsi="Cambria Math"/>
                        </w:rPr>
                        <m:t>consumption</m:t>
                      </w:del>
                    </m:r>
                  </m:e>
                  <m:sub>
                    <m:r>
                      <w:del w:id="159" w:author="Thompson, Isaac F" w:date="2022-10-25T10:39:00Z">
                        <m:rPr>
                          <m:sty m:val="p"/>
                        </m:rPr>
                        <w:rPr>
                          <w:rFonts w:ascii="Cambria Math" w:hAnsi="Cambria Math"/>
                        </w:rPr>
                        <m:t>crop, cell</m:t>
                      </w:del>
                    </m:r>
                  </m:sub>
                </m:sSub>
                <m:r>
                  <w:del w:id="160" w:author="Thompson, Isaac F" w:date="2022-10-25T10:39:00Z">
                    <m:rPr>
                      <m:sty m:val="p"/>
                    </m:rPr>
                    <w:rPr>
                      <w:rFonts w:ascii="Cambria Math" w:hAnsi="Cambria Math"/>
                    </w:rPr>
                    <m:t xml:space="preserve">= </m:t>
                  </w:del>
                </m:r>
                <m:sSub>
                  <m:sSubPr>
                    <m:ctrlPr>
                      <w:del w:id="161" w:author="Thompson, Isaac F" w:date="2022-10-25T10:39:00Z">
                        <w:rPr>
                          <w:rFonts w:ascii="Cambria Math" w:hAnsi="Cambria Math"/>
                        </w:rPr>
                      </w:del>
                    </m:ctrlPr>
                  </m:sSubPr>
                  <m:e>
                    <m:r>
                      <w:del w:id="162" w:author="Thompson, Isaac F" w:date="2022-10-25T10:39:00Z">
                        <m:rPr>
                          <m:sty m:val="p"/>
                        </m:rPr>
                        <w:rPr>
                          <w:rFonts w:ascii="Cambria Math" w:hAnsi="Cambria Math"/>
                        </w:rPr>
                        <m:t>consumption</m:t>
                      </w:del>
                    </m:r>
                  </m:e>
                  <m:sub>
                    <m:r>
                      <w:del w:id="163" w:author="Thompson, Isaac F" w:date="2022-10-25T10:14:00Z">
                        <m:rPr>
                          <m:sty m:val="p"/>
                        </m:rPr>
                        <w:rPr>
                          <w:rFonts w:ascii="Cambria Math" w:hAnsi="Cambria Math"/>
                        </w:rPr>
                        <m:t>biomass</m:t>
                      </w:del>
                    </m:r>
                    <m:r>
                      <w:del w:id="164" w:author="Thompson, Isaac F" w:date="2022-10-25T10:39:00Z">
                        <m:rPr>
                          <m:sty m:val="p"/>
                        </m:rPr>
                        <w:rPr>
                          <w:rFonts w:ascii="Cambria Math" w:hAnsi="Cambria Math"/>
                        </w:rPr>
                        <m:t>, region</m:t>
                      </w:del>
                    </m:r>
                  </m:sub>
                </m:sSub>
                <m:r>
                  <w:del w:id="165" w:author="Thompson, Isaac F" w:date="2022-10-25T10:39:00Z">
                    <m:rPr>
                      <m:sty m:val="p"/>
                    </m:rPr>
                    <w:rPr>
                      <w:rFonts w:ascii="Cambria Math" w:hAnsi="Cambria Math"/>
                    </w:rPr>
                    <m:t>×</m:t>
                  </w:del>
                </m:r>
                <m:f>
                  <m:fPr>
                    <m:ctrlPr>
                      <w:del w:id="166" w:author="Thompson, Isaac F" w:date="2022-10-25T10:39:00Z">
                        <w:rPr>
                          <w:rFonts w:ascii="Cambria Math" w:hAnsi="Cambria Math"/>
                        </w:rPr>
                      </w:del>
                    </m:ctrlPr>
                  </m:fPr>
                  <m:num>
                    <m:sSub>
                      <m:sSubPr>
                        <m:ctrlPr>
                          <w:del w:id="167" w:author="Thompson, Isaac F" w:date="2022-10-25T10:39:00Z">
                            <w:rPr>
                              <w:rFonts w:ascii="Cambria Math" w:hAnsi="Cambria Math"/>
                            </w:rPr>
                          </w:del>
                        </m:ctrlPr>
                      </m:sSubPr>
                      <m:e>
                        <m:r>
                          <w:del w:id="168" w:author="Thompson, Isaac F" w:date="2022-10-25T10:39:00Z">
                            <m:rPr>
                              <m:sty m:val="p"/>
                            </m:rPr>
                            <w:rPr>
                              <w:rFonts w:ascii="Cambria Math" w:hAnsi="Cambria Math"/>
                            </w:rPr>
                            <m:t>area</m:t>
                          </w:del>
                        </m:r>
                      </m:e>
                      <m:sub>
                        <m:r>
                          <w:del w:id="169" w:author="Thompson, Isaac F" w:date="2022-10-25T10:39:00Z">
                            <m:rPr>
                              <m:sty m:val="p"/>
                            </m:rPr>
                            <w:rPr>
                              <w:rFonts w:ascii="Cambria Math" w:hAnsi="Cambria Math"/>
                            </w:rPr>
                            <m:t xml:space="preserve"> crop,cell</m:t>
                          </w:del>
                        </m:r>
                      </m:sub>
                    </m:sSub>
                  </m:num>
                  <m:den>
                    <m:sSub>
                      <m:sSubPr>
                        <m:ctrlPr>
                          <w:del w:id="170" w:author="Thompson, Isaac F" w:date="2022-10-25T10:39:00Z">
                            <w:rPr>
                              <w:rFonts w:ascii="Cambria Math" w:hAnsi="Cambria Math"/>
                            </w:rPr>
                          </w:del>
                        </m:ctrlPr>
                      </m:sSubPr>
                      <m:e>
                        <m:r>
                          <w:del w:id="171" w:author="Thompson, Isaac F" w:date="2022-10-25T10:39:00Z">
                            <m:rPr>
                              <m:sty m:val="p"/>
                            </m:rPr>
                            <w:rPr>
                              <w:rFonts w:ascii="Cambria Math" w:hAnsi="Cambria Math"/>
                            </w:rPr>
                            <m:t>area</m:t>
                          </w:del>
                        </m:r>
                      </m:e>
                      <m:sub>
                        <m:r>
                          <w:del w:id="172" w:author="Thompson, Isaac F" w:date="2022-10-25T10:39:00Z">
                            <m:rPr>
                              <m:sty m:val="p"/>
                            </m:rPr>
                            <w:rPr>
                              <w:rFonts w:ascii="Cambria Math" w:hAnsi="Cambria Math"/>
                            </w:rPr>
                            <m:t>crop,region</m:t>
                          </w:del>
                        </m:r>
                      </m:sub>
                    </m:sSub>
                  </m:den>
                </m:f>
              </m:oMath>
            </m:oMathPara>
          </w:p>
        </w:tc>
        <w:tc>
          <w:tcPr>
            <w:tcW w:w="1345" w:type="dxa"/>
          </w:tcPr>
          <w:p w14:paraId="2A0CDB09" w14:textId="58D6D23C" w:rsidR="00063AD4" w:rsidRPr="007700B1" w:rsidDel="005716F0" w:rsidRDefault="00063AD4" w:rsidP="00000463">
            <w:pPr>
              <w:pStyle w:val="Equation"/>
              <w:jc w:val="right"/>
              <w:rPr>
                <w:del w:id="173" w:author="Thompson, Isaac F" w:date="2022-10-25T10:39:00Z"/>
              </w:rPr>
            </w:pPr>
            <w:del w:id="174" w:author="Thompson, Isaac F" w:date="2022-10-25T10:39:00Z">
              <w:r w:rsidRPr="007700B1" w:rsidDel="005716F0">
                <w:rPr>
                  <w:color w:val="1F497D" w:themeColor="text2"/>
                </w:rPr>
                <w:delText>(</w:delText>
              </w:r>
              <w:r w:rsidRPr="007700B1" w:rsidDel="005716F0">
                <w:rPr>
                  <w:color w:val="1F497D" w:themeColor="text2"/>
                </w:rPr>
                <w:fldChar w:fldCharType="begin"/>
              </w:r>
              <w:r w:rsidRPr="007700B1" w:rsidDel="005716F0">
                <w:rPr>
                  <w:color w:val="1F497D" w:themeColor="text2"/>
                </w:rPr>
                <w:delInstrText xml:space="preserve"> SEQ Equation \* ARABIC </w:delInstrText>
              </w:r>
              <w:r w:rsidRPr="007700B1" w:rsidDel="005716F0">
                <w:rPr>
                  <w:color w:val="1F497D" w:themeColor="text2"/>
                </w:rPr>
                <w:fldChar w:fldCharType="separate"/>
              </w:r>
              <w:r w:rsidR="00EE391F" w:rsidDel="005716F0">
                <w:rPr>
                  <w:noProof/>
                  <w:color w:val="1F497D" w:themeColor="text2"/>
                </w:rPr>
                <w:delText>14</w:delText>
              </w:r>
              <w:r w:rsidRPr="007700B1" w:rsidDel="005716F0">
                <w:rPr>
                  <w:color w:val="1F497D" w:themeColor="text2"/>
                </w:rPr>
                <w:fldChar w:fldCharType="end"/>
              </w:r>
              <w:r w:rsidRPr="007700B1" w:rsidDel="005716F0">
                <w:rPr>
                  <w:color w:val="1F497D" w:themeColor="text2"/>
                </w:rPr>
                <w:delText>)</w:delText>
              </w:r>
            </w:del>
          </w:p>
        </w:tc>
      </w:tr>
    </w:tbl>
    <w:p w14:paraId="6C815492" w14:textId="77777777" w:rsidR="00063AD4" w:rsidRPr="007700B1" w:rsidDel="00DA5BE4" w:rsidRDefault="00063AD4" w:rsidP="005135A9">
      <w:pPr>
        <w:shd w:val="clear" w:color="auto" w:fill="FFFFFF"/>
        <w:spacing w:after="158"/>
        <w:jc w:val="left"/>
        <w:rPr>
          <w:del w:id="175" w:author="Thompson, Isaac F" w:date="2022-10-25T11:03:00Z"/>
          <w:rFonts w:ascii="Source Sans Pro" w:hAnsi="Source Sans Pro"/>
          <w:color w:val="333333"/>
          <w:sz w:val="23"/>
          <w:szCs w:val="23"/>
          <w:lang w:eastAsia="en-US"/>
        </w:rPr>
      </w:pPr>
    </w:p>
    <w:p w14:paraId="393C28C2" w14:textId="612E17FD" w:rsidR="005135A9" w:rsidRPr="007700B1" w:rsidRDefault="005135A9" w:rsidP="005135A9">
      <w:pPr>
        <w:shd w:val="clear" w:color="auto" w:fill="FFFFFF"/>
        <w:spacing w:after="158"/>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The total irrigation sector value for a cell is the sum of that cell’s values for all 13 crops.</w:t>
      </w:r>
    </w:p>
    <w:p w14:paraId="405B1F80" w14:textId="0055218B" w:rsidR="00BE61A7" w:rsidRPr="007700B1" w:rsidRDefault="00BE61A7" w:rsidP="005135A9">
      <w:pPr>
        <w:shd w:val="clear" w:color="auto" w:fill="FFFFFF"/>
        <w:spacing w:after="158"/>
        <w:jc w:val="left"/>
        <w:rPr>
          <w:rFonts w:ascii="Source Sans Pro" w:hAnsi="Source Sans Pro"/>
          <w:color w:val="333333"/>
          <w:sz w:val="23"/>
          <w:szCs w:val="23"/>
          <w:lang w:val="en-US" w:eastAsia="en-US"/>
        </w:rPr>
      </w:pPr>
    </w:p>
    <w:p w14:paraId="5CF48EF0" w14:textId="6CD8C6E2" w:rsidR="00BE61A7" w:rsidRPr="007700B1" w:rsidRDefault="00BE61A7" w:rsidP="00566B03">
      <w:pPr>
        <w:shd w:val="clear" w:color="auto" w:fill="FFFFFF"/>
        <w:jc w:val="left"/>
        <w:rPr>
          <w:b/>
          <w:bCs/>
        </w:rPr>
      </w:pPr>
      <w:r w:rsidRPr="007700B1">
        <w:rPr>
          <w:b/>
          <w:bCs/>
        </w:rPr>
        <w:t>Temporal Downscaling – Domestic:</w:t>
      </w:r>
    </w:p>
    <w:p w14:paraId="325EE6E9" w14:textId="3819FC14" w:rsidR="00F0506D" w:rsidRPr="007700B1" w:rsidRDefault="00F0506D" w:rsidP="00566B03">
      <w:pPr>
        <w:shd w:val="clear" w:color="auto" w:fill="FFFFFF"/>
        <w:jc w:val="left"/>
      </w:pPr>
      <w:r w:rsidRPr="007700B1">
        <w:t xml:space="preserve">Temporally downscaling domestic withdrawal </w:t>
      </w:r>
      <w:r w:rsidR="00634D62" w:rsidRPr="007700B1">
        <w:t xml:space="preserve">and consumption </w:t>
      </w:r>
      <w:r w:rsidRPr="007700B1">
        <w:t xml:space="preserve">uses </w:t>
      </w:r>
      <w:r w:rsidR="008201D5" w:rsidRPr="007700B1">
        <w:t>the following formula</w:t>
      </w:r>
      <w:r w:rsidRPr="007700B1">
        <w:t xml:space="preserve"> from Wada et al., 2011</w:t>
      </w:r>
      <w:r w:rsidR="00E7205A" w:rsidRPr="007700B1">
        <w:fldChar w:fldCharType="begin"/>
      </w:r>
      <w:r w:rsidR="00BE7D26">
        <w:instrText xml:space="preserve"> ADDIN ZOTERO_ITEM CSL_CITATION {"citationID":"FnN9Yw6w","properties":{"formattedCitation":"\\super 37\\nosupersub{}","plainCitation":"37","noteIndex":0},"citationItems":[{"id":1478,"uris":["http://zotero.org/users/2476381/items/DWDIG5XS"],"itemData":{"id":1478,"type":"article-journal","abstract":"This paper assesses global water stress at a finer temporal scale compared to conventional assessments. To calculate time series of global water stress at a monthly time scale, global water availability, as obtained from simulations of monthly river discharge from the companion paper, is confronted with global monthly water demand. Water demand is defined here as the volume of water required by users to satisfy their needs. Water demand is calculated for the benchmark year of 2000 and contrasted against blue water availability, reflecting climatic variability over the period 1958–2001. Despite the use of the single benchmark year with monthly variations in water demand, simulated water stress agrees well with long-term records of observed water shortage in temperate, (sub)tropical, and (semi)arid countries, indicating that on shorter (i.e., decadal) time scales, climatic variability is often the main determinant of water stress. With the monthly resolution the number of people experiencing water scarcity increases by more than 40% compared to conventional annual assessments that do not account for seasonality and interannual variability. The results show that blue water stress is often intense and frequent in densely populated regions (e.g., India, United States, Spain, and northeastern China). By this method, regions vulnerable to infrequent but detrimental water stress could be equally identified (e.g., southeastern United Kingdom and northwestern Russia).","container-title":"Water Resources Research","DOI":"10.1029/2010WR009792","ISSN":"1944-7973","issue":"7","language":"en","note":"_eprint: https://onlinelibrary.wiley.com/doi/pdf/10.1029/2010WR009792","source":"Wiley Online Library","title":"Global monthly water stress: 2. Water demand and severity of water stress","title-short":"Global monthly water stress","URL":"https://onlinelibrary.wiley.com/doi/abs/10.1029/2010WR009792","volume":"47","author":[{"family":"Wada","given":"Yoshihide"},{"family":"Beek","given":"L. P. H.","non-dropping-particle":"van"},{"family":"Viviroli","given":"Daniel"},{"family":"Dürr","given":"Hans H."},{"family":"Weingartner","given":"Rolf"},{"family":"Bierkens","given":"Marc F. P."}],"accessed":{"date-parts":[["2022",5,6]]},"issued":{"date-parts":[["2011"]]}}}],"schema":"https://github.com/citation-style-language/schema/raw/master/csl-citation.json"} </w:instrText>
      </w:r>
      <w:r w:rsidR="00E7205A" w:rsidRPr="007700B1">
        <w:fldChar w:fldCharType="separate"/>
      </w:r>
      <w:r w:rsidR="00BE7D26" w:rsidRPr="00BE7D26">
        <w:rPr>
          <w:rFonts w:cs="Calibri"/>
          <w:szCs w:val="24"/>
          <w:vertAlign w:val="superscript"/>
        </w:rPr>
        <w:t>37</w:t>
      </w:r>
      <w:r w:rsidR="00E7205A" w:rsidRPr="007700B1">
        <w:fldChar w:fldCharType="end"/>
      </w:r>
      <w:r w:rsidR="00E7205A" w:rsidRPr="007700B1">
        <w:t>.</w:t>
      </w:r>
      <w:r w:rsidR="00D51EC5" w:rsidRPr="007700B1">
        <w:t xml:space="preserve"> </w:t>
      </w:r>
      <w:r w:rsidR="008201D5" w:rsidRPr="007700B1">
        <w:t xml:space="preserve">The R parameter described below is from </w:t>
      </w:r>
      <w:r w:rsidRPr="007700B1">
        <w:t>Huang et al. 201</w:t>
      </w:r>
      <w:r w:rsidR="00E7205A" w:rsidRPr="007700B1">
        <w:t>8</w:t>
      </w:r>
      <w:r w:rsidR="00E7205A" w:rsidRPr="007700B1">
        <w:fldChar w:fldCharType="begin"/>
      </w:r>
      <w:r w:rsidR="00684AB8">
        <w:instrText xml:space="preserve"> ADDIN ZOTERO_ITEM CSL_CITATION {"citationID":"11zWagnj","properties":{"formattedCitation":"\\super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E7205A" w:rsidRPr="007700B1">
        <w:fldChar w:fldCharType="separate"/>
      </w:r>
      <w:r w:rsidR="00684AB8" w:rsidRPr="00684AB8">
        <w:rPr>
          <w:rFonts w:cs="Calibri"/>
          <w:szCs w:val="24"/>
          <w:vertAlign w:val="superscript"/>
        </w:rPr>
        <w:t>13</w:t>
      </w:r>
      <w:r w:rsidR="00E7205A" w:rsidRPr="007700B1">
        <w:fldChar w:fldCharType="end"/>
      </w:r>
      <w:r w:rsidR="00E7205A" w:rsidRPr="007700B1">
        <w:t xml:space="preserve"> </w:t>
      </w:r>
      <w:r w:rsidR="008201D5" w:rsidRPr="007700B1">
        <w:t>and temperature data is from Weedon et al</w:t>
      </w:r>
      <w:r w:rsidRPr="007700B1">
        <w:t>.</w:t>
      </w:r>
      <w:r w:rsidR="007B51BE" w:rsidRPr="007700B1">
        <w:t>2014</w:t>
      </w:r>
      <w:r w:rsidR="007B51BE" w:rsidRPr="007700B1">
        <w:fldChar w:fldCharType="begin"/>
      </w:r>
      <w:r w:rsidR="00BE7D26">
        <w:instrText xml:space="preserve"> ADDIN ZOTERO_ITEM CSL_CITATION {"citationID":"n2wom17Q","properties":{"formattedCitation":"\\super 38\\nosupersub{}","plainCitation":"38","noteIndex":0},"citationItems":[{"id":1481,"uris":["http://zotero.org/users/2476381/items/UFD3U2P8"],"itemData":{"id":1481,"type":"article-journal","abstract":"The WFDEI meteorological forcing data set has been generated using the same methodology as the widely used WATCH Forcing Data (WFD) by making use of the ERA-Interim reanalysis data. We discuss the specifics of how changes in the reanalysis and processing have led to improvement over the WFD. We attribute improvements in precipitation and wind speed to the latest reanalysis basis data and improved downward shortwave fluxes to the changes in the aerosol corrections. Covering 1979–2012, the WFDEI will allow more thorough comparisons of hydrological and Earth System model outputs with hydrologically and phenologically relevant satellite products than using the WFD.","container-title":"Water Resources Research","DOI":"10.1002/2014WR015638","ISSN":"1944-7973","issue":"9","language":"en","note":"_eprint: https://onlinelibrary.wiley.com/doi/pdf/10.1002/2014WR015638","page":"7505-7514","source":"Wiley Online Library","title":"The WFDEI meteorological forcing data set: WATCH Forcing Data methodology applied to ERA-Interim reanalysis data","title-short":"The WFDEI meteorological forcing data set","volume":"50","author":[{"family":"Weedon","given":"Graham P."},{"family":"Balsamo","given":"Gianpaolo"},{"family":"Bellouin","given":"Nicolas"},{"family":"Gomes","given":"Sandra"},{"family":"Best","given":"Martin J."},{"family":"Viterbo","given":"Pedro"}],"issued":{"date-parts":[["2014"]]}}}],"schema":"https://github.com/citation-style-language/schema/raw/master/csl-citation.json"} </w:instrText>
      </w:r>
      <w:r w:rsidR="007B51BE" w:rsidRPr="007700B1">
        <w:fldChar w:fldCharType="separate"/>
      </w:r>
      <w:r w:rsidR="00BE7D26" w:rsidRPr="00BE7D26">
        <w:rPr>
          <w:rFonts w:cs="Calibri"/>
          <w:szCs w:val="24"/>
          <w:vertAlign w:val="superscript"/>
        </w:rPr>
        <w:t>38</w:t>
      </w:r>
      <w:r w:rsidR="007B51BE" w:rsidRPr="007700B1">
        <w:fldChar w:fldCharType="end"/>
      </w:r>
      <w:r w:rsidR="009A2020" w:rsidRPr="007700B1">
        <w:t xml:space="preserve">. </w:t>
      </w:r>
      <w:r w:rsidR="003B6B83" w:rsidRPr="007700B1">
        <w:t>Withdrawals and</w:t>
      </w:r>
      <w:r w:rsidR="00634D62" w:rsidRPr="007700B1">
        <w:t xml:space="preserve"> consumption </w:t>
      </w:r>
      <w:r w:rsidRPr="007700B1">
        <w:t xml:space="preserve">for each month of a year for </w:t>
      </w:r>
      <w:r w:rsidR="008201D5" w:rsidRPr="007700B1">
        <w:t>each</w:t>
      </w:r>
      <w:r w:rsidRPr="007700B1">
        <w:t xml:space="preserve"> cell are given by the formula</w:t>
      </w:r>
      <w:r w:rsidR="008201D5" w:rsidRPr="007700B1">
        <w:t>:</w:t>
      </w:r>
    </w:p>
    <w:p w14:paraId="3E0E1B84" w14:textId="77777777" w:rsidR="003B6B83" w:rsidRPr="007700B1" w:rsidRDefault="003B6B83" w:rsidP="00566B03">
      <w:pPr>
        <w:shd w:val="clear" w:color="auto" w:fill="FFFFFF"/>
        <w:jc w:val="left"/>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0506D" w:rsidRPr="007700B1" w14:paraId="69F1ED34" w14:textId="77777777" w:rsidTr="00000463">
        <w:tc>
          <w:tcPr>
            <w:tcW w:w="236" w:type="dxa"/>
          </w:tcPr>
          <w:p w14:paraId="06693FE8" w14:textId="77777777" w:rsidR="00F0506D" w:rsidRPr="007700B1" w:rsidRDefault="00F0506D" w:rsidP="00000463">
            <w:pPr>
              <w:pStyle w:val="Equation"/>
            </w:pPr>
          </w:p>
        </w:tc>
        <w:tc>
          <w:tcPr>
            <w:tcW w:w="6982" w:type="dxa"/>
          </w:tcPr>
          <w:p w14:paraId="0EC56DF1" w14:textId="5F663B47" w:rsidR="00F0506D" w:rsidRPr="007700B1" w:rsidRDefault="005C2B5D"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min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4717750A" w14:textId="3A14AF16" w:rsidR="00F0506D" w:rsidRPr="007700B1" w:rsidRDefault="00F0506D"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15</w:t>
            </w:r>
            <w:r w:rsidRPr="007700B1">
              <w:rPr>
                <w:color w:val="1F497D" w:themeColor="text2"/>
              </w:rPr>
              <w:fldChar w:fldCharType="end"/>
            </w:r>
            <w:r w:rsidRPr="007700B1">
              <w:rPr>
                <w:color w:val="1F497D" w:themeColor="text2"/>
              </w:rPr>
              <w:t>)</w:t>
            </w:r>
          </w:p>
        </w:tc>
      </w:tr>
    </w:tbl>
    <w:p w14:paraId="5D9691FE" w14:textId="6543E0E5" w:rsidR="00634D62" w:rsidRPr="007700B1" w:rsidRDefault="00634D62" w:rsidP="00A114D1">
      <w:pPr>
        <w:pStyle w:val="wherestatement"/>
        <w:spacing w:before="240"/>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634D62" w:rsidRPr="007700B1" w14:paraId="4112210C" w14:textId="77777777" w:rsidTr="00634D62">
        <w:tc>
          <w:tcPr>
            <w:tcW w:w="236" w:type="dxa"/>
          </w:tcPr>
          <w:p w14:paraId="5524E7FD" w14:textId="77777777" w:rsidR="00634D62" w:rsidRPr="007700B1" w:rsidRDefault="00634D62" w:rsidP="0060639E">
            <w:pPr>
              <w:pStyle w:val="Equation"/>
            </w:pPr>
          </w:p>
        </w:tc>
        <w:tc>
          <w:tcPr>
            <w:tcW w:w="7162" w:type="dxa"/>
          </w:tcPr>
          <w:p w14:paraId="03E4ADC7" w14:textId="68A7C933" w:rsidR="00634D62" w:rsidRPr="007700B1" w:rsidRDefault="005C2B5D" w:rsidP="00634D62">
            <w:pPr>
              <w:ind w:left="-1392" w:right="-73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num>
                          <m:den>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max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min </m:t>
                                </m:r>
                              </m:sub>
                            </m:sSub>
                            <m:r>
                              <m:rPr>
                                <m:sty m:val="p"/>
                              </m:rPr>
                              <w:rPr>
                                <w:rFonts w:ascii="Cambria Math" w:hAnsi="Cambria Math"/>
                              </w:rPr>
                              <m:t xml:space="preserve"> </m:t>
                            </m:r>
                          </m:den>
                        </m:f>
                      </m:e>
                    </m:d>
                    <m:r>
                      <m:rPr>
                        <m:sty m:val="p"/>
                      </m:rPr>
                      <w:rPr>
                        <w:rFonts w:ascii="Cambria Math" w:hAnsi="Cambria Math"/>
                      </w:rPr>
                      <m:t>R+1</m:t>
                    </m:r>
                  </m:e>
                </m:d>
              </m:oMath>
            </m:oMathPara>
          </w:p>
        </w:tc>
        <w:tc>
          <w:tcPr>
            <w:tcW w:w="1345" w:type="dxa"/>
          </w:tcPr>
          <w:p w14:paraId="76EB6F1A" w14:textId="1CBF25CF" w:rsidR="00634D62" w:rsidRPr="007700B1" w:rsidRDefault="00634D62" w:rsidP="00634D62">
            <w:pPr>
              <w:pStyle w:val="Equation"/>
              <w:ind w:left="-108" w:right="15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16</w:t>
            </w:r>
            <w:r w:rsidRPr="007700B1">
              <w:rPr>
                <w:color w:val="1F497D" w:themeColor="text2"/>
              </w:rPr>
              <w:fldChar w:fldCharType="end"/>
            </w:r>
            <w:r w:rsidRPr="007700B1">
              <w:rPr>
                <w:color w:val="1F497D" w:themeColor="text2"/>
              </w:rPr>
              <w:t>)</w:t>
            </w:r>
          </w:p>
        </w:tc>
      </w:tr>
    </w:tbl>
    <w:p w14:paraId="78178B1A" w14:textId="45CE4A7B" w:rsidR="00634D62" w:rsidRDefault="00634D62" w:rsidP="00A114D1">
      <w:pPr>
        <w:pStyle w:val="wherestatement"/>
        <w:spacing w:before="240"/>
      </w:pPr>
    </w:p>
    <w:p w14:paraId="160C1AB7" w14:textId="77777777" w:rsidR="00F77E92" w:rsidRPr="007700B1" w:rsidRDefault="00F77E92" w:rsidP="00A114D1">
      <w:pPr>
        <w:pStyle w:val="wherestatement"/>
        <w:spacing w:before="240"/>
      </w:pPr>
    </w:p>
    <w:p w14:paraId="14E08637" w14:textId="3EF87B14" w:rsidR="0073093A" w:rsidRPr="007700B1" w:rsidRDefault="0073093A" w:rsidP="00A114D1">
      <w:pPr>
        <w:pStyle w:val="wherestatement"/>
        <w:spacing w:before="240"/>
      </w:pPr>
      <w:r w:rsidRPr="007700B1">
        <w:t>W</w:t>
      </w:r>
      <w:r w:rsidR="00F0506D" w:rsidRPr="007700B1">
        <w:t>here</w:t>
      </w:r>
      <w:r w:rsidRPr="007700B1">
        <w:t>:</w:t>
      </w:r>
    </w:p>
    <w:p w14:paraId="32472375" w14:textId="12C8A7C7" w:rsidR="00F0506D" w:rsidRPr="007700B1" w:rsidRDefault="00F0506D" w:rsidP="00A114D1">
      <w:pPr>
        <w:pStyle w:val="wherestatement"/>
        <w:spacing w:before="240"/>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month</m:t>
            </m:r>
          </m:sub>
        </m:sSub>
      </m:oMath>
      <w:r w:rsidRPr="007700B1">
        <w:tab/>
        <w:t>=</w:t>
      </w:r>
      <w:r w:rsidRPr="007700B1">
        <w:tab/>
      </w:r>
      <w:r w:rsidR="0073093A" w:rsidRPr="007700B1">
        <w:t>Average temperature for the month</w:t>
      </w:r>
    </w:p>
    <w:p w14:paraId="274949CF" w14:textId="6B5D496A"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mean</m:t>
            </m:r>
          </m:sub>
        </m:sSub>
      </m:oMath>
      <w:r w:rsidRPr="007700B1">
        <w:tab/>
        <w:t>=</w:t>
      </w:r>
      <w:r w:rsidRPr="007700B1">
        <w:tab/>
        <w:t>Mean monthly temperature for the year</w:t>
      </w:r>
    </w:p>
    <w:p w14:paraId="09928EB5" w14:textId="753822C8"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max</m:t>
            </m:r>
          </m:sub>
        </m:sSub>
      </m:oMath>
      <w:r w:rsidRPr="007700B1">
        <w:tab/>
        <w:t>=</w:t>
      </w:r>
      <w:r w:rsidRPr="007700B1">
        <w:tab/>
        <w:t>Max monthly temperature for the year</w:t>
      </w:r>
    </w:p>
    <w:p w14:paraId="3D69D7FC" w14:textId="40E5C710" w:rsidR="0073093A" w:rsidRPr="007700B1" w:rsidRDefault="0073093A" w:rsidP="00686577">
      <w:pPr>
        <w:pStyle w:val="wherestatement"/>
      </w:pPr>
      <w:r w:rsidRPr="007700B1">
        <w:tab/>
      </w:r>
      <m:oMath>
        <m:sSub>
          <m:sSubPr>
            <m:ctrlPr>
              <w:rPr>
                <w:rFonts w:ascii="Cambria Math" w:hAnsi="Cambria Math"/>
              </w:rPr>
            </m:ctrlPr>
          </m:sSubPr>
          <m:e>
            <m:r>
              <m:rPr>
                <m:sty m:val="p"/>
              </m:rPr>
              <w:rPr>
                <w:rFonts w:ascii="Cambria Math" w:hAnsi="Cambria Math"/>
              </w:rPr>
              <m:t>temp</m:t>
            </m:r>
          </m:e>
          <m:sub>
            <m:r>
              <m:rPr>
                <m:sty m:val="p"/>
              </m:rPr>
              <w:rPr>
                <w:rFonts w:ascii="Cambria Math" w:hAnsi="Cambria Math"/>
              </w:rPr>
              <m:t xml:space="preserve"> min</m:t>
            </m:r>
          </m:sub>
        </m:sSub>
      </m:oMath>
      <w:r w:rsidRPr="007700B1">
        <w:tab/>
        <w:t>=</w:t>
      </w:r>
      <w:r w:rsidRPr="007700B1">
        <w:tab/>
        <w:t>Min monthly temperature for the year</w:t>
      </w:r>
    </w:p>
    <w:p w14:paraId="7DCD3ABA" w14:textId="42447286" w:rsidR="00F0506D" w:rsidRPr="007700B1" w:rsidRDefault="00F0506D" w:rsidP="0073093A">
      <w:pPr>
        <w:pStyle w:val="wherestatement"/>
      </w:pPr>
      <w:r w:rsidRPr="007700B1">
        <w:tab/>
      </w:r>
      <m:oMath>
        <m:r>
          <m:rPr>
            <m:sty m:val="p"/>
          </m:rPr>
          <w:rPr>
            <w:rFonts w:ascii="Cambria Math" w:hAnsi="Cambria Math"/>
          </w:rPr>
          <m:t>R</m:t>
        </m:r>
      </m:oMath>
      <w:r w:rsidRPr="007700B1">
        <w:tab/>
        <w:t>=</w:t>
      </w:r>
      <w:r w:rsidRPr="007700B1">
        <w:tab/>
      </w:r>
      <w:r w:rsidR="0073093A" w:rsidRPr="007700B1">
        <w:t xml:space="preserve">Parameter representing the relative difference of water </w:t>
      </w:r>
      <w:r w:rsidR="00634D62" w:rsidRPr="007700B1">
        <w:t>use</w:t>
      </w:r>
      <w:r w:rsidR="0073093A" w:rsidRPr="007700B1">
        <w:t xml:space="preserve"> between the warmest and coolest months of the year</w:t>
      </w:r>
    </w:p>
    <w:p w14:paraId="26C02058" w14:textId="77777777" w:rsidR="0073093A" w:rsidRPr="007700B1" w:rsidRDefault="0073093A" w:rsidP="00566B03">
      <w:pPr>
        <w:pStyle w:val="wherestatement"/>
      </w:pPr>
    </w:p>
    <w:p w14:paraId="7E7A6A59" w14:textId="382B61F1" w:rsidR="00BE61A7" w:rsidRPr="007700B1" w:rsidRDefault="00BE61A7" w:rsidP="00566B03">
      <w:pPr>
        <w:shd w:val="clear" w:color="auto" w:fill="FFFFFF"/>
        <w:jc w:val="left"/>
        <w:rPr>
          <w:b/>
          <w:bCs/>
        </w:rPr>
      </w:pPr>
      <w:r w:rsidRPr="007700B1">
        <w:rPr>
          <w:b/>
          <w:bCs/>
        </w:rPr>
        <w:t>Temporal Downscaling – Electricity Generation:</w:t>
      </w:r>
    </w:p>
    <w:p w14:paraId="0D4824AC" w14:textId="5CA4B804" w:rsidR="008532DB" w:rsidRPr="007700B1" w:rsidRDefault="008532DB" w:rsidP="00566B03">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 xml:space="preserve">Water withdrawal and consumption for electricity generation each month are assumed to be proportional to the amount of </w:t>
      </w:r>
      <w:commentRangeStart w:id="176"/>
      <w:commentRangeStart w:id="177"/>
      <w:r w:rsidRPr="007700B1">
        <w:rPr>
          <w:rFonts w:ascii="Source Sans Pro" w:hAnsi="Source Sans Pro"/>
          <w:color w:val="333333"/>
          <w:sz w:val="23"/>
          <w:szCs w:val="23"/>
        </w:rPr>
        <w:t xml:space="preserve">electricity </w:t>
      </w:r>
      <w:del w:id="178" w:author="Thompson, Isaac F" w:date="2022-10-24T13:20:00Z">
        <w:r w:rsidRPr="007700B1" w:rsidDel="00A37DFE">
          <w:rPr>
            <w:rFonts w:ascii="Source Sans Pro" w:hAnsi="Source Sans Pro"/>
            <w:color w:val="333333"/>
            <w:sz w:val="23"/>
            <w:szCs w:val="23"/>
          </w:rPr>
          <w:delText>generated</w:delText>
        </w:r>
        <w:commentRangeEnd w:id="176"/>
        <w:r w:rsidR="008B2A5F" w:rsidDel="00A37DFE">
          <w:rPr>
            <w:rStyle w:val="CommentReference"/>
          </w:rPr>
          <w:commentReference w:id="176"/>
        </w:r>
      </w:del>
      <w:commentRangeEnd w:id="177"/>
      <w:r w:rsidR="00A37DFE">
        <w:rPr>
          <w:rStyle w:val="CommentReference"/>
        </w:rPr>
        <w:commentReference w:id="177"/>
      </w:r>
      <w:ins w:id="179" w:author="Thompson, Isaac F" w:date="2022-10-24T13:20:00Z">
        <w:r w:rsidR="00A37DFE">
          <w:rPr>
            <w:rFonts w:ascii="Source Sans Pro" w:hAnsi="Source Sans Pro"/>
            <w:color w:val="333333"/>
            <w:sz w:val="23"/>
            <w:szCs w:val="23"/>
          </w:rPr>
          <w:t>consume</w:t>
        </w:r>
      </w:ins>
      <w:ins w:id="180" w:author="Thompson, Isaac F" w:date="2022-10-24T13:30:00Z">
        <w:r w:rsidR="008E24DC">
          <w:rPr>
            <w:rFonts w:ascii="Source Sans Pro" w:hAnsi="Source Sans Pro"/>
            <w:color w:val="333333"/>
            <w:sz w:val="23"/>
            <w:szCs w:val="23"/>
          </w:rPr>
          <w:t>d</w:t>
        </w:r>
      </w:ins>
      <w:r w:rsidRPr="007700B1">
        <w:rPr>
          <w:rFonts w:ascii="Source Sans Pro" w:hAnsi="Source Sans Pro"/>
          <w:color w:val="333333"/>
          <w:sz w:val="23"/>
          <w:szCs w:val="23"/>
        </w:rPr>
        <w:t>, using the formula developed in Voisin et al., 2013</w:t>
      </w:r>
      <w:r w:rsidR="007B51BE" w:rsidRPr="007700B1">
        <w:rPr>
          <w:rFonts w:ascii="Source Sans Pro" w:hAnsi="Source Sans Pro"/>
          <w:color w:val="333333"/>
          <w:sz w:val="23"/>
          <w:szCs w:val="23"/>
        </w:rPr>
        <w:fldChar w:fldCharType="begin"/>
      </w:r>
      <w:r w:rsidR="00BE7D26">
        <w:rPr>
          <w:rFonts w:ascii="Source Sans Pro" w:hAnsi="Source Sans Pro"/>
          <w:color w:val="333333"/>
          <w:sz w:val="23"/>
          <w:szCs w:val="23"/>
        </w:rPr>
        <w:instrText xml:space="preserve"> ADDIN ZOTERO_ITEM CSL_CITATION {"citationID":"82gq9M1M","properties":{"formattedCitation":"\\super 39\\nosupersub{}","plainCitation":"39","noteIndex":0},"citationItems":[{"id":1427,"uris":["http://zotero.org/users/2476381/items/GQ2I7XVT"],"itemData":{"id":1427,"type":"article-journal","abstract":"&lt;p&gt;&lt;strong class=\"journal-contentHeaderColor\"&gt;Abstract.&lt;/strong&gt; An integrated model is being developed to advance our understanding of the interactions between human activities, terrestrial system and water cycle, and to evaluate how system interactions will be affected by a changing climate at the regional scale. As a first step towards that goal, a global integrated assessment model, which includes a water-demand model driven by socioeconomics at regional and global scales, is coupled in a one-way fashion with a land surface hydrology&amp;ndash;routing&amp;ndash;water resources management model. To reconcile the scale differences between the models, a spatial and temporal disaggregation approach is developed to downscale the annual regional water demand simulations into a daily time step and subbasin representation. The model demonstrates reasonable ability to represent the historical flow regulation and water supply over the US Midwest (Missouri, Upper Mississippi, and Ohio river basins). Implications for future flow regulation, water supply, and supply deficit are investigated using climate change projections with the B1 and A2 emission scenarios, which affect both natural flow and water demand. Although natural flow is projected to increase under climate change in both the B1 and A2 scenarios, there is larger uncertainty in the changes of the regulated flow. Over the Ohio and Upper Mississippi river basins, changes in flow regulation are driven by the change in natural flow due to the limited storage capacity. However, both changes in flow and demand have effects on the Missouri River Basin summer regulated flow. Changes in demand are driven by socioeconomic factors, energy and food demands, global markets and prices with rainfed crop demand handled directly by the land surface modeling component. Even though most of the changes in supply deficit (unmet demand) and the actual supply (met demand) are driven primarily by the change in natural flow over the entire region, the integrated framework shows that supply deficit over the Missouri River Basin sees an increasing sensitivity to changes in demand in future periods. It further shows that the supply deficit is six times as sensitive as the actual supply to changes in flow and demand. A spatial analysis of the supply deficit demonstrates vulnerabilities of urban areas located along mainstream with limited storage.&lt;/p&gt;","container-title":"Hydrology and Earth System Sciences","DOI":"10.5194/hess-17-4555-2013","ISSN":"1027-5606","issue":"11","language":"English","note":"publisher: Copernicus GmbH","page":"4555-4575","source":"hess.copernicus.org","title":"One-way coupling of an integrated assessment model and a water resources model: evaluation and implications of future changes over the US Midwest","title-short":"One-way coupling of an integrated assessment model and a water resources model","volume":"17","author":[{"family":"Voisin","given":"N."},{"family":"Liu","given":"L."},{"family":"Hejazi","given":"M."},{"family":"Tesfa","given":"T."},{"family":"Li","given":"H."},{"family":"Huang","given":"M."},{"family":"Liu","given":"Y."},{"family":"Leung","given":"L. R."}],"issued":{"date-parts":[["2013",11,18]]}}}],"schema":"https://github.com/citation-style-language/schema/raw/master/csl-citation.json"} </w:instrText>
      </w:r>
      <w:r w:rsidR="007B51BE" w:rsidRPr="007700B1">
        <w:rPr>
          <w:rFonts w:ascii="Source Sans Pro" w:hAnsi="Source Sans Pro"/>
          <w:color w:val="333333"/>
          <w:sz w:val="23"/>
          <w:szCs w:val="23"/>
        </w:rPr>
        <w:fldChar w:fldCharType="separate"/>
      </w:r>
      <w:r w:rsidR="00BE7D26" w:rsidRPr="00BE7D26">
        <w:rPr>
          <w:rFonts w:ascii="Source Sans Pro" w:hAnsi="Source Sans Pro"/>
          <w:sz w:val="23"/>
          <w:szCs w:val="24"/>
          <w:vertAlign w:val="superscript"/>
        </w:rPr>
        <w:t>39</w:t>
      </w:r>
      <w:r w:rsidR="007B51BE" w:rsidRPr="007700B1">
        <w:rPr>
          <w:rFonts w:ascii="Source Sans Pro" w:hAnsi="Source Sans Pro"/>
          <w:color w:val="333333"/>
          <w:sz w:val="23"/>
          <w:szCs w:val="23"/>
        </w:rPr>
        <w:fldChar w:fldCharType="end"/>
      </w:r>
      <w:r w:rsidR="00F51151" w:rsidRPr="007700B1">
        <w:rPr>
          <w:rFonts w:ascii="Source Sans Pro" w:hAnsi="Source Sans Pro"/>
          <w:color w:val="333333"/>
          <w:sz w:val="23"/>
          <w:szCs w:val="23"/>
        </w:rPr>
        <w:t>:</w:t>
      </w:r>
    </w:p>
    <w:p w14:paraId="5EEB0F96" w14:textId="77777777" w:rsidR="00F51151" w:rsidRPr="007700B1" w:rsidRDefault="00F51151" w:rsidP="008532DB">
      <w:pPr>
        <w:pStyle w:val="NormalWeb"/>
        <w:shd w:val="clear" w:color="auto" w:fill="FFFFFF"/>
        <w:spacing w:before="0" w:beforeAutospacing="0" w:after="158" w:afterAutospacing="0"/>
        <w:rPr>
          <w:rFonts w:ascii="Source Sans Pro" w:hAnsi="Source Sans Pro"/>
          <w:color w:val="333333"/>
          <w:sz w:val="23"/>
          <w:szCs w:val="23"/>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F51151" w:rsidRPr="007700B1" w14:paraId="3CAC61F7" w14:textId="77777777" w:rsidTr="00000463">
        <w:tc>
          <w:tcPr>
            <w:tcW w:w="236" w:type="dxa"/>
          </w:tcPr>
          <w:p w14:paraId="1B45B3E0" w14:textId="77777777" w:rsidR="00F51151" w:rsidRPr="007700B1" w:rsidRDefault="00F51151" w:rsidP="00000463">
            <w:pPr>
              <w:pStyle w:val="Equation"/>
            </w:pPr>
          </w:p>
        </w:tc>
        <w:tc>
          <w:tcPr>
            <w:tcW w:w="6982" w:type="dxa"/>
          </w:tcPr>
          <w:p w14:paraId="5C125212" w14:textId="3D3FCABB" w:rsidR="00F51151" w:rsidRPr="007700B1" w:rsidRDefault="005C2B5D" w:rsidP="00000463">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45E35122" w14:textId="5F495B76" w:rsidR="00F51151" w:rsidRPr="007700B1" w:rsidRDefault="00F51151"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17</w:t>
            </w:r>
            <w:r w:rsidRPr="007700B1">
              <w:rPr>
                <w:color w:val="1F497D" w:themeColor="text2"/>
              </w:rPr>
              <w:fldChar w:fldCharType="end"/>
            </w:r>
            <w:r w:rsidRPr="007700B1">
              <w:rPr>
                <w:color w:val="1F497D" w:themeColor="text2"/>
              </w:rPr>
              <w:t>)</w:t>
            </w:r>
          </w:p>
        </w:tc>
      </w:tr>
    </w:tbl>
    <w:p w14:paraId="401D418E" w14:textId="45D4233B" w:rsidR="00E5306E" w:rsidRPr="007700B1" w:rsidRDefault="00E5306E" w:rsidP="00F51151">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E5306E" w:rsidRPr="007700B1" w14:paraId="638DBA59" w14:textId="77777777" w:rsidTr="00000463">
        <w:tc>
          <w:tcPr>
            <w:tcW w:w="236" w:type="dxa"/>
          </w:tcPr>
          <w:p w14:paraId="417F103F" w14:textId="77777777" w:rsidR="00E5306E" w:rsidRPr="007700B1" w:rsidRDefault="00E5306E" w:rsidP="00000463">
            <w:pPr>
              <w:pStyle w:val="Equation"/>
            </w:pPr>
          </w:p>
        </w:tc>
        <w:tc>
          <w:tcPr>
            <w:tcW w:w="6982" w:type="dxa"/>
          </w:tcPr>
          <w:p w14:paraId="429F15A1" w14:textId="1A33AE71" w:rsidR="00E5306E" w:rsidRPr="007700B1" w:rsidRDefault="005C2B5D" w:rsidP="00000463">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C0DAC09" w14:textId="65D786BE" w:rsidR="00E5306E" w:rsidRPr="007700B1" w:rsidRDefault="00E5306E" w:rsidP="00000463">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18</w:t>
            </w:r>
            <w:r w:rsidRPr="007700B1">
              <w:rPr>
                <w:color w:val="1F497D" w:themeColor="text2"/>
              </w:rPr>
              <w:fldChar w:fldCharType="end"/>
            </w:r>
            <w:r w:rsidRPr="007700B1">
              <w:rPr>
                <w:color w:val="1F497D" w:themeColor="text2"/>
              </w:rPr>
              <w:t>)</w:t>
            </w:r>
          </w:p>
        </w:tc>
      </w:tr>
    </w:tbl>
    <w:p w14:paraId="76586160" w14:textId="77777777" w:rsidR="00E5306E" w:rsidRPr="007700B1" w:rsidRDefault="00E5306E" w:rsidP="00F51151">
      <w:pPr>
        <w:pStyle w:val="wherestatement"/>
        <w:spacing w:before="240"/>
      </w:pPr>
    </w:p>
    <w:p w14:paraId="3C3707B0" w14:textId="016CA5B2" w:rsidR="00F51151" w:rsidRPr="007700B1" w:rsidRDefault="00F51151" w:rsidP="00F51151">
      <w:pPr>
        <w:pStyle w:val="wherestatement"/>
        <w:spacing w:before="240"/>
      </w:pPr>
      <w:r w:rsidRPr="007700B1">
        <w:t>Where:</w:t>
      </w:r>
    </w:p>
    <w:p w14:paraId="262EC54E" w14:textId="5352767F" w:rsidR="00F51151" w:rsidRPr="007700B1" w:rsidRDefault="00F51151" w:rsidP="00F51151">
      <w:pPr>
        <w:pStyle w:val="wherestatement"/>
        <w:spacing w:before="240"/>
      </w:pPr>
      <w:r w:rsidRPr="007700B1">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oMath>
      <w:r w:rsidRPr="007700B1">
        <w:tab/>
        <w:t>=</w:t>
      </w:r>
      <w:r w:rsidRPr="007700B1">
        <w:tab/>
        <w:t>Proportion of electricity used for buildings</w:t>
      </w:r>
    </w:p>
    <w:p w14:paraId="173F620D" w14:textId="16C3E97A" w:rsidR="00F51151" w:rsidRPr="007700B1" w:rsidRDefault="00F51151"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Pr="007700B1">
        <w:tab/>
        <w:t>=</w:t>
      </w:r>
      <w:r w:rsidRPr="007700B1">
        <w:tab/>
        <w:t xml:space="preserve">Proportion of electricity used for </w:t>
      </w:r>
      <w:r w:rsidR="00852905" w:rsidRPr="007700B1">
        <w:t>industry and transportation</w:t>
      </w:r>
    </w:p>
    <w:p w14:paraId="2CE82526" w14:textId="4676DA05" w:rsidR="00852905" w:rsidRPr="007700B1" w:rsidRDefault="00852905" w:rsidP="002456CC">
      <w:pPr>
        <w:pStyle w:val="wherestatement"/>
      </w:pPr>
      <w:r w:rsidRPr="007700B1">
        <w:rPr>
          <w:lang w:val="en-GB" w:eastAsia="en-GB"/>
        </w:rPr>
        <w:tab/>
        <w:t xml:space="preserve">          </w:t>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b</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it</m:t>
            </m:r>
          </m:sub>
        </m:sSub>
      </m:oMath>
      <w:r w:rsidR="002456CC" w:rsidRPr="007700B1">
        <w:tab/>
        <w:t>=</w:t>
      </w:r>
      <w:r w:rsidR="002456CC" w:rsidRPr="007700B1">
        <w:tab/>
        <w:t>1</w:t>
      </w:r>
    </w:p>
    <w:p w14:paraId="5EF7D8C9" w14:textId="183AED05" w:rsidR="00F51151"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oMath>
      <w:r w:rsidR="00F51151" w:rsidRPr="007700B1">
        <w:tab/>
        <w:t>=</w:t>
      </w:r>
      <w:r w:rsidR="00F51151" w:rsidRPr="007700B1">
        <w:tab/>
        <w:t>Proportion of electricity used for buildings</w:t>
      </w:r>
      <w:r w:rsidRPr="007700B1">
        <w:t xml:space="preserve"> heating</w:t>
      </w:r>
    </w:p>
    <w:p w14:paraId="2832D2C1" w14:textId="79F91858" w:rsidR="00852905" w:rsidRPr="007700B1" w:rsidRDefault="00852905" w:rsidP="00F51151">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oMath>
      <w:r w:rsidRPr="007700B1">
        <w:tab/>
        <w:t>=</w:t>
      </w:r>
      <w:r w:rsidRPr="007700B1">
        <w:tab/>
        <w:t>Proportion of electricity used for buildings cooling</w:t>
      </w:r>
    </w:p>
    <w:p w14:paraId="2901218B" w14:textId="1F83C8DE" w:rsidR="00852905" w:rsidRPr="007700B1" w:rsidRDefault="00852905" w:rsidP="00852905">
      <w:pPr>
        <w:pStyle w:val="wherestatement"/>
      </w:pPr>
      <w:r w:rsidRPr="007700B1">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Proportion of electricity used for buildings other</w:t>
      </w:r>
    </w:p>
    <w:p w14:paraId="10FDC232" w14:textId="1DE3BB81" w:rsidR="008532DB" w:rsidRPr="007700B1" w:rsidRDefault="002456CC" w:rsidP="002456CC">
      <w:pPr>
        <w:pStyle w:val="wherestatement"/>
      </w:pPr>
      <w:r w:rsidRPr="007700B1">
        <w:rPr>
          <w:lang w:val="en-GB" w:eastAsia="en-GB"/>
        </w:rPr>
        <w:tab/>
      </w:r>
      <m:oMath>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h</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c</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rPr>
              <m:t>ρ</m:t>
            </m:r>
          </m:e>
          <m:sub>
            <m:r>
              <m:rPr>
                <m:sty m:val="p"/>
              </m:rPr>
              <w:rPr>
                <w:rFonts w:ascii="Cambria Math" w:hAnsi="Cambria Math"/>
                <w:lang w:val="en-GB" w:eastAsia="en-GB"/>
              </w:rPr>
              <m:t>u</m:t>
            </m:r>
          </m:sub>
        </m:sSub>
      </m:oMath>
      <w:r w:rsidRPr="007700B1">
        <w:tab/>
        <w:t>=</w:t>
      </w:r>
      <w:r w:rsidRPr="007700B1">
        <w:tab/>
        <w:t>1</w:t>
      </w:r>
    </w:p>
    <w:p w14:paraId="3FC6DA07" w14:textId="59C2FCFC" w:rsidR="002456CC" w:rsidRPr="007700B1" w:rsidRDefault="002456CC" w:rsidP="00852905">
      <w:pPr>
        <w:pStyle w:val="wherestatement"/>
      </w:pPr>
      <w:r w:rsidRPr="007700B1">
        <w:rPr>
          <w:lang w:val="en-GB" w:eastAsia="en-GB"/>
        </w:rPr>
        <w:tab/>
      </w:r>
      <m:oMath>
        <m:r>
          <m:rPr>
            <m:sty m:val="p"/>
          </m:rPr>
          <w:rPr>
            <w:rFonts w:ascii="Cambria Math" w:hAnsi="Cambria Math"/>
            <w:lang w:val="en-GB" w:eastAsia="en-GB"/>
          </w:rPr>
          <m:t>HDD</m:t>
        </m:r>
      </m:oMath>
      <w:r w:rsidRPr="007700B1">
        <w:tab/>
        <w:t>=</w:t>
      </w:r>
      <w:r w:rsidRPr="007700B1">
        <w:tab/>
      </w:r>
      <w:r w:rsidR="00661B39" w:rsidRPr="007700B1">
        <w:t>Heating Degree Days</w:t>
      </w:r>
    </w:p>
    <w:p w14:paraId="0249569D" w14:textId="743DD21F" w:rsidR="002456CC" w:rsidRPr="007700B1" w:rsidRDefault="002456CC" w:rsidP="00852905">
      <w:pPr>
        <w:pStyle w:val="wherestatement"/>
        <w:rPr>
          <w:lang w:val="en-GB" w:eastAsia="en-GB"/>
        </w:rPr>
      </w:pPr>
      <w:r w:rsidRPr="007700B1">
        <w:rPr>
          <w:lang w:val="en-GB" w:eastAsia="en-GB"/>
        </w:rPr>
        <w:tab/>
      </w:r>
      <m:oMath>
        <m:r>
          <m:rPr>
            <m:sty m:val="p"/>
          </m:rPr>
          <w:rPr>
            <w:rFonts w:ascii="Cambria Math" w:hAnsi="Cambria Math"/>
            <w:lang w:val="en-GB" w:eastAsia="en-GB"/>
          </w:rPr>
          <m:t>CDD</m:t>
        </m:r>
      </m:oMath>
      <w:r w:rsidRPr="007700B1">
        <w:tab/>
        <w:t>=</w:t>
      </w:r>
      <w:r w:rsidRPr="007700B1">
        <w:tab/>
      </w:r>
      <w:r w:rsidR="00661B39" w:rsidRPr="007700B1">
        <w:t>Cooling Degree Days</w:t>
      </w:r>
    </w:p>
    <w:p w14:paraId="7C27AFE5" w14:textId="77777777" w:rsidR="00661B39" w:rsidRPr="007700B1" w:rsidRDefault="00661B39" w:rsidP="008532DB">
      <w:pPr>
        <w:pStyle w:val="NormalWeb"/>
        <w:shd w:val="clear" w:color="auto" w:fill="FFFFFF"/>
        <w:spacing w:before="0" w:beforeAutospacing="0" w:after="0" w:afterAutospacing="0"/>
        <w:rPr>
          <w:rFonts w:ascii="Source Sans Pro" w:hAnsi="Source Sans Pro"/>
          <w:color w:val="333333"/>
          <w:sz w:val="23"/>
          <w:szCs w:val="23"/>
        </w:rPr>
      </w:pPr>
    </w:p>
    <w:p w14:paraId="2259D8E6" w14:textId="1A03CDD6"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 xml:space="preserve">Heating degree days (HDD) and cooling degree days (CDD) are indicators for the amount of electricity used to heat and cool </w:t>
      </w:r>
      <w:proofErr w:type="gramStart"/>
      <w:r w:rsidRPr="007700B1">
        <w:rPr>
          <w:rFonts w:ascii="Source Sans Pro" w:hAnsi="Source Sans Pro"/>
          <w:color w:val="333333"/>
          <w:sz w:val="23"/>
          <w:szCs w:val="23"/>
        </w:rPr>
        <w:t>buildings, and</w:t>
      </w:r>
      <w:proofErr w:type="gramEnd"/>
      <w:r w:rsidRPr="007700B1">
        <w:rPr>
          <w:rFonts w:ascii="Source Sans Pro" w:hAnsi="Source Sans Pro"/>
          <w:color w:val="333333"/>
          <w:sz w:val="23"/>
          <w:szCs w:val="23"/>
        </w:rPr>
        <w:t xml:space="preserve"> are calculated from mean daily outdoor air temperature. HDD for a month is the sum of </w:t>
      </w:r>
      <w:r w:rsidRPr="007700B1">
        <w:rPr>
          <w:rStyle w:val="mo"/>
          <w:rFonts w:ascii="MathJax_Main" w:hAnsi="MathJax_Main"/>
          <w:color w:val="333333"/>
          <w:sz w:val="25"/>
          <w:szCs w:val="25"/>
          <w:bdr w:val="none" w:sz="0" w:space="0" w:color="auto" w:frame="1"/>
        </w:rPr>
        <w:t>(</w:t>
      </w:r>
      <w:r w:rsidRPr="007700B1">
        <w:rPr>
          <w:rStyle w:val="mn"/>
          <w:rFonts w:ascii="MathJax_Main" w:hAnsi="MathJax_Main"/>
          <w:color w:val="333333"/>
          <w:sz w:val="25"/>
          <w:szCs w:val="25"/>
          <w:bdr w:val="none" w:sz="0" w:space="0" w:color="auto" w:frame="1"/>
        </w:rPr>
        <w:t>18</w:t>
      </w:r>
      <w:r w:rsidR="00E5306E" w:rsidRPr="007700B1">
        <w:rPr>
          <w:rStyle w:val="mn"/>
          <w:rFonts w:ascii="MathJax_Main" w:hAnsi="MathJax_Main"/>
          <w:color w:val="333333"/>
          <w:sz w:val="25"/>
          <w:szCs w:val="25"/>
          <w:bdr w:val="none" w:sz="0" w:space="0" w:color="auto" w:frame="1"/>
          <w:vertAlign w:val="superscript"/>
        </w:rPr>
        <w:t>o</w:t>
      </w:r>
      <w:r w:rsidR="00E5306E" w:rsidRPr="007700B1">
        <w:rPr>
          <w:rStyle w:val="mn"/>
          <w:rFonts w:ascii="MathJax_Main" w:hAnsi="MathJax_Main"/>
          <w:color w:val="333333"/>
          <w:sz w:val="25"/>
          <w:szCs w:val="25"/>
          <w:bdr w:val="none" w:sz="0" w:space="0" w:color="auto" w:frame="1"/>
        </w:rPr>
        <w:t>C</w:t>
      </w:r>
      <w:r w:rsidRPr="007700B1">
        <w:rPr>
          <w:rStyle w:val="mo"/>
          <w:rFonts w:ascii="MathJax_Main" w:hAnsi="MathJax_Main"/>
          <w:color w:val="333333"/>
          <w:sz w:val="25"/>
          <w:szCs w:val="25"/>
          <w:bdr w:val="none" w:sz="0" w:space="0" w:color="auto" w:frame="1"/>
        </w:rPr>
        <w:t>−</w:t>
      </w:r>
      <w:r w:rsidRPr="007700B1">
        <w:rPr>
          <w:rStyle w:val="mtext"/>
          <w:rFonts w:ascii="MathJax_Main" w:hAnsi="MathJax_Main"/>
          <w:color w:val="333333"/>
          <w:sz w:val="25"/>
          <w:szCs w:val="25"/>
          <w:bdr w:val="none" w:sz="0" w:space="0" w:color="auto" w:frame="1"/>
        </w:rPr>
        <w:t>temperature</w:t>
      </w:r>
      <w:r w:rsidRPr="007700B1">
        <w:rPr>
          <w:rStyle w:val="mtext"/>
          <w:rFonts w:ascii="MathJax_Main" w:hAnsi="MathJax_Main"/>
          <w:color w:val="333333"/>
          <w:sz w:val="18"/>
          <w:szCs w:val="18"/>
          <w:bdr w:val="none" w:sz="0" w:space="0" w:color="auto" w:frame="1"/>
        </w:rPr>
        <w:t>day</w:t>
      </w:r>
      <w:r w:rsidRPr="007700B1">
        <w:rPr>
          <w:rStyle w:val="mo"/>
          <w:rFonts w:ascii="MathJax_Main" w:hAnsi="MathJax_Main"/>
          <w:color w:val="333333"/>
          <w:sz w:val="25"/>
          <w:szCs w:val="25"/>
          <w:bdr w:val="none" w:sz="0" w:space="0" w:color="auto" w:frame="1"/>
        </w:rPr>
        <w:t>)</w:t>
      </w:r>
      <w:r w:rsidR="00E5306E" w:rsidRPr="007700B1">
        <w:rPr>
          <w:rFonts w:ascii="Source Sans Pro" w:hAnsi="Source Sans Pro"/>
          <w:color w:val="333333"/>
          <w:sz w:val="23"/>
          <w:szCs w:val="23"/>
        </w:rPr>
        <w:t xml:space="preserve"> </w:t>
      </w:r>
      <w:r w:rsidRPr="007700B1">
        <w:rPr>
          <w:rFonts w:ascii="Source Sans Pro" w:hAnsi="Source Sans Pro"/>
          <w:color w:val="333333"/>
          <w:sz w:val="23"/>
          <w:szCs w:val="23"/>
        </w:rPr>
        <w:t>across all days where temperature is less than 18 degrees Celsius. CDD is the sum of </w:t>
      </w:r>
      <w:r w:rsidRPr="007700B1">
        <w:rPr>
          <w:rStyle w:val="mo"/>
          <w:rFonts w:ascii="MathJax_Main" w:hAnsi="MathJax_Main"/>
          <w:color w:val="333333"/>
          <w:sz w:val="25"/>
          <w:szCs w:val="25"/>
          <w:bdr w:val="none" w:sz="0" w:space="0" w:color="auto" w:frame="1"/>
        </w:rPr>
        <w:t>(</w:t>
      </w:r>
      <w:r w:rsidRPr="007700B1">
        <w:rPr>
          <w:rStyle w:val="mtext"/>
          <w:rFonts w:ascii="MathJax_Main" w:hAnsi="MathJax_Main"/>
          <w:color w:val="333333"/>
          <w:sz w:val="25"/>
          <w:szCs w:val="25"/>
          <w:bdr w:val="none" w:sz="0" w:space="0" w:color="auto" w:frame="1"/>
        </w:rPr>
        <w:t>temperature</w:t>
      </w:r>
      <w:r w:rsidRPr="007700B1">
        <w:rPr>
          <w:rStyle w:val="mtext"/>
          <w:rFonts w:ascii="MathJax_Main" w:hAnsi="MathJax_Main"/>
          <w:color w:val="333333"/>
          <w:sz w:val="18"/>
          <w:szCs w:val="18"/>
          <w:bdr w:val="none" w:sz="0" w:space="0" w:color="auto" w:frame="1"/>
        </w:rPr>
        <w:t>day</w:t>
      </w:r>
      <w:r w:rsidRPr="007700B1">
        <w:rPr>
          <w:rStyle w:val="mo"/>
          <w:rFonts w:ascii="MathJax_Main" w:hAnsi="MathJax_Main"/>
          <w:color w:val="333333"/>
          <w:sz w:val="25"/>
          <w:szCs w:val="25"/>
          <w:bdr w:val="none" w:sz="0" w:space="0" w:color="auto" w:frame="1"/>
        </w:rPr>
        <w:t>−</w:t>
      </w:r>
      <w:r w:rsidR="00E5306E" w:rsidRPr="007700B1">
        <w:rPr>
          <w:rStyle w:val="mn"/>
          <w:rFonts w:ascii="MathJax_Main" w:hAnsi="MathJax_Main"/>
          <w:color w:val="333333"/>
          <w:sz w:val="25"/>
          <w:szCs w:val="25"/>
          <w:bdr w:val="none" w:sz="0" w:space="0" w:color="auto" w:frame="1"/>
        </w:rPr>
        <w:t>18</w:t>
      </w:r>
      <w:r w:rsidR="00E5306E" w:rsidRPr="007700B1">
        <w:rPr>
          <w:rStyle w:val="mn"/>
          <w:rFonts w:ascii="MathJax_Main" w:hAnsi="MathJax_Main"/>
          <w:color w:val="333333"/>
          <w:sz w:val="25"/>
          <w:szCs w:val="25"/>
          <w:bdr w:val="none" w:sz="0" w:space="0" w:color="auto" w:frame="1"/>
          <w:vertAlign w:val="superscript"/>
        </w:rPr>
        <w:t>o</w:t>
      </w:r>
      <w:r w:rsidR="00E5306E" w:rsidRPr="007700B1">
        <w:rPr>
          <w:rStyle w:val="mn"/>
          <w:rFonts w:ascii="MathJax_Main" w:hAnsi="MathJax_Main"/>
          <w:color w:val="333333"/>
          <w:sz w:val="25"/>
          <w:szCs w:val="25"/>
          <w:bdr w:val="none" w:sz="0" w:space="0" w:color="auto" w:frame="1"/>
        </w:rPr>
        <w:t>C</w:t>
      </w:r>
      <w:r w:rsidRPr="007700B1">
        <w:rPr>
          <w:rStyle w:val="mo"/>
          <w:rFonts w:ascii="MathJax_Main" w:hAnsi="MathJax_Main"/>
          <w:color w:val="333333"/>
          <w:sz w:val="25"/>
          <w:szCs w:val="25"/>
          <w:bdr w:val="none" w:sz="0" w:space="0" w:color="auto" w:frame="1"/>
        </w:rPr>
        <w:t>)</w:t>
      </w:r>
      <w:r w:rsidR="00E5306E" w:rsidRPr="007700B1">
        <w:rPr>
          <w:rStyle w:val="mo"/>
          <w:rFonts w:ascii="MathJax_Main" w:hAnsi="MathJax_Main"/>
          <w:color w:val="333333"/>
          <w:sz w:val="25"/>
          <w:szCs w:val="25"/>
          <w:bdr w:val="none" w:sz="0" w:space="0" w:color="auto" w:frame="1"/>
        </w:rPr>
        <w:t xml:space="preserve"> </w:t>
      </w:r>
      <w:r w:rsidRPr="007700B1">
        <w:rPr>
          <w:rFonts w:ascii="Source Sans Pro" w:hAnsi="Source Sans Pro"/>
          <w:color w:val="333333"/>
          <w:sz w:val="23"/>
          <w:szCs w:val="23"/>
        </w:rPr>
        <w:t>across all days where temperature is greater than 18.</w:t>
      </w:r>
      <w:r w:rsidR="00E5306E" w:rsidRPr="007700B1">
        <w:rPr>
          <w:rFonts w:ascii="Source Sans Pro" w:hAnsi="Source Sans Pro"/>
          <w:color w:val="333333"/>
          <w:sz w:val="23"/>
          <w:szCs w:val="23"/>
        </w:rPr>
        <w:t xml:space="preserve"> </w:t>
      </w:r>
      <w:r w:rsidRPr="007700B1">
        <w:rPr>
          <w:rFonts w:ascii="Source Sans Pro" w:hAnsi="Source Sans Pro"/>
          <w:color w:val="333333"/>
          <w:sz w:val="23"/>
          <w:szCs w:val="23"/>
        </w:rPr>
        <w:t>Annual HDD and CDD are the sum of their respective monthly values.</w:t>
      </w:r>
    </w:p>
    <w:p w14:paraId="35F96D43"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BE2A2CE" w14:textId="6DCEC953"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Tethys uses HDD, CDD, and </w:t>
      </w:r>
      <w:r w:rsidR="000B3CA7" w:rsidRPr="007700B1">
        <w:rPr>
          <w:rStyle w:val="mjxassistivemathml"/>
          <w:rFonts w:ascii="Source Sans Pro" w:hAnsi="Source Sans Pro"/>
          <w:color w:val="333333"/>
          <w:sz w:val="23"/>
          <w:szCs w:val="23"/>
          <w:bdr w:val="none" w:sz="0" w:space="0" w:color="auto" w:frame="1"/>
        </w:rPr>
        <w:t>ρ</w:t>
      </w:r>
      <w:r w:rsidRPr="007700B1">
        <w:rPr>
          <w:rFonts w:ascii="Source Sans Pro" w:hAnsi="Source Sans Pro"/>
          <w:color w:val="333333"/>
          <w:sz w:val="23"/>
          <w:szCs w:val="23"/>
        </w:rPr>
        <w:t> values for each cell from the nearest available year in the input files listed at the end of this subsection, which is 2010 for this data set.</w:t>
      </w:r>
    </w:p>
    <w:p w14:paraId="34F80921"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69B8F77D" w14:textId="26C2DC7E" w:rsidR="00E5306E"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The formula is modified for cells with low annual HDD or CDD as described in Huang et al., 201</w:t>
      </w:r>
      <w:r w:rsidR="007B51BE" w:rsidRPr="007700B1">
        <w:rPr>
          <w:rFonts w:ascii="Source Sans Pro" w:hAnsi="Source Sans Pro"/>
          <w:color w:val="333333"/>
          <w:sz w:val="23"/>
          <w:szCs w:val="23"/>
        </w:rPr>
        <w:t>8</w:t>
      </w:r>
      <w:r w:rsidR="007B51BE" w:rsidRPr="007700B1">
        <w:rPr>
          <w:rFonts w:ascii="Source Sans Pro" w:hAnsi="Source Sans Pro"/>
          <w:color w:val="333333"/>
          <w:sz w:val="23"/>
          <w:szCs w:val="23"/>
        </w:rPr>
        <w:fldChar w:fldCharType="begin"/>
      </w:r>
      <w:r w:rsidR="00684AB8">
        <w:rPr>
          <w:rFonts w:ascii="Source Sans Pro" w:hAnsi="Source Sans Pro"/>
          <w:color w:val="333333"/>
          <w:sz w:val="23"/>
          <w:szCs w:val="23"/>
        </w:rPr>
        <w:instrText xml:space="preserve"> ADDIN ZOTERO_ITEM CSL_CITATION {"citationID":"WVLtcvvA","properties":{"formattedCitation":"\\super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color w:val="333333"/>
          <w:sz w:val="23"/>
          <w:szCs w:val="23"/>
        </w:rPr>
        <w:instrText>∘</w:instrText>
      </w:r>
      <w:r w:rsidR="00684AB8">
        <w:rPr>
          <w:rFonts w:ascii="Source Sans Pro" w:hAnsi="Source Sans Pro"/>
          <w:color w:val="333333"/>
          <w:sz w:val="23"/>
          <w:szCs w:val="23"/>
        </w:rPr>
        <w:instrText>&lt;/sup&gt;&lt;/span&gt;) sectoral water withdrawal dataset for the period 1971</w:instrText>
      </w:r>
      <w:r w:rsidR="00684AB8">
        <w:rPr>
          <w:rFonts w:ascii="Source Sans Pro" w:hAnsi="Source Sans Pro" w:cs="Source Sans Pro"/>
          <w:color w:val="333333"/>
          <w:sz w:val="23"/>
          <w:szCs w:val="23"/>
        </w:rPr>
        <w:instrText>–</w:instrText>
      </w:r>
      <w:r w:rsidR="00684AB8">
        <w:rPr>
          <w:rFonts w:ascii="Source Sans Pro" w:hAnsi="Source Sans Pro"/>
          <w:color w:val="333333"/>
          <w:sz w:val="23"/>
          <w:szCs w:val="23"/>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rPr>
          <w:rFonts w:ascii="Source Sans Pro" w:hAnsi="Source Sans Pro"/>
          <w:color w:val="333333"/>
          <w:sz w:val="23"/>
          <w:szCs w:val="23"/>
        </w:rPr>
        <w:fldChar w:fldCharType="separate"/>
      </w:r>
      <w:r w:rsidR="00684AB8" w:rsidRPr="00684AB8">
        <w:rPr>
          <w:rFonts w:ascii="Source Sans Pro" w:hAnsi="Source Sans Pro"/>
          <w:sz w:val="23"/>
          <w:szCs w:val="24"/>
          <w:vertAlign w:val="superscript"/>
        </w:rPr>
        <w:t>13</w:t>
      </w:r>
      <w:r w:rsidR="007B51BE" w:rsidRPr="007700B1">
        <w:rPr>
          <w:rFonts w:ascii="Source Sans Pro" w:hAnsi="Source Sans Pro"/>
          <w:color w:val="333333"/>
          <w:sz w:val="23"/>
          <w:szCs w:val="23"/>
        </w:rPr>
        <w:fldChar w:fldCharType="end"/>
      </w:r>
      <w:r w:rsidRPr="007700B1">
        <w:rPr>
          <w:rFonts w:ascii="Source Sans Pro" w:hAnsi="Source Sans Pro"/>
          <w:color w:val="333333"/>
          <w:sz w:val="23"/>
          <w:szCs w:val="23"/>
        </w:rPr>
        <w:t>, since these may not have heating or cooling services despite nonzero values of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008C45BB" w:rsidRPr="007700B1">
        <w:rPr>
          <w:rFonts w:ascii="Source Sans Pro" w:hAnsi="Source Sans Pro"/>
        </w:rPr>
        <w:t xml:space="preserve"> or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xml:space="preserve">. </w:t>
      </w:r>
    </w:p>
    <w:p w14:paraId="5337649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p w14:paraId="708C9BF7" w14:textId="281E16BC" w:rsidR="008532DB" w:rsidRPr="007700B1" w:rsidRDefault="008532DB" w:rsidP="008532DB">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r>
          <m:rPr>
            <m:sty m:val="p"/>
          </m:rPr>
          <w:rPr>
            <w:rFonts w:ascii="Cambria Math" w:hAnsi="Cambria Math"/>
          </w:rPr>
          <m:t>&lt;650</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t</w:t>
      </w:r>
      <w:r w:rsidRPr="007700B1">
        <w:rPr>
          <w:rFonts w:ascii="Source Sans Pro" w:hAnsi="Source Sans Pro"/>
          <w:color w:val="333333"/>
          <w:sz w:val="23"/>
          <w:szCs w:val="23"/>
        </w:rPr>
        <w:t xml:space="preserve">he </w:t>
      </w:r>
      <m:oMath>
        <m:r>
          <m:rPr>
            <m:sty m:val="p"/>
          </m:rPr>
          <w:rPr>
            <w:rFonts w:ascii="Cambria Math" w:hAnsi="Cambria Math"/>
          </w:rPr>
          <m:t>HDD</m:t>
        </m:r>
      </m:oMath>
      <w:r w:rsidR="00224CD0" w:rsidRPr="007700B1">
        <w:rPr>
          <w:rFonts w:ascii="Source Sans Pro" w:hAnsi="Source Sans Pro"/>
          <w:color w:val="333333"/>
          <w:sz w:val="23"/>
          <w:szCs w:val="23"/>
        </w:rPr>
        <w:t xml:space="preserve"> </w:t>
      </w:r>
      <w:r w:rsidRPr="007700B1">
        <w:rPr>
          <w:rFonts w:ascii="Source Sans Pro" w:hAnsi="Source Sans Pro"/>
          <w:color w:val="333333"/>
          <w:sz w:val="23"/>
          <w:szCs w:val="23"/>
        </w:rPr>
        <w:t>term is removed 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oMath>
      <w:r w:rsidRPr="007700B1">
        <w:rPr>
          <w:rFonts w:ascii="Source Sans Pro" w:hAnsi="Source Sans Pro"/>
          <w:color w:val="333333"/>
          <w:sz w:val="23"/>
          <w:szCs w:val="23"/>
        </w:rPr>
        <w:t> is reallocated to the cooling proportion, giving</w:t>
      </w:r>
      <w:r w:rsidR="00E5306E" w:rsidRPr="007700B1">
        <w:rPr>
          <w:rFonts w:ascii="Source Sans Pro" w:hAnsi="Source Sans Pro"/>
          <w:color w:val="333333"/>
          <w:sz w:val="23"/>
          <w:szCs w:val="23"/>
        </w:rPr>
        <w:t>:</w:t>
      </w:r>
    </w:p>
    <w:p w14:paraId="7A936A52"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162"/>
        <w:gridCol w:w="1345"/>
      </w:tblGrid>
      <w:tr w:rsidR="00224CD0" w:rsidRPr="007700B1" w14:paraId="7C032A4C" w14:textId="77777777" w:rsidTr="007B4E12">
        <w:tc>
          <w:tcPr>
            <w:tcW w:w="236" w:type="dxa"/>
          </w:tcPr>
          <w:p w14:paraId="7BDCAC9F" w14:textId="77777777" w:rsidR="00224CD0" w:rsidRPr="007700B1" w:rsidRDefault="00224CD0" w:rsidP="00EC3E7B">
            <w:pPr>
              <w:pStyle w:val="Equation"/>
            </w:pPr>
          </w:p>
        </w:tc>
        <w:tc>
          <w:tcPr>
            <w:tcW w:w="7162" w:type="dxa"/>
          </w:tcPr>
          <w:p w14:paraId="5BD7495E" w14:textId="6EFE7CAC" w:rsidR="00224CD0" w:rsidRPr="007700B1" w:rsidRDefault="005C2B5D"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6D2693DB" w14:textId="4D841556" w:rsidR="00224CD0" w:rsidRPr="007700B1" w:rsidRDefault="00224CD0"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19</w:t>
            </w:r>
            <w:r w:rsidRPr="007700B1">
              <w:rPr>
                <w:color w:val="1F497D" w:themeColor="text2"/>
              </w:rPr>
              <w:fldChar w:fldCharType="end"/>
            </w:r>
            <w:r w:rsidRPr="007700B1">
              <w:rPr>
                <w:color w:val="1F497D" w:themeColor="text2"/>
              </w:rPr>
              <w:t>)</w:t>
            </w:r>
          </w:p>
        </w:tc>
      </w:tr>
    </w:tbl>
    <w:p w14:paraId="207A9BA0" w14:textId="3AF1F682" w:rsidR="00224CD0" w:rsidRPr="007700B1" w:rsidRDefault="00224CD0" w:rsidP="00224CD0">
      <w:pPr>
        <w:pStyle w:val="wherestatement"/>
        <w:spacing w:before="240"/>
      </w:pPr>
    </w:p>
    <w:tbl>
      <w:tblPr>
        <w:tblStyle w:val="TableGrid"/>
        <w:tblW w:w="104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gridCol w:w="1345"/>
      </w:tblGrid>
      <w:tr w:rsidR="007B4E12" w:rsidRPr="007700B1" w14:paraId="5020BC51" w14:textId="75B74297" w:rsidTr="007B4E12">
        <w:tc>
          <w:tcPr>
            <w:tcW w:w="236" w:type="dxa"/>
          </w:tcPr>
          <w:p w14:paraId="550D3A3D" w14:textId="77777777" w:rsidR="007B4E12" w:rsidRPr="007700B1" w:rsidRDefault="007B4E12" w:rsidP="00EC3E7B">
            <w:pPr>
              <w:pStyle w:val="Equation"/>
            </w:pPr>
          </w:p>
        </w:tc>
        <w:tc>
          <w:tcPr>
            <w:tcW w:w="7522" w:type="dxa"/>
          </w:tcPr>
          <w:p w14:paraId="77801F82" w14:textId="2ADBF9F6" w:rsidR="007B4E12" w:rsidRPr="007700B1" w:rsidRDefault="005C2B5D" w:rsidP="007B4E12">
            <w:pPr>
              <w:ind w:left="-1392" w:right="-558"/>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CDD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0945A6E8" w14:textId="51B8C14F" w:rsidR="007B4E12" w:rsidRPr="007700B1" w:rsidRDefault="007B4E12" w:rsidP="007B4E12">
            <w:pPr>
              <w:pStyle w:val="Equation"/>
              <w:ind w:right="308"/>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20</w:t>
            </w:r>
            <w:r w:rsidRPr="007700B1">
              <w:rPr>
                <w:color w:val="1F497D" w:themeColor="text2"/>
              </w:rPr>
              <w:fldChar w:fldCharType="end"/>
            </w:r>
            <w:r w:rsidRPr="007700B1">
              <w:rPr>
                <w:color w:val="1F497D" w:themeColor="text2"/>
              </w:rPr>
              <w:t>)</w:t>
            </w:r>
          </w:p>
        </w:tc>
        <w:tc>
          <w:tcPr>
            <w:tcW w:w="1345" w:type="dxa"/>
          </w:tcPr>
          <w:p w14:paraId="12827ED0" w14:textId="77777777" w:rsidR="007B4E12" w:rsidRPr="007700B1" w:rsidRDefault="007B4E12" w:rsidP="007B4E12">
            <w:pPr>
              <w:pStyle w:val="Equation"/>
              <w:ind w:right="308"/>
              <w:jc w:val="right"/>
              <w:rPr>
                <w:color w:val="1F497D" w:themeColor="text2"/>
              </w:rPr>
            </w:pPr>
          </w:p>
        </w:tc>
      </w:tr>
    </w:tbl>
    <w:p w14:paraId="6F8AAC9F" w14:textId="36D04643" w:rsidR="008F636B" w:rsidRPr="007700B1" w:rsidRDefault="008F636B" w:rsidP="00224CD0">
      <w:pPr>
        <w:pStyle w:val="wherestatement"/>
        <w:spacing w:before="240"/>
      </w:pPr>
    </w:p>
    <w:p w14:paraId="73468FD3" w14:textId="77777777" w:rsidR="00E5306E" w:rsidRPr="007700B1" w:rsidRDefault="00E5306E" w:rsidP="008F636B">
      <w:pPr>
        <w:rPr>
          <w:rFonts w:ascii="Times New Roman" w:hAnsi="Times New Roman"/>
          <w:sz w:val="24"/>
          <w:szCs w:val="24"/>
        </w:rPr>
      </w:pPr>
    </w:p>
    <w:p w14:paraId="66B427C2" w14:textId="55923F5A" w:rsidR="00224CD0" w:rsidRPr="007700B1" w:rsidRDefault="00224CD0" w:rsidP="00224CD0">
      <w:pPr>
        <w:pStyle w:val="NormalWeb"/>
        <w:shd w:val="clear" w:color="auto" w:fill="FFFFFF"/>
        <w:spacing w:before="0" w:beforeAutospacing="0" w:after="0" w:afterAutospacing="0"/>
        <w:rPr>
          <w:rFonts w:ascii="Source Sans Pro" w:hAnsi="Source Sans Pro"/>
          <w:color w:val="333333"/>
          <w:sz w:val="23"/>
          <w:szCs w:val="23"/>
        </w:rPr>
      </w:pPr>
      <w:r w:rsidRPr="007700B1">
        <w:rPr>
          <w:rFonts w:ascii="Source Sans Pro" w:hAnsi="Source Sans Pro"/>
          <w:color w:val="333333"/>
          <w:sz w:val="23"/>
          <w:szCs w:val="23"/>
        </w:rPr>
        <w:t>When </w:t>
      </w:r>
      <m:oMath>
        <m:sSub>
          <m:sSubPr>
            <m:ctrlPr>
              <w:rPr>
                <w:rFonts w:ascii="Cambria Math" w:hAnsi="Cambria Math"/>
              </w:rPr>
            </m:ctrlPr>
          </m:sSubPr>
          <m:e>
            <m:r>
              <m:rPr>
                <m:sty m:val="p"/>
              </m:rPr>
              <w:rPr>
                <w:rFonts w:ascii="Cambria Math" w:hAnsi="Cambria Math"/>
              </w:rPr>
              <m:t>CDD</m:t>
            </m:r>
          </m:e>
          <m:sub>
            <m:r>
              <m:rPr>
                <m:sty m:val="p"/>
              </m:rPr>
              <w:rPr>
                <w:rFonts w:ascii="Cambria Math" w:hAnsi="Cambria Math"/>
              </w:rPr>
              <m:t>year</m:t>
            </m:r>
          </m:sub>
        </m:sSub>
        <m:r>
          <m:rPr>
            <m:sty m:val="p"/>
          </m:rPr>
          <w:rPr>
            <w:rFonts w:ascii="Cambria Math" w:hAnsi="Cambria Math"/>
          </w:rPr>
          <m:t>&lt;450</m:t>
        </m:r>
      </m:oMath>
      <w:r w:rsidRPr="007700B1">
        <w:rPr>
          <w:rFonts w:ascii="Source Sans Pro" w:hAnsi="Source Sans Pro"/>
          <w:color w:val="333333"/>
          <w:sz w:val="23"/>
          <w:szCs w:val="23"/>
        </w:rPr>
        <w:t xml:space="preserve">, the </w:t>
      </w:r>
      <m:oMath>
        <m:r>
          <m:rPr>
            <m:sty m:val="p"/>
          </m:rPr>
          <w:rPr>
            <w:rFonts w:ascii="Cambria Math" w:hAnsi="Cambria Math"/>
          </w:rPr>
          <m:t>CDD</m:t>
        </m:r>
      </m:oMath>
      <w:r w:rsidRPr="007700B1">
        <w:rPr>
          <w:rFonts w:ascii="Source Sans Pro" w:hAnsi="Source Sans Pro"/>
          <w:color w:val="333333"/>
          <w:sz w:val="23"/>
          <w:szCs w:val="23"/>
        </w:rPr>
        <w:t xml:space="preserve"> term is removed and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c</m:t>
            </m:r>
          </m:sub>
        </m:sSub>
      </m:oMath>
      <w:r w:rsidRPr="007700B1">
        <w:rPr>
          <w:rFonts w:ascii="Source Sans Pro" w:hAnsi="Source Sans Pro"/>
          <w:color w:val="333333"/>
          <w:sz w:val="23"/>
          <w:szCs w:val="23"/>
        </w:rPr>
        <w:t> is reallocated to the cooling proportion, giving:</w:t>
      </w:r>
    </w:p>
    <w:p w14:paraId="70AAD3ED" w14:textId="77777777" w:rsidR="00E5306E" w:rsidRPr="007700B1" w:rsidRDefault="00E5306E" w:rsidP="008532DB">
      <w:pPr>
        <w:pStyle w:val="NormalWeb"/>
        <w:shd w:val="clear" w:color="auto" w:fill="FFFFFF"/>
        <w:spacing w:before="0" w:beforeAutospacing="0" w:after="0" w:afterAutospacing="0"/>
        <w:rPr>
          <w:rFonts w:ascii="Source Sans Pro" w:hAnsi="Source Sans Pro"/>
          <w:color w:val="333333"/>
          <w:sz w:val="23"/>
          <w:szCs w:val="23"/>
        </w:rPr>
      </w:pPr>
    </w:p>
    <w:tbl>
      <w:tblPr>
        <w:tblStyle w:val="TableGrid"/>
        <w:tblW w:w="88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252"/>
        <w:gridCol w:w="1345"/>
      </w:tblGrid>
      <w:tr w:rsidR="008F636B" w:rsidRPr="007700B1" w14:paraId="25F375F6" w14:textId="77777777" w:rsidTr="000B3CA7">
        <w:tc>
          <w:tcPr>
            <w:tcW w:w="236" w:type="dxa"/>
          </w:tcPr>
          <w:p w14:paraId="690F221A" w14:textId="77777777" w:rsidR="008F636B" w:rsidRPr="007700B1" w:rsidRDefault="008F636B" w:rsidP="00EC3E7B">
            <w:pPr>
              <w:pStyle w:val="Equation"/>
            </w:pPr>
          </w:p>
        </w:tc>
        <w:tc>
          <w:tcPr>
            <w:tcW w:w="7252" w:type="dxa"/>
          </w:tcPr>
          <w:p w14:paraId="049C3E74" w14:textId="70F8C955" w:rsidR="008F636B" w:rsidRPr="007700B1" w:rsidRDefault="005C2B5D"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7914970B" w14:textId="78E3B15B"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21</w:t>
            </w:r>
            <w:r w:rsidRPr="007700B1">
              <w:rPr>
                <w:color w:val="1F497D" w:themeColor="text2"/>
              </w:rPr>
              <w:fldChar w:fldCharType="end"/>
            </w:r>
            <w:r w:rsidRPr="007700B1">
              <w:rPr>
                <w:color w:val="1F497D" w:themeColor="text2"/>
              </w:rPr>
              <w:t>)</w:t>
            </w:r>
          </w:p>
        </w:tc>
      </w:tr>
    </w:tbl>
    <w:p w14:paraId="080126AD" w14:textId="77777777" w:rsidR="008F636B" w:rsidRPr="007700B1" w:rsidRDefault="008F636B" w:rsidP="008F636B">
      <w:pPr>
        <w:pStyle w:val="wherestatement"/>
        <w:spacing w:before="240"/>
      </w:pPr>
    </w:p>
    <w:tbl>
      <w:tblPr>
        <w:tblStyle w:val="TableGrid"/>
        <w:tblW w:w="9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22"/>
        <w:gridCol w:w="1345"/>
      </w:tblGrid>
      <w:tr w:rsidR="008F636B" w:rsidRPr="007700B1" w14:paraId="310BA8A0" w14:textId="77777777" w:rsidTr="000B3CA7">
        <w:tc>
          <w:tcPr>
            <w:tcW w:w="236" w:type="dxa"/>
          </w:tcPr>
          <w:p w14:paraId="2F357930" w14:textId="77777777" w:rsidR="008F636B" w:rsidRPr="007700B1" w:rsidRDefault="008F636B" w:rsidP="00EC3E7B">
            <w:pPr>
              <w:pStyle w:val="Equation"/>
            </w:pPr>
          </w:p>
        </w:tc>
        <w:tc>
          <w:tcPr>
            <w:tcW w:w="7522" w:type="dxa"/>
          </w:tcPr>
          <w:p w14:paraId="31770513" w14:textId="50F78C62" w:rsidR="008F636B" w:rsidRPr="007700B1" w:rsidRDefault="005C2B5D"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b</m:t>
                        </m:r>
                      </m:sub>
                    </m:sSub>
                    <m:d>
                      <m:dPr>
                        <m:ctrlPr>
                          <w:rPr>
                            <w:rFonts w:ascii="Cambria Math" w:hAnsi="Cambria Math"/>
                          </w:rPr>
                        </m:ctrlPr>
                      </m:dPr>
                      <m:e>
                        <m:eqArr>
                          <m:eqArrPr>
                            <m:ctrlPr>
                              <w:rPr>
                                <w:rFonts w:ascii="Cambria Math" w:hAnsi="Cambria Math"/>
                              </w:rPr>
                            </m:ctrlPr>
                          </m:eqArr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h</m:t>
                                        </m:r>
                                      </m:sub>
                                    </m:sSub>
                                    <m:r>
                                      <m:rPr>
                                        <m:sty m:val="p"/>
                                      </m:rPr>
                                      <w:rPr>
                                        <w:rFonts w:ascii="Cambria Math" w:hAnsi="Cambria Math"/>
                                      </w:rPr>
                                      <m:t>+ρ</m:t>
                                    </m:r>
                                  </m:e>
                                  <m:sub>
                                    <m:r>
                                      <m:rPr>
                                        <m:sty m:val="p"/>
                                      </m:rPr>
                                      <w:rPr>
                                        <w:rFonts w:ascii="Cambria Math" w:hAnsi="Cambria Math"/>
                                      </w:rPr>
                                      <m:t>c</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HDD</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HDD</m:t>
                                    </m:r>
                                  </m:e>
                                  <m:sub>
                                    <m:r>
                                      <m:rPr>
                                        <m:sty m:val="p"/>
                                      </m:rPr>
                                      <w:rPr>
                                        <w:rFonts w:ascii="Cambria Math" w:hAnsi="Cambria Math"/>
                                      </w:rPr>
                                      <m:t>year</m:t>
                                    </m:r>
                                  </m:sub>
                                </m:sSub>
                              </m:den>
                            </m:f>
                            <m:r>
                              <m:rPr>
                                <m:sty m:val="p"/>
                              </m:rPr>
                              <w:rPr>
                                <w:rFonts w:ascii="Cambria Math" w:hAnsi="Cambria Math"/>
                              </w:rPr>
                              <m:t>+</m:t>
                            </m:r>
                          </m:e>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u</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eqArr>
                      </m:e>
                    </m:d>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it</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e>
                </m:d>
              </m:oMath>
            </m:oMathPara>
          </w:p>
        </w:tc>
        <w:tc>
          <w:tcPr>
            <w:tcW w:w="1345" w:type="dxa"/>
          </w:tcPr>
          <w:p w14:paraId="3E0A6D30" w14:textId="220A84DA" w:rsidR="008F636B" w:rsidRPr="007700B1" w:rsidRDefault="008F636B" w:rsidP="000B3CA7">
            <w:pPr>
              <w:pStyle w:val="Equation"/>
              <w:ind w:right="246"/>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22</w:t>
            </w:r>
            <w:r w:rsidRPr="007700B1">
              <w:rPr>
                <w:color w:val="1F497D" w:themeColor="text2"/>
              </w:rPr>
              <w:fldChar w:fldCharType="end"/>
            </w:r>
            <w:r w:rsidRPr="007700B1">
              <w:rPr>
                <w:color w:val="1F497D" w:themeColor="text2"/>
              </w:rPr>
              <w:t>)</w:t>
            </w:r>
          </w:p>
        </w:tc>
      </w:tr>
    </w:tbl>
    <w:p w14:paraId="2750C1F7" w14:textId="77777777" w:rsidR="008F636B" w:rsidRPr="007700B1" w:rsidRDefault="008F636B" w:rsidP="008F636B">
      <w:pPr>
        <w:pStyle w:val="wherestatement"/>
        <w:spacing w:before="240"/>
      </w:pPr>
    </w:p>
    <w:p w14:paraId="1DB6B4CA" w14:textId="65BA9184" w:rsidR="008532DB" w:rsidRPr="007700B1" w:rsidRDefault="008532DB" w:rsidP="008532DB">
      <w:pPr>
        <w:pStyle w:val="NormalWeb"/>
        <w:shd w:val="clear" w:color="auto" w:fill="FFFFFF"/>
        <w:spacing w:before="0" w:beforeAutospacing="0" w:after="158" w:afterAutospacing="0"/>
        <w:rPr>
          <w:rFonts w:ascii="Source Sans Pro" w:hAnsi="Source Sans Pro"/>
          <w:color w:val="333333"/>
          <w:sz w:val="23"/>
          <w:szCs w:val="23"/>
        </w:rPr>
      </w:pPr>
      <w:r w:rsidRPr="007700B1">
        <w:rPr>
          <w:rFonts w:ascii="Source Sans Pro" w:hAnsi="Source Sans Pro"/>
          <w:color w:val="333333"/>
          <w:sz w:val="23"/>
          <w:szCs w:val="23"/>
        </w:rPr>
        <w:t>When annual</w:t>
      </w:r>
      <w:r w:rsidR="00224CD0" w:rsidRPr="007700B1">
        <w:rPr>
          <w:rFonts w:ascii="Source Sans Pro" w:hAnsi="Source Sans Pro"/>
          <w:color w:val="333333"/>
          <w:sz w:val="23"/>
          <w:szCs w:val="23"/>
        </w:rPr>
        <w:t xml:space="preserve"> </w:t>
      </w:r>
      <m:oMath>
        <m:r>
          <m:rPr>
            <m:sty m:val="p"/>
          </m:rPr>
          <w:rPr>
            <w:rFonts w:ascii="Cambria Math" w:hAnsi="Cambria Math"/>
          </w:rPr>
          <m:t>HDD</m:t>
        </m:r>
      </m:oMath>
      <w:r w:rsidRPr="007700B1">
        <w:rPr>
          <w:rFonts w:ascii="Source Sans Pro" w:hAnsi="Source Sans Pro"/>
          <w:color w:val="333333"/>
          <w:sz w:val="23"/>
          <w:szCs w:val="23"/>
        </w:rPr>
        <w:t xml:space="preserve"> </w:t>
      </w:r>
      <w:r w:rsidR="00224CD0" w:rsidRPr="007700B1">
        <w:rPr>
          <w:rFonts w:ascii="Source Sans Pro" w:hAnsi="Source Sans Pro"/>
          <w:color w:val="333333"/>
          <w:sz w:val="23"/>
          <w:szCs w:val="23"/>
        </w:rPr>
        <w:t xml:space="preserve">and </w:t>
      </w:r>
      <m:oMath>
        <m:r>
          <m:rPr>
            <m:sty m:val="p"/>
          </m:rPr>
          <w:rPr>
            <w:rFonts w:ascii="Cambria Math" w:hAnsi="Cambria Math"/>
          </w:rPr>
          <m:t>CDD</m:t>
        </m:r>
      </m:oMath>
      <w:r w:rsidRPr="007700B1">
        <w:rPr>
          <w:rFonts w:ascii="Source Sans Pro" w:hAnsi="Source Sans Pro"/>
          <w:color w:val="333333"/>
          <w:sz w:val="23"/>
          <w:szCs w:val="23"/>
        </w:rPr>
        <w:t xml:space="preserve"> are both below their respective thresholds, all sources of monthly variation </w:t>
      </w:r>
      <w:proofErr w:type="gramStart"/>
      <w:r w:rsidRPr="007700B1">
        <w:rPr>
          <w:rFonts w:ascii="Source Sans Pro" w:hAnsi="Source Sans Pro"/>
          <w:color w:val="333333"/>
          <w:sz w:val="23"/>
          <w:szCs w:val="23"/>
        </w:rPr>
        <w:t>vanish</w:t>
      </w:r>
      <w:proofErr w:type="gramEnd"/>
      <w:r w:rsidRPr="007700B1">
        <w:rPr>
          <w:rFonts w:ascii="Source Sans Pro" w:hAnsi="Source Sans Pro"/>
          <w:color w:val="333333"/>
          <w:sz w:val="23"/>
          <w:szCs w:val="23"/>
        </w:rPr>
        <w:t xml:space="preserve"> and the formula reduces to</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7700B1" w14:paraId="3E74497A" w14:textId="77777777" w:rsidTr="00EC3E7B">
        <w:tc>
          <w:tcPr>
            <w:tcW w:w="236" w:type="dxa"/>
          </w:tcPr>
          <w:p w14:paraId="3C0CBAC5" w14:textId="77777777" w:rsidR="008F636B" w:rsidRPr="007700B1" w:rsidRDefault="008F636B" w:rsidP="00EC3E7B">
            <w:pPr>
              <w:pStyle w:val="Equation"/>
            </w:pPr>
          </w:p>
        </w:tc>
        <w:tc>
          <w:tcPr>
            <w:tcW w:w="6982" w:type="dxa"/>
          </w:tcPr>
          <w:p w14:paraId="4F65E0FF" w14:textId="37B2C4BD" w:rsidR="008F636B" w:rsidRPr="007700B1" w:rsidRDefault="005C2B5D" w:rsidP="00EC3E7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num>
                  <m:den>
                    <m:r>
                      <m:rPr>
                        <m:sty m:val="p"/>
                      </m:rPr>
                      <w:rPr>
                        <w:rFonts w:ascii="Cambria Math" w:hAnsi="Cambria Math"/>
                      </w:rPr>
                      <m:t>12</m:t>
                    </m:r>
                  </m:den>
                </m:f>
              </m:oMath>
            </m:oMathPara>
          </w:p>
        </w:tc>
        <w:tc>
          <w:tcPr>
            <w:tcW w:w="1345" w:type="dxa"/>
          </w:tcPr>
          <w:p w14:paraId="127570C7" w14:textId="087EF27E"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23</w:t>
            </w:r>
            <w:r w:rsidRPr="007700B1">
              <w:rPr>
                <w:color w:val="1F497D" w:themeColor="text2"/>
              </w:rPr>
              <w:fldChar w:fldCharType="end"/>
            </w:r>
            <w:r w:rsidRPr="007700B1">
              <w:rPr>
                <w:color w:val="1F497D" w:themeColor="text2"/>
              </w:rPr>
              <w:t>)</w:t>
            </w:r>
          </w:p>
        </w:tc>
      </w:tr>
    </w:tbl>
    <w:p w14:paraId="0E33963B" w14:textId="77777777" w:rsidR="008F636B" w:rsidRPr="007700B1" w:rsidRDefault="008F636B" w:rsidP="008F636B">
      <w:pPr>
        <w:pStyle w:val="wherestatement"/>
        <w:spacing w:before="240"/>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8F636B" w:rsidRPr="007700B1" w14:paraId="786604A5" w14:textId="77777777" w:rsidTr="00581FEA">
        <w:trPr>
          <w:trHeight w:val="9067"/>
        </w:trPr>
        <w:tc>
          <w:tcPr>
            <w:tcW w:w="236" w:type="dxa"/>
          </w:tcPr>
          <w:p w14:paraId="6C16FECB" w14:textId="77777777" w:rsidR="008F636B" w:rsidRPr="007700B1" w:rsidRDefault="008F636B" w:rsidP="00EC3E7B">
            <w:pPr>
              <w:pStyle w:val="Equation"/>
            </w:pPr>
          </w:p>
        </w:tc>
        <w:tc>
          <w:tcPr>
            <w:tcW w:w="6982" w:type="dxa"/>
          </w:tcPr>
          <w:p w14:paraId="493995C6" w14:textId="29DA5489" w:rsidR="008F636B" w:rsidRPr="007700B1" w:rsidRDefault="005C2B5D" w:rsidP="00EC3E7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num>
                  <m:den>
                    <m:r>
                      <m:rPr>
                        <m:sty m:val="p"/>
                      </m:rPr>
                      <w:rPr>
                        <w:rFonts w:ascii="Cambria Math" w:hAnsi="Cambria Math"/>
                      </w:rPr>
                      <m:t>12</m:t>
                    </m:r>
                  </m:den>
                </m:f>
              </m:oMath>
            </m:oMathPara>
          </w:p>
        </w:tc>
        <w:tc>
          <w:tcPr>
            <w:tcW w:w="1345" w:type="dxa"/>
          </w:tcPr>
          <w:p w14:paraId="4133B9A7" w14:textId="6ABDC8E6" w:rsidR="008F636B" w:rsidRPr="007700B1" w:rsidRDefault="008F636B" w:rsidP="00EC3E7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24</w:t>
            </w:r>
            <w:r w:rsidRPr="007700B1">
              <w:rPr>
                <w:color w:val="1F497D" w:themeColor="text2"/>
              </w:rPr>
              <w:fldChar w:fldCharType="end"/>
            </w:r>
            <w:r w:rsidRPr="007700B1">
              <w:rPr>
                <w:color w:val="1F497D" w:themeColor="text2"/>
              </w:rPr>
              <w:t>)</w:t>
            </w:r>
          </w:p>
        </w:tc>
      </w:tr>
    </w:tbl>
    <w:p w14:paraId="1DDB81A5" w14:textId="77777777" w:rsidR="008532DB" w:rsidRPr="007700B1" w:rsidRDefault="008532DB" w:rsidP="008532DB">
      <w:pPr>
        <w:pStyle w:val="NormalWeb"/>
        <w:shd w:val="clear" w:color="auto" w:fill="FFFFFF"/>
        <w:spacing w:before="0" w:beforeAutospacing="0" w:after="158" w:afterAutospacing="0"/>
        <w:rPr>
          <w:b/>
          <w:bCs/>
        </w:rPr>
      </w:pPr>
    </w:p>
    <w:p w14:paraId="19546925" w14:textId="0E095B5F" w:rsidR="00BE61A7" w:rsidRPr="007700B1" w:rsidRDefault="00BE61A7" w:rsidP="00566B03">
      <w:pPr>
        <w:shd w:val="clear" w:color="auto" w:fill="FFFFFF"/>
        <w:jc w:val="left"/>
        <w:rPr>
          <w:b/>
          <w:bCs/>
        </w:rPr>
      </w:pPr>
      <w:r w:rsidRPr="007700B1">
        <w:rPr>
          <w:b/>
          <w:bCs/>
        </w:rPr>
        <w:t>Temporal Downscaling – Livestock, Manufacturing and Mining:</w:t>
      </w:r>
    </w:p>
    <w:p w14:paraId="76679806" w14:textId="77777777" w:rsidR="00B96C0C" w:rsidRPr="007700B1" w:rsidRDefault="00B96C0C" w:rsidP="00566B03">
      <w:pPr>
        <w:shd w:val="clear" w:color="auto" w:fill="FFFFFF"/>
        <w:jc w:val="left"/>
        <w:rPr>
          <w:rFonts w:ascii="Source Sans Pro" w:hAnsi="Source Sans Pro"/>
          <w:color w:val="333333"/>
          <w:sz w:val="23"/>
          <w:szCs w:val="23"/>
          <w:lang w:val="en-US" w:eastAsia="en-US"/>
        </w:rPr>
      </w:pPr>
      <w:r w:rsidRPr="007700B1">
        <w:rPr>
          <w:rFonts w:ascii="Source Sans Pro" w:hAnsi="Source Sans Pro"/>
          <w:color w:val="333333"/>
          <w:sz w:val="23"/>
          <w:szCs w:val="23"/>
          <w:lang w:val="en-US" w:eastAsia="en-US"/>
        </w:rPr>
        <w:t>For livestock, manufacturing, and mining, a uniform distribution is applied. The withdrawal or consumption for the year is divided between months according to the number of days.</w:t>
      </w: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7E2024B6" w14:textId="77777777" w:rsidTr="005D629B">
        <w:tc>
          <w:tcPr>
            <w:tcW w:w="236" w:type="dxa"/>
          </w:tcPr>
          <w:p w14:paraId="6B6A0336" w14:textId="77777777" w:rsidR="00B96C0C" w:rsidRPr="007700B1" w:rsidRDefault="00B96C0C" w:rsidP="005D629B">
            <w:pPr>
              <w:pStyle w:val="Equation"/>
            </w:pPr>
          </w:p>
        </w:tc>
        <w:tc>
          <w:tcPr>
            <w:tcW w:w="6982" w:type="dxa"/>
          </w:tcPr>
          <w:p w14:paraId="5D0A247A" w14:textId="32E685CC" w:rsidR="00B96C0C" w:rsidRPr="007700B1" w:rsidRDefault="005C2B5D"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692651E1" w14:textId="13977820"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25</w:t>
            </w:r>
            <w:r w:rsidRPr="007700B1">
              <w:rPr>
                <w:color w:val="1F497D" w:themeColor="text2"/>
              </w:rPr>
              <w:fldChar w:fldCharType="end"/>
            </w:r>
            <w:r w:rsidRPr="007700B1">
              <w:rPr>
                <w:color w:val="1F497D" w:themeColor="text2"/>
              </w:rPr>
              <w:t>)</w:t>
            </w:r>
          </w:p>
        </w:tc>
      </w:tr>
    </w:tbl>
    <w:p w14:paraId="322D639D" w14:textId="77777777" w:rsidR="00B96C0C" w:rsidRPr="007700B1" w:rsidRDefault="00B96C0C" w:rsidP="00B96C0C">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B96C0C" w:rsidRPr="007700B1" w14:paraId="3326AB9A" w14:textId="77777777" w:rsidTr="005D629B">
        <w:tc>
          <w:tcPr>
            <w:tcW w:w="236" w:type="dxa"/>
          </w:tcPr>
          <w:p w14:paraId="12533D81" w14:textId="77777777" w:rsidR="00B96C0C" w:rsidRPr="007700B1" w:rsidRDefault="00B96C0C" w:rsidP="005D629B">
            <w:pPr>
              <w:pStyle w:val="Equation"/>
            </w:pPr>
          </w:p>
        </w:tc>
        <w:tc>
          <w:tcPr>
            <w:tcW w:w="6982" w:type="dxa"/>
          </w:tcPr>
          <w:p w14:paraId="1E6B2B92" w14:textId="0E8F4E84" w:rsidR="00B96C0C" w:rsidRPr="007700B1" w:rsidRDefault="005C2B5D"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month</m:t>
                        </m:r>
                      </m:sub>
                    </m:sSub>
                  </m:num>
                  <m:den>
                    <m:sSub>
                      <m:sSubPr>
                        <m:ctrlPr>
                          <w:rPr>
                            <w:rFonts w:ascii="Cambria Math" w:hAnsi="Cambria Math"/>
                          </w:rPr>
                        </m:ctrlPr>
                      </m:sSubPr>
                      <m:e>
                        <m:r>
                          <m:rPr>
                            <m:sty m:val="p"/>
                          </m:rPr>
                          <w:rPr>
                            <w:rFonts w:ascii="Cambria Math" w:hAnsi="Cambria Math"/>
                          </w:rPr>
                          <m:t>days</m:t>
                        </m:r>
                      </m:e>
                      <m:sub>
                        <m:r>
                          <m:rPr>
                            <m:sty m:val="p"/>
                          </m:rPr>
                          <w:rPr>
                            <w:rFonts w:ascii="Cambria Math" w:hAnsi="Cambria Math"/>
                          </w:rPr>
                          <m:t>year</m:t>
                        </m:r>
                      </m:sub>
                    </m:sSub>
                  </m:den>
                </m:f>
              </m:oMath>
            </m:oMathPara>
          </w:p>
        </w:tc>
        <w:tc>
          <w:tcPr>
            <w:tcW w:w="1345" w:type="dxa"/>
          </w:tcPr>
          <w:p w14:paraId="1073523D" w14:textId="6A8B7E50" w:rsidR="00B96C0C" w:rsidRPr="007700B1" w:rsidRDefault="00B96C0C"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26</w:t>
            </w:r>
            <w:r w:rsidRPr="007700B1">
              <w:rPr>
                <w:color w:val="1F497D" w:themeColor="text2"/>
              </w:rPr>
              <w:fldChar w:fldCharType="end"/>
            </w:r>
            <w:r w:rsidRPr="007700B1">
              <w:rPr>
                <w:color w:val="1F497D" w:themeColor="text2"/>
              </w:rPr>
              <w:t>)</w:t>
            </w:r>
          </w:p>
        </w:tc>
      </w:tr>
    </w:tbl>
    <w:p w14:paraId="019EAD48" w14:textId="6BD6D419" w:rsidR="00BE61A7" w:rsidRPr="007700B1" w:rsidRDefault="00BE61A7" w:rsidP="00BE61A7">
      <w:pPr>
        <w:shd w:val="clear" w:color="auto" w:fill="FFFFFF"/>
        <w:spacing w:after="158"/>
        <w:jc w:val="left"/>
        <w:rPr>
          <w:b/>
          <w:bCs/>
        </w:rPr>
      </w:pPr>
    </w:p>
    <w:p w14:paraId="525C9E03" w14:textId="6D295593" w:rsidR="00BE61A7" w:rsidRPr="007700B1" w:rsidRDefault="00BE61A7" w:rsidP="00566B03">
      <w:pPr>
        <w:shd w:val="clear" w:color="auto" w:fill="FFFFFF"/>
        <w:jc w:val="left"/>
        <w:rPr>
          <w:b/>
          <w:bCs/>
        </w:rPr>
      </w:pPr>
      <w:r w:rsidRPr="007700B1">
        <w:rPr>
          <w:b/>
          <w:bCs/>
        </w:rPr>
        <w:t>Temporal Downscaling – Irrigation:</w:t>
      </w:r>
    </w:p>
    <w:p w14:paraId="5D42B01B" w14:textId="1F7B5124" w:rsidR="00A32B07" w:rsidRPr="007700B1" w:rsidRDefault="00B96C0C" w:rsidP="00566B03">
      <w:p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 xml:space="preserve">Temporal downscaling for irrigation water withdrawal and consumption is based on weighted irrigation profiles for each of the 235 basins. </w:t>
      </w:r>
      <w:r w:rsidR="00C677DA" w:rsidRPr="007700B1">
        <w:rPr>
          <w:rFonts w:asciiTheme="minorHAnsi" w:hAnsiTheme="minorHAnsi" w:cstheme="minorHAnsi"/>
          <w:color w:val="333333"/>
          <w:lang w:val="en-US" w:eastAsia="en-US"/>
        </w:rPr>
        <w:t>Gridded m</w:t>
      </w:r>
      <w:r w:rsidRPr="007700B1">
        <w:rPr>
          <w:rFonts w:asciiTheme="minorHAnsi" w:hAnsiTheme="minorHAnsi" w:cstheme="minorHAnsi"/>
          <w:color w:val="333333"/>
          <w:lang w:val="en-US" w:eastAsia="en-US"/>
        </w:rPr>
        <w:t>onthly irrigation withdrawal values from the PCR-GLOBWB global hydrological</w:t>
      </w:r>
      <w:r w:rsidR="0091313B" w:rsidRPr="007700B1">
        <w:rPr>
          <w:rFonts w:asciiTheme="minorHAnsi" w:hAnsiTheme="minorHAnsi" w:cstheme="minorHAnsi"/>
          <w:color w:val="333333"/>
          <w:lang w:val="en-US" w:eastAsia="en-US"/>
        </w:rPr>
        <w:t xml:space="preserve"> (from Huang et al. 2018</w:t>
      </w:r>
      <w:r w:rsidR="0091313B" w:rsidRPr="007700B1">
        <w:rPr>
          <w:rFonts w:asciiTheme="minorHAnsi" w:hAnsiTheme="minorHAnsi" w:cstheme="minorHAnsi"/>
          <w:color w:val="333333"/>
          <w:lang w:val="en-US" w:eastAsia="en-US"/>
        </w:rPr>
        <w:fldChar w:fldCharType="begin"/>
      </w:r>
      <w:r w:rsidR="00684AB8">
        <w:rPr>
          <w:rFonts w:asciiTheme="minorHAnsi" w:hAnsiTheme="minorHAnsi" w:cstheme="minorHAnsi"/>
          <w:color w:val="333333"/>
          <w:lang w:val="en-US" w:eastAsia="en-US"/>
        </w:rPr>
        <w:instrText xml:space="preserve"> ADDIN ZOTERO_ITEM CSL_CITATION {"citationID":"GuNvGmdf","properties":{"formattedCitation":"\\super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color w:val="333333"/>
          <w:lang w:val="en-US" w:eastAsia="en-US"/>
        </w:rPr>
        <w:instrText>∘</w:instrText>
      </w:r>
      <w:r w:rsidR="00684AB8">
        <w:rPr>
          <w:rFonts w:asciiTheme="minorHAnsi" w:hAnsiTheme="minorHAnsi" w:cstheme="minorHAnsi"/>
          <w:color w:val="333333"/>
          <w:lang w:val="en-US" w:eastAsia="en-US"/>
        </w:rPr>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684AB8" w:rsidRPr="00684AB8">
        <w:rPr>
          <w:rFonts w:cs="Calibri"/>
          <w:szCs w:val="24"/>
          <w:vertAlign w:val="superscript"/>
        </w:rPr>
        <w:t>13</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 original data from ISIMIP</w:t>
      </w:r>
      <w:r w:rsidR="0091313B" w:rsidRPr="007700B1">
        <w:rPr>
          <w:rFonts w:asciiTheme="minorHAnsi" w:hAnsiTheme="minorHAnsi" w:cstheme="minorHAnsi"/>
          <w:color w:val="333333"/>
          <w:lang w:val="en-US" w:eastAsia="en-US"/>
        </w:rPr>
        <w:fldChar w:fldCharType="begin"/>
      </w:r>
      <w:r w:rsidR="00BE7D26">
        <w:rPr>
          <w:rFonts w:asciiTheme="minorHAnsi" w:hAnsiTheme="minorHAnsi" w:cstheme="minorHAnsi"/>
          <w:color w:val="333333"/>
          <w:lang w:val="en-US" w:eastAsia="en-US"/>
        </w:rPr>
        <w:instrText xml:space="preserve"> ADDIN ZOTERO_ITEM CSL_CITATION {"citationID":"3weUs7D4","properties":{"formattedCitation":"\\super 40\\nosupersub{}","plainCitation":"40","noteIndex":0},"citationItems":[{"id":222,"uris":["http://zotero.org/users/2476381/items/6ZHP3TX2"],"itemData":{"id":222,"type":"article-journal","abstract":"The Inter-Sectoral Impact Model Intercomparison Project offers a framework to compare climate impact projections in different sectors and at different scales. Consistent climate and socio-economic input data provide the basis for a cross-sectoral integration of impact projections. The project is designed to enable quantitative synthesis of climate change impacts at different levels of global warming. This report briefly outlines the objectives and framework of the first, fast-tracked phase of Inter-Sectoral Impact Model Intercomparison Project, based on global impact models, and provides an overview of the participating models, input data, and scenario set-up.","container-title":"Proceedings of the National Academy of Sciences","DOI":"10.1073/pnas.1312330110","ISSN":"0027-8424, 1091-6490","issue":"9","journalAbbreviation":"PNAS","language":"en","note":"PMID: 24344316","page":"3228-3232","source":"www.pnas.org","title":"The Inter-Sectoral Impact Model Intercomparison Project (ISI–MIP): Project framework","title-short":"The Inter-Sectoral Impact Model Intercomparison Project (ISI–MIP)","volume":"111","author":[{"family":"Warszawski","given":"Lila"},{"family":"Frieler","given":"Katja"},{"family":"Huber","given":"Veronika"},{"family":"Piontek","given":"Franziska"},{"family":"Serdeczny","given":"Olivia"},{"family":"Schewe","given":"Jacob"}],"issued":{"date-parts":[["2014",3,4]]}}}],"schema":"https://github.com/citation-style-language/schema/raw/master/csl-citation.json"} </w:instrText>
      </w:r>
      <w:r w:rsidR="0091313B" w:rsidRPr="007700B1">
        <w:rPr>
          <w:rFonts w:asciiTheme="minorHAnsi" w:hAnsiTheme="minorHAnsi" w:cstheme="minorHAnsi"/>
          <w:color w:val="333333"/>
          <w:lang w:val="en-US" w:eastAsia="en-US"/>
        </w:rPr>
        <w:fldChar w:fldCharType="separate"/>
      </w:r>
      <w:r w:rsidR="00BE7D26" w:rsidRPr="00BE7D26">
        <w:rPr>
          <w:rFonts w:cs="Calibri"/>
          <w:szCs w:val="24"/>
          <w:vertAlign w:val="superscript"/>
        </w:rPr>
        <w:t>40</w:t>
      </w:r>
      <w:r w:rsidR="0091313B" w:rsidRPr="007700B1">
        <w:rPr>
          <w:rFonts w:asciiTheme="minorHAnsi" w:hAnsiTheme="minorHAnsi" w:cstheme="minorHAnsi"/>
          <w:color w:val="333333"/>
          <w:lang w:val="en-US" w:eastAsia="en-US"/>
        </w:rPr>
        <w:fldChar w:fldCharType="end"/>
      </w:r>
      <w:r w:rsidR="0091313B" w:rsidRPr="007700B1">
        <w:rPr>
          <w:rFonts w:asciiTheme="minorHAnsi" w:hAnsiTheme="minorHAnsi" w:cstheme="minorHAnsi"/>
          <w:color w:val="333333"/>
          <w:lang w:val="en-US" w:eastAsia="en-US"/>
        </w:rPr>
        <w:t>)</w:t>
      </w:r>
      <w:r w:rsidRPr="007700B1">
        <w:rPr>
          <w:rFonts w:asciiTheme="minorHAnsi" w:hAnsiTheme="minorHAnsi" w:cstheme="minorHAnsi"/>
          <w:color w:val="333333"/>
          <w:lang w:val="en-US" w:eastAsia="en-US"/>
        </w:rPr>
        <w:t xml:space="preserve"> model are averaged across the years 1971-2010, then aggregated to the basin scale. The monthly irrigation withdrawal percentages for a basin are applied to all crops in each of its cells:</w:t>
      </w:r>
    </w:p>
    <w:p w14:paraId="5E5A542D" w14:textId="77777777" w:rsidR="00A32B07" w:rsidRPr="007700B1" w:rsidRDefault="00A32B07" w:rsidP="00B96C0C">
      <w:pPr>
        <w:shd w:val="clear" w:color="auto" w:fill="FFFFFF"/>
        <w:spacing w:after="158"/>
        <w:jc w:val="left"/>
        <w:rPr>
          <w:rFonts w:asciiTheme="minorHAnsi" w:hAnsiTheme="minorHAnsi" w:cstheme="minorHAnsi"/>
          <w:color w:val="33333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2148D280" w14:textId="77777777" w:rsidTr="005D629B">
        <w:tc>
          <w:tcPr>
            <w:tcW w:w="236" w:type="dxa"/>
          </w:tcPr>
          <w:p w14:paraId="3A4BFCBA" w14:textId="77777777" w:rsidR="00C677DA" w:rsidRPr="007700B1" w:rsidRDefault="00C677DA" w:rsidP="005D629B">
            <w:pPr>
              <w:pStyle w:val="Equation"/>
            </w:pPr>
          </w:p>
        </w:tc>
        <w:tc>
          <w:tcPr>
            <w:tcW w:w="6982" w:type="dxa"/>
          </w:tcPr>
          <w:p w14:paraId="102B3F1E" w14:textId="542EF961" w:rsidR="00C677DA" w:rsidRPr="007700B1" w:rsidRDefault="005C2B5D" w:rsidP="005D629B">
            <w:pPr>
              <w:ind w:left="-1392" w:right="-1092"/>
            </w:pPr>
            <m:oMathPara>
              <m:oMath>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withdrawal</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662129AE" w14:textId="04B2C1C6"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27</w:t>
            </w:r>
            <w:r w:rsidRPr="007700B1">
              <w:rPr>
                <w:color w:val="1F497D" w:themeColor="text2"/>
              </w:rPr>
              <w:fldChar w:fldCharType="end"/>
            </w:r>
            <w:r w:rsidRPr="007700B1">
              <w:rPr>
                <w:color w:val="1F497D" w:themeColor="text2"/>
              </w:rPr>
              <w:t>)</w:t>
            </w:r>
          </w:p>
        </w:tc>
      </w:tr>
    </w:tbl>
    <w:p w14:paraId="01C04D9F" w14:textId="77777777" w:rsidR="00C677DA" w:rsidRPr="007700B1" w:rsidRDefault="00C677DA" w:rsidP="00C677DA">
      <w:pPr>
        <w:shd w:val="clear" w:color="auto" w:fill="FFFFFF"/>
        <w:spacing w:after="158"/>
        <w:jc w:val="left"/>
        <w:rPr>
          <w:rFonts w:ascii="Source Sans Pro" w:hAnsi="Source Sans Pro"/>
          <w:color w:val="333333"/>
          <w:sz w:val="23"/>
          <w:szCs w:val="23"/>
          <w:lang w:val="en-US" w:eastAsia="en-US"/>
        </w:rPr>
      </w:pPr>
    </w:p>
    <w:tbl>
      <w:tblPr>
        <w:tblStyle w:val="TableGrid"/>
        <w:tblW w:w="8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2"/>
        <w:gridCol w:w="1345"/>
      </w:tblGrid>
      <w:tr w:rsidR="00C677DA" w:rsidRPr="007700B1" w14:paraId="08E2254B" w14:textId="77777777" w:rsidTr="005D629B">
        <w:tc>
          <w:tcPr>
            <w:tcW w:w="236" w:type="dxa"/>
          </w:tcPr>
          <w:p w14:paraId="6A604E8D" w14:textId="77777777" w:rsidR="00C677DA" w:rsidRPr="007700B1" w:rsidRDefault="00C677DA" w:rsidP="005D629B">
            <w:pPr>
              <w:pStyle w:val="Equation"/>
            </w:pPr>
          </w:p>
        </w:tc>
        <w:tc>
          <w:tcPr>
            <w:tcW w:w="6982" w:type="dxa"/>
          </w:tcPr>
          <w:p w14:paraId="0BB2624C" w14:textId="2851E7D9" w:rsidR="00C677DA" w:rsidRPr="007700B1" w:rsidRDefault="005C2B5D" w:rsidP="005D629B">
            <w:pPr>
              <w:ind w:left="-1392" w:right="-1092"/>
            </w:pPr>
            <m:oMathPara>
              <m:oMath>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month</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consumption</m:t>
                    </m:r>
                  </m:e>
                  <m:sub>
                    <m:r>
                      <m:rPr>
                        <m:sty m:val="p"/>
                      </m:rPr>
                      <w:rPr>
                        <w:rFonts w:ascii="Cambria Math" w:hAnsi="Cambria Math"/>
                      </w:rPr>
                      <m:t>year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percent</m:t>
                    </m:r>
                  </m:e>
                  <m:sub>
                    <m:r>
                      <m:rPr>
                        <m:sty m:val="p"/>
                      </m:rPr>
                      <w:rPr>
                        <w:rFonts w:ascii="Cambria Math" w:hAnsi="Cambria Math"/>
                      </w:rPr>
                      <m:t>basin,month</m:t>
                    </m:r>
                  </m:sub>
                </m:sSub>
              </m:oMath>
            </m:oMathPara>
          </w:p>
        </w:tc>
        <w:tc>
          <w:tcPr>
            <w:tcW w:w="1345" w:type="dxa"/>
          </w:tcPr>
          <w:p w14:paraId="5571C6BD" w14:textId="7E490AE6" w:rsidR="00C677DA" w:rsidRPr="007700B1" w:rsidRDefault="00C677DA" w:rsidP="005D629B">
            <w:pPr>
              <w:pStyle w:val="Equation"/>
              <w:jc w:val="right"/>
            </w:pPr>
            <w:r w:rsidRPr="007700B1">
              <w:rPr>
                <w:color w:val="1F497D" w:themeColor="text2"/>
              </w:rPr>
              <w:t>(</w:t>
            </w:r>
            <w:r w:rsidRPr="007700B1">
              <w:rPr>
                <w:color w:val="1F497D" w:themeColor="text2"/>
              </w:rPr>
              <w:fldChar w:fldCharType="begin"/>
            </w:r>
            <w:r w:rsidRPr="007700B1">
              <w:rPr>
                <w:color w:val="1F497D" w:themeColor="text2"/>
              </w:rPr>
              <w:instrText xml:space="preserve"> SEQ Equation \* ARABIC </w:instrText>
            </w:r>
            <w:r w:rsidRPr="007700B1">
              <w:rPr>
                <w:color w:val="1F497D" w:themeColor="text2"/>
              </w:rPr>
              <w:fldChar w:fldCharType="separate"/>
            </w:r>
            <w:r w:rsidR="00EE391F">
              <w:rPr>
                <w:noProof/>
                <w:color w:val="1F497D" w:themeColor="text2"/>
              </w:rPr>
              <w:t>28</w:t>
            </w:r>
            <w:r w:rsidRPr="007700B1">
              <w:rPr>
                <w:color w:val="1F497D" w:themeColor="text2"/>
              </w:rPr>
              <w:fldChar w:fldCharType="end"/>
            </w:r>
            <w:r w:rsidRPr="007700B1">
              <w:rPr>
                <w:color w:val="1F497D" w:themeColor="text2"/>
              </w:rPr>
              <w:t>)</w:t>
            </w:r>
          </w:p>
        </w:tc>
      </w:tr>
    </w:tbl>
    <w:p w14:paraId="23FA9EAD" w14:textId="77777777" w:rsidR="00C677DA" w:rsidRPr="007700B1" w:rsidRDefault="00C677DA" w:rsidP="00B96C0C">
      <w:pPr>
        <w:shd w:val="clear" w:color="auto" w:fill="FFFFFF"/>
        <w:spacing w:after="158"/>
        <w:jc w:val="left"/>
        <w:rPr>
          <w:rFonts w:ascii="Source Sans Pro" w:hAnsi="Source Sans Pro"/>
          <w:color w:val="333333"/>
          <w:sz w:val="23"/>
          <w:szCs w:val="23"/>
          <w:lang w:eastAsia="en-US"/>
        </w:rPr>
      </w:pPr>
    </w:p>
    <w:p w14:paraId="2B93BA25" w14:textId="62BA2181" w:rsidR="00BE61A7" w:rsidRPr="007700B1" w:rsidRDefault="00B96C0C" w:rsidP="00BE61A7">
      <w:pPr>
        <w:shd w:val="clear" w:color="auto" w:fill="FFFFFF"/>
        <w:spacing w:after="158"/>
        <w:jc w:val="left"/>
        <w:rPr>
          <w:rFonts w:asciiTheme="minorHAnsi" w:hAnsiTheme="minorHAnsi" w:cstheme="minorHAnsi"/>
          <w:b/>
          <w:bCs/>
          <w:lang w:val="en-US"/>
        </w:rPr>
      </w:pPr>
      <w:r w:rsidRPr="007700B1">
        <w:rPr>
          <w:rFonts w:asciiTheme="minorHAnsi" w:hAnsiTheme="minorHAnsi" w:cstheme="minorHAnsi"/>
          <w:color w:val="333333"/>
          <w:lang w:val="en-US" w:eastAsia="en-US"/>
        </w:rPr>
        <w:t>In the event that the model has no monthly data for a basin with nonzero irrigation, the profile of the nearest available basin is used.</w:t>
      </w:r>
    </w:p>
    <w:p w14:paraId="28CD1503" w14:textId="77777777" w:rsidR="000A7394" w:rsidRPr="007700B1" w:rsidRDefault="000A7394" w:rsidP="000A7394"/>
    <w:p w14:paraId="5505F5B7" w14:textId="4E5F94B2" w:rsidR="00C44F10" w:rsidRPr="007700B1" w:rsidRDefault="000C0413" w:rsidP="00566B03">
      <w:pPr>
        <w:pStyle w:val="Heading3"/>
        <w:spacing w:before="0" w:after="0"/>
      </w:pPr>
      <w:r w:rsidRPr="007700B1">
        <w:t>Data Records</w:t>
      </w:r>
    </w:p>
    <w:p w14:paraId="48547353" w14:textId="7BF59489" w:rsidR="004866DC" w:rsidRPr="007700B1" w:rsidRDefault="00C677DA" w:rsidP="00566B03">
      <w:r w:rsidRPr="007700B1">
        <w:t xml:space="preserve">Data outputs from this experiment have been minted and are available </w:t>
      </w:r>
      <w:r w:rsidR="00A32B07" w:rsidRPr="007700B1">
        <w:t xml:space="preserve">in the repository indicated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r w:rsidR="00EE391F" w:rsidRPr="007700B1">
        <w:t xml:space="preserve">Table </w:t>
      </w:r>
      <w:r w:rsidR="00EE391F" w:rsidRPr="00EE391F">
        <w:rPr>
          <w:noProof/>
        </w:rPr>
        <w:t>2</w:t>
      </w:r>
      <w:r w:rsidR="00A32B07" w:rsidRPr="007700B1">
        <w:fldChar w:fldCharType="end"/>
      </w:r>
      <w:r w:rsidR="00A32B07" w:rsidRPr="007700B1">
        <w:t xml:space="preserve">. A meta-repository with detailed information on the workflows to produce the data is also available and shown in </w:t>
      </w:r>
      <w:r w:rsidR="00A32B07" w:rsidRPr="007700B1">
        <w:fldChar w:fldCharType="begin"/>
      </w:r>
      <w:r w:rsidR="00A32B07" w:rsidRPr="007700B1">
        <w:instrText xml:space="preserve"> REF _Ref102552456 \h </w:instrText>
      </w:r>
      <w:r w:rsidR="00E93450" w:rsidRPr="007700B1">
        <w:instrText xml:space="preserve"> \* MERGEFORMAT </w:instrText>
      </w:r>
      <w:r w:rsidR="00A32B07" w:rsidRPr="007700B1">
        <w:fldChar w:fldCharType="separate"/>
      </w:r>
      <w:r w:rsidR="00EE391F" w:rsidRPr="007700B1">
        <w:t xml:space="preserve">Table </w:t>
      </w:r>
      <w:r w:rsidR="00EE391F" w:rsidRPr="00EE391F">
        <w:rPr>
          <w:noProof/>
        </w:rPr>
        <w:t>2</w:t>
      </w:r>
      <w:r w:rsidR="00A32B07" w:rsidRPr="007700B1">
        <w:fldChar w:fldCharType="end"/>
      </w:r>
      <w:r w:rsidR="00A32B07" w:rsidRPr="007700B1">
        <w:t>.</w:t>
      </w:r>
    </w:p>
    <w:p w14:paraId="2DE52148" w14:textId="6A6830F9" w:rsidR="00A32B07" w:rsidRPr="007700B1" w:rsidRDefault="00A32B07" w:rsidP="004E0C09"/>
    <w:p w14:paraId="6E43AFEE" w14:textId="008C7209" w:rsidR="00A32B07" w:rsidRPr="007700B1" w:rsidRDefault="00A32B07" w:rsidP="00A32B07">
      <w:pPr>
        <w:pStyle w:val="Caption"/>
        <w:keepNext/>
        <w:jc w:val="center"/>
        <w:rPr>
          <w:i w:val="0"/>
          <w:iCs w:val="0"/>
        </w:rPr>
      </w:pPr>
      <w:bookmarkStart w:id="181" w:name="_Ref102552456"/>
      <w:r w:rsidRPr="007700B1">
        <w:rPr>
          <w:i w:val="0"/>
          <w:iCs w:val="0"/>
        </w:rPr>
        <w:t xml:space="preserve">Table </w:t>
      </w:r>
      <w:r w:rsidR="00B059B3" w:rsidRPr="007700B1">
        <w:rPr>
          <w:i w:val="0"/>
          <w:iCs w:val="0"/>
        </w:rPr>
        <w:fldChar w:fldCharType="begin"/>
      </w:r>
      <w:r w:rsidR="00B059B3" w:rsidRPr="007700B1">
        <w:rPr>
          <w:i w:val="0"/>
          <w:iCs w:val="0"/>
        </w:rPr>
        <w:instrText xml:space="preserve"> SEQ Table \* ARABIC </w:instrText>
      </w:r>
      <w:r w:rsidR="00B059B3" w:rsidRPr="007700B1">
        <w:rPr>
          <w:i w:val="0"/>
          <w:iCs w:val="0"/>
        </w:rPr>
        <w:fldChar w:fldCharType="separate"/>
      </w:r>
      <w:r w:rsidR="00EE391F">
        <w:rPr>
          <w:i w:val="0"/>
          <w:iCs w:val="0"/>
          <w:noProof/>
        </w:rPr>
        <w:t>2</w:t>
      </w:r>
      <w:r w:rsidR="00B059B3" w:rsidRPr="007700B1">
        <w:rPr>
          <w:i w:val="0"/>
          <w:iCs w:val="0"/>
          <w:noProof/>
        </w:rPr>
        <w:fldChar w:fldCharType="end"/>
      </w:r>
      <w:bookmarkEnd w:id="181"/>
      <w:r w:rsidRPr="007700B1">
        <w:rPr>
          <w:i w:val="0"/>
          <w:iCs w:val="0"/>
        </w:rPr>
        <w:t xml:space="preserve"> Data records</w:t>
      </w:r>
    </w:p>
    <w:tbl>
      <w:tblPr>
        <w:tblStyle w:val="TableGrid"/>
        <w:tblW w:w="5000" w:type="pct"/>
        <w:tblLook w:val="04A0" w:firstRow="1" w:lastRow="0" w:firstColumn="1" w:lastColumn="0" w:noHBand="0" w:noVBand="1"/>
      </w:tblPr>
      <w:tblGrid>
        <w:gridCol w:w="1979"/>
        <w:gridCol w:w="2963"/>
        <w:gridCol w:w="3608"/>
      </w:tblGrid>
      <w:tr w:rsidR="00A32B07" w:rsidRPr="007700B1" w14:paraId="7573416E" w14:textId="77777777" w:rsidTr="00C44F10">
        <w:trPr>
          <w:trHeight w:val="538"/>
        </w:trPr>
        <w:tc>
          <w:tcPr>
            <w:tcW w:w="1157" w:type="pct"/>
            <w:shd w:val="clear" w:color="auto" w:fill="F2F2F2" w:themeFill="background1" w:themeFillShade="F2"/>
            <w:vAlign w:val="center"/>
          </w:tcPr>
          <w:p w14:paraId="0E28E00E" w14:textId="09BEB11A" w:rsidR="00A32B07" w:rsidRPr="007700B1" w:rsidRDefault="00A32B07" w:rsidP="00A32B07">
            <w:pPr>
              <w:jc w:val="center"/>
              <w:rPr>
                <w:b/>
                <w:bCs/>
              </w:rPr>
            </w:pPr>
            <w:r w:rsidRPr="007700B1">
              <w:rPr>
                <w:b/>
                <w:bCs/>
              </w:rPr>
              <w:t>Record</w:t>
            </w:r>
          </w:p>
        </w:tc>
        <w:tc>
          <w:tcPr>
            <w:tcW w:w="1733" w:type="pct"/>
            <w:shd w:val="clear" w:color="auto" w:fill="F2F2F2" w:themeFill="background1" w:themeFillShade="F2"/>
            <w:vAlign w:val="center"/>
          </w:tcPr>
          <w:p w14:paraId="51284177" w14:textId="20D84A82" w:rsidR="00A32B07" w:rsidRPr="007700B1" w:rsidRDefault="00A32B07" w:rsidP="00A32B07">
            <w:pPr>
              <w:jc w:val="center"/>
              <w:rPr>
                <w:b/>
                <w:bCs/>
              </w:rPr>
            </w:pPr>
            <w:r w:rsidRPr="007700B1">
              <w:rPr>
                <w:b/>
                <w:bCs/>
              </w:rPr>
              <w:t>Details</w:t>
            </w:r>
          </w:p>
        </w:tc>
        <w:tc>
          <w:tcPr>
            <w:tcW w:w="2110" w:type="pct"/>
            <w:shd w:val="clear" w:color="auto" w:fill="F2F2F2" w:themeFill="background1" w:themeFillShade="F2"/>
            <w:vAlign w:val="center"/>
          </w:tcPr>
          <w:p w14:paraId="10645DE8" w14:textId="59083E31" w:rsidR="00A32B07" w:rsidRPr="007700B1" w:rsidRDefault="00A32B07" w:rsidP="00A32B07">
            <w:pPr>
              <w:jc w:val="center"/>
              <w:rPr>
                <w:b/>
                <w:bCs/>
              </w:rPr>
            </w:pPr>
            <w:r w:rsidRPr="007700B1">
              <w:rPr>
                <w:b/>
                <w:bCs/>
              </w:rPr>
              <w:t>Location</w:t>
            </w:r>
          </w:p>
        </w:tc>
      </w:tr>
      <w:tr w:rsidR="00A32B07" w:rsidRPr="007700B1" w14:paraId="35A8374B" w14:textId="77777777" w:rsidTr="00A32B07">
        <w:trPr>
          <w:trHeight w:val="538"/>
        </w:trPr>
        <w:tc>
          <w:tcPr>
            <w:tcW w:w="1157" w:type="pct"/>
            <w:vAlign w:val="center"/>
          </w:tcPr>
          <w:p w14:paraId="61A202FC" w14:textId="77F81424" w:rsidR="00A32B07" w:rsidRPr="007700B1" w:rsidRDefault="00A32B07" w:rsidP="00A32B07">
            <w:pPr>
              <w:jc w:val="center"/>
            </w:pPr>
            <w:r w:rsidRPr="007700B1">
              <w:t>Output Dataset</w:t>
            </w:r>
          </w:p>
        </w:tc>
        <w:tc>
          <w:tcPr>
            <w:tcW w:w="1733" w:type="pct"/>
            <w:vAlign w:val="center"/>
          </w:tcPr>
          <w:p w14:paraId="1F59584A" w14:textId="05F8449A" w:rsidR="00A32B07" w:rsidRPr="007700B1" w:rsidRDefault="00A32B07" w:rsidP="00A32B07">
            <w:pPr>
              <w:jc w:val="center"/>
            </w:pPr>
            <w:r w:rsidRPr="007700B1">
              <w:t>Data outputs from experiment</w:t>
            </w:r>
          </w:p>
        </w:tc>
        <w:tc>
          <w:tcPr>
            <w:tcW w:w="2110" w:type="pct"/>
            <w:vAlign w:val="center"/>
          </w:tcPr>
          <w:p w14:paraId="419CC116" w14:textId="7E461CDE" w:rsidR="00A32B07" w:rsidRPr="007700B1" w:rsidRDefault="005C2B5D" w:rsidP="00A32B07">
            <w:pPr>
              <w:jc w:val="center"/>
            </w:pPr>
            <w:hyperlink r:id="rId17" w:history="1">
              <w:r w:rsidR="00A32B07" w:rsidRPr="007700B1">
                <w:rPr>
                  <w:rStyle w:val="Hyperlink"/>
                </w:rPr>
                <w:t>https://doi.org/10.7910/DVN/VIQEAB</w:t>
              </w:r>
            </w:hyperlink>
            <w:r w:rsidR="00A32B07" w:rsidRPr="007700B1">
              <w:t xml:space="preserve"> </w:t>
            </w:r>
          </w:p>
        </w:tc>
      </w:tr>
      <w:tr w:rsidR="00A32B07" w:rsidRPr="007700B1" w14:paraId="61F502C4" w14:textId="77777777" w:rsidTr="00A32B07">
        <w:trPr>
          <w:trHeight w:val="538"/>
        </w:trPr>
        <w:tc>
          <w:tcPr>
            <w:tcW w:w="1157" w:type="pct"/>
            <w:vAlign w:val="center"/>
          </w:tcPr>
          <w:p w14:paraId="6E500FC3" w14:textId="77777777" w:rsidR="00A32B07" w:rsidRPr="007700B1" w:rsidRDefault="00A32B07" w:rsidP="00A32B07">
            <w:pPr>
              <w:jc w:val="center"/>
            </w:pPr>
            <w:r w:rsidRPr="007700B1">
              <w:t xml:space="preserve">Supporting </w:t>
            </w:r>
          </w:p>
          <w:p w14:paraId="115E0AF8" w14:textId="72B6EA86" w:rsidR="00A32B07" w:rsidRPr="007700B1" w:rsidRDefault="00A32B07" w:rsidP="00A32B07">
            <w:pPr>
              <w:jc w:val="center"/>
            </w:pPr>
            <w:r w:rsidRPr="007700B1">
              <w:t>Meta-repository</w:t>
            </w:r>
          </w:p>
        </w:tc>
        <w:tc>
          <w:tcPr>
            <w:tcW w:w="1733" w:type="pct"/>
            <w:vAlign w:val="center"/>
          </w:tcPr>
          <w:p w14:paraId="5FD793F3" w14:textId="15704F0D" w:rsidR="00A32B07" w:rsidRPr="007700B1" w:rsidRDefault="00A32B07" w:rsidP="00A32B07">
            <w:pPr>
              <w:jc w:val="center"/>
            </w:pPr>
            <w:r w:rsidRPr="007700B1">
              <w:t>Meta-repository with detailed workflows for experiment</w:t>
            </w:r>
          </w:p>
        </w:tc>
        <w:tc>
          <w:tcPr>
            <w:tcW w:w="2110" w:type="pct"/>
            <w:vAlign w:val="center"/>
          </w:tcPr>
          <w:p w14:paraId="6C53B288" w14:textId="62CE7160" w:rsidR="00A32B07" w:rsidRPr="007700B1" w:rsidRDefault="005C2B5D" w:rsidP="00A32B07">
            <w:pPr>
              <w:jc w:val="center"/>
            </w:pPr>
            <w:hyperlink r:id="rId18" w:history="1">
              <w:r w:rsidR="00A32B07" w:rsidRPr="007700B1">
                <w:rPr>
                  <w:rStyle w:val="Hyperlink"/>
                </w:rPr>
                <w:t>https://jgcri.github.io/khan-etal_2022_tethysSSPRCP/index.html</w:t>
              </w:r>
            </w:hyperlink>
            <w:r w:rsidR="00A32B07" w:rsidRPr="007700B1">
              <w:t xml:space="preserve"> </w:t>
            </w:r>
          </w:p>
        </w:tc>
      </w:tr>
    </w:tbl>
    <w:p w14:paraId="3A2BB951" w14:textId="77777777" w:rsidR="00A32B07" w:rsidRPr="007700B1" w:rsidRDefault="00A32B07" w:rsidP="00A32B07">
      <w:pPr>
        <w:jc w:val="left"/>
      </w:pPr>
    </w:p>
    <w:p w14:paraId="24EB7392" w14:textId="11DC04D7" w:rsidR="00A32B07" w:rsidRPr="007700B1" w:rsidRDefault="00A32B07" w:rsidP="00A32B07">
      <w:pPr>
        <w:jc w:val="left"/>
        <w:rPr>
          <w:rFonts w:asciiTheme="minorHAnsi" w:hAnsiTheme="minorHAnsi" w:cstheme="minorHAnsi"/>
          <w:color w:val="333333"/>
          <w:shd w:val="clear" w:color="auto" w:fill="FFFFFF"/>
          <w:lang w:val="en-US" w:eastAsia="en-US"/>
        </w:rPr>
      </w:pPr>
      <w:r w:rsidRPr="007700B1">
        <w:rPr>
          <w:rFonts w:asciiTheme="minorHAnsi" w:hAnsiTheme="minorHAnsi" w:cstheme="minorHAnsi"/>
          <w:color w:val="333333"/>
          <w:shd w:val="clear" w:color="auto" w:fill="FFFFFF"/>
          <w:lang w:val="en-US" w:eastAsia="en-US"/>
        </w:rPr>
        <w:t>The dataset contains separate files with names which start with a combination of the following SSP, RCP, GCM and water usage type:</w:t>
      </w:r>
    </w:p>
    <w:p w14:paraId="40B2716A" w14:textId="77777777" w:rsidR="00A32B07" w:rsidRPr="007700B1" w:rsidRDefault="00A32B07" w:rsidP="00A32B07">
      <w:pPr>
        <w:jc w:val="left"/>
        <w:rPr>
          <w:rFonts w:asciiTheme="minorHAnsi" w:hAnsiTheme="minorHAnsi" w:cstheme="minorHAnsi"/>
          <w:lang w:val="en-US" w:eastAsia="en-US"/>
        </w:rPr>
      </w:pPr>
    </w:p>
    <w:p w14:paraId="77BD6EC5"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SSP:</w:t>
      </w:r>
      <w:r w:rsidRPr="007700B1">
        <w:rPr>
          <w:rFonts w:asciiTheme="minorHAnsi" w:hAnsiTheme="minorHAnsi" w:cstheme="minorHAnsi"/>
          <w:color w:val="333333"/>
          <w:lang w:val="en-US" w:eastAsia="en-US"/>
        </w:rPr>
        <w:t> ssp1, ssp2, spp3, spp4, spp5</w:t>
      </w:r>
    </w:p>
    <w:p w14:paraId="394F6764"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RCP: </w:t>
      </w:r>
      <w:r w:rsidRPr="007700B1">
        <w:rPr>
          <w:rFonts w:asciiTheme="minorHAnsi" w:hAnsiTheme="minorHAnsi" w:cstheme="minorHAnsi"/>
          <w:color w:val="333333"/>
          <w:lang w:val="en-US" w:eastAsia="en-US"/>
        </w:rPr>
        <w:t>rcp26, rcp45, rcp60, rcp85</w:t>
      </w:r>
    </w:p>
    <w:p w14:paraId="363E297E"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t>GCM: </w:t>
      </w:r>
      <w:proofErr w:type="spellStart"/>
      <w:r w:rsidRPr="007700B1">
        <w:rPr>
          <w:rFonts w:asciiTheme="minorHAnsi" w:hAnsiTheme="minorHAnsi" w:cstheme="minorHAnsi"/>
          <w:color w:val="333333"/>
          <w:lang w:val="en-US" w:eastAsia="en-US"/>
        </w:rPr>
        <w:t>gfdl</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hadgem</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ipsl</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miroc</w:t>
      </w:r>
      <w:proofErr w:type="spellEnd"/>
      <w:r w:rsidRPr="007700B1">
        <w:rPr>
          <w:rFonts w:asciiTheme="minorHAnsi" w:hAnsiTheme="minorHAnsi" w:cstheme="minorHAnsi"/>
          <w:color w:val="333333"/>
          <w:lang w:val="en-US" w:eastAsia="en-US"/>
        </w:rPr>
        <w:t xml:space="preserve">, </w:t>
      </w:r>
      <w:proofErr w:type="spellStart"/>
      <w:r w:rsidRPr="007700B1">
        <w:rPr>
          <w:rFonts w:asciiTheme="minorHAnsi" w:hAnsiTheme="minorHAnsi" w:cstheme="minorHAnsi"/>
          <w:color w:val="333333"/>
          <w:lang w:val="en-US" w:eastAsia="en-US"/>
        </w:rPr>
        <w:t>noresm</w:t>
      </w:r>
      <w:proofErr w:type="spellEnd"/>
    </w:p>
    <w:p w14:paraId="09CA892A" w14:textId="77777777" w:rsidR="00A32B07" w:rsidRPr="007700B1" w:rsidRDefault="00A32B07" w:rsidP="00A32B07">
      <w:pPr>
        <w:numPr>
          <w:ilvl w:val="0"/>
          <w:numId w:val="10"/>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b/>
          <w:bCs/>
          <w:color w:val="333333"/>
          <w:lang w:val="en-US" w:eastAsia="en-US"/>
        </w:rPr>
        <w:lastRenderedPageBreak/>
        <w:t>Water use type: </w:t>
      </w:r>
      <w:r w:rsidRPr="007700B1">
        <w:rPr>
          <w:rFonts w:asciiTheme="minorHAnsi" w:hAnsiTheme="minorHAnsi" w:cstheme="minorHAnsi"/>
          <w:color w:val="333333"/>
          <w:lang w:val="en-US" w:eastAsia="en-US"/>
        </w:rPr>
        <w:t>consumption, withdrawals</w:t>
      </w:r>
    </w:p>
    <w:p w14:paraId="39FCC130" w14:textId="3CB79F0C"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1:</w:t>
      </w:r>
      <w:r w:rsidRPr="007700B1">
        <w:rPr>
          <w:rFonts w:asciiTheme="minorHAnsi" w:hAnsiTheme="minorHAnsi" w:cstheme="minorHAnsi"/>
          <w:color w:val="333333"/>
          <w:shd w:val="clear" w:color="auto" w:fill="FFFFFF"/>
          <w:lang w:val="en-US" w:eastAsia="en-US"/>
        </w:rPr>
        <w:t> ssp1_rcp26_gfdl_consumption_XXX</w:t>
      </w:r>
      <w:r w:rsidRPr="007700B1">
        <w:rPr>
          <w:rFonts w:asciiTheme="minorHAnsi" w:hAnsiTheme="minorHAnsi" w:cstheme="minorHAnsi"/>
          <w:color w:val="333333"/>
          <w:lang w:val="en-US" w:eastAsia="en-US"/>
        </w:rPr>
        <w:br/>
      </w:r>
      <w:r w:rsidRPr="007700B1">
        <w:rPr>
          <w:rFonts w:asciiTheme="minorHAnsi" w:hAnsiTheme="minorHAnsi" w:cstheme="minorHAnsi"/>
          <w:b/>
          <w:bCs/>
          <w:color w:val="333333"/>
          <w:shd w:val="clear" w:color="auto" w:fill="FFFFFF"/>
          <w:lang w:val="en-US" w:eastAsia="en-US"/>
        </w:rPr>
        <w:t>Example 2:</w:t>
      </w:r>
      <w:r w:rsidRPr="007700B1">
        <w:rPr>
          <w:rFonts w:asciiTheme="minorHAnsi" w:hAnsiTheme="minorHAnsi" w:cstheme="minorHAnsi"/>
          <w:color w:val="333333"/>
          <w:shd w:val="clear" w:color="auto" w:fill="FFFFFF"/>
          <w:lang w:val="en-US" w:eastAsia="en-US"/>
        </w:rPr>
        <w:t> ssp1_rcp26_gfdl_withdrawal_XXX</w:t>
      </w:r>
      <w:r w:rsidRPr="007700B1">
        <w:rPr>
          <w:rFonts w:asciiTheme="minorHAnsi" w:hAnsiTheme="minorHAnsi" w:cstheme="minorHAnsi"/>
          <w:color w:val="333333"/>
          <w:lang w:val="en-US" w:eastAsia="en-US"/>
        </w:rPr>
        <w:br/>
      </w:r>
      <w:r w:rsidRPr="007700B1">
        <w:rPr>
          <w:rFonts w:asciiTheme="minorHAnsi" w:hAnsiTheme="minorHAnsi" w:cstheme="minorHAnsi"/>
          <w:color w:val="333333"/>
          <w:lang w:val="en-US" w:eastAsia="en-US"/>
        </w:rPr>
        <w:br/>
      </w:r>
      <w:r w:rsidR="00C44F10" w:rsidRPr="007700B1">
        <w:rPr>
          <w:rFonts w:asciiTheme="minorHAnsi" w:hAnsiTheme="minorHAnsi" w:cstheme="minorHAnsi"/>
          <w:color w:val="333333"/>
          <w:shd w:val="clear" w:color="auto" w:fill="FFFFFF"/>
          <w:lang w:val="en-US" w:eastAsia="en-US"/>
        </w:rPr>
        <w:t>The</w:t>
      </w:r>
      <w:r w:rsidRPr="007700B1">
        <w:rPr>
          <w:rFonts w:asciiTheme="minorHAnsi" w:hAnsiTheme="minorHAnsi" w:cstheme="minorHAnsi"/>
          <w:color w:val="333333"/>
          <w:shd w:val="clear" w:color="auto" w:fill="FFFFFF"/>
          <w:lang w:val="en-US" w:eastAsia="en-US"/>
        </w:rPr>
        <w:t xml:space="preserve"> datasets</w:t>
      </w:r>
      <w:r w:rsidR="00C44F10" w:rsidRPr="007700B1">
        <w:rPr>
          <w:rFonts w:asciiTheme="minorHAnsi" w:hAnsiTheme="minorHAnsi" w:cstheme="minorHAnsi"/>
          <w:color w:val="333333"/>
          <w:shd w:val="clear" w:color="auto" w:fill="FFFFFF"/>
          <w:lang w:val="en-US" w:eastAsia="en-US"/>
        </w:rPr>
        <w:t xml:space="preserve"> files</w:t>
      </w:r>
      <w:r w:rsidRPr="007700B1">
        <w:rPr>
          <w:rFonts w:asciiTheme="minorHAnsi" w:hAnsiTheme="minorHAnsi" w:cstheme="minorHAnsi"/>
          <w:color w:val="333333"/>
          <w:shd w:val="clear" w:color="auto" w:fill="FFFFFF"/>
          <w:lang w:val="en-US" w:eastAsia="en-US"/>
        </w:rPr>
        <w:t xml:space="preserve"> have been then divided into sub-sets to manage their size. The following list shows the file structure for one of the SSP, RCP, GCM combinations:</w:t>
      </w:r>
      <w:r w:rsidRPr="007700B1">
        <w:rPr>
          <w:rFonts w:asciiTheme="minorHAnsi" w:hAnsiTheme="minorHAnsi" w:cstheme="minorHAnsi"/>
          <w:color w:val="333333"/>
          <w:lang w:val="en-US" w:eastAsia="en-US"/>
        </w:rPr>
        <w:br/>
      </w:r>
    </w:p>
    <w:p w14:paraId="308C195E"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09B5F734"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24D94761"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3E9424A3"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544E573B"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5C75605A" w14:textId="77777777" w:rsidR="00A32B07" w:rsidRPr="007700B1" w:rsidRDefault="00A32B07" w:rsidP="00A32B07">
      <w:pPr>
        <w:numPr>
          <w:ilvl w:val="0"/>
          <w:numId w:val="11"/>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1DFE4872" w14:textId="54727291" w:rsidR="00A32B07" w:rsidRPr="007700B1" w:rsidRDefault="00A32B07" w:rsidP="00A32B07">
      <w:pPr>
        <w:jc w:val="left"/>
        <w:rPr>
          <w:rFonts w:asciiTheme="minorHAnsi" w:hAnsiTheme="minorHAnsi" w:cstheme="minorHAnsi"/>
          <w:lang w:val="en-US" w:eastAsia="en-US"/>
        </w:rPr>
      </w:pPr>
      <w:r w:rsidRPr="007700B1">
        <w:rPr>
          <w:rFonts w:asciiTheme="minorHAnsi" w:hAnsiTheme="minorHAnsi" w:cstheme="minorHAnsi"/>
          <w:color w:val="333333"/>
          <w:lang w:val="en-US" w:eastAsia="en-US"/>
        </w:rPr>
        <w:br/>
      </w:r>
      <w:r w:rsidRPr="007700B1">
        <w:rPr>
          <w:rFonts w:asciiTheme="minorHAnsi" w:hAnsiTheme="minorHAnsi" w:cstheme="minorHAnsi"/>
          <w:color w:val="333333"/>
          <w:shd w:val="clear" w:color="auto" w:fill="FFFFFF"/>
          <w:lang w:val="en-US" w:eastAsia="en-US"/>
        </w:rPr>
        <w:t>The files with "_crops_" in their names include data for individual crops while the files with "_sectors_" in their name include data for other aggregated sectors. The following expanded list shows the individual files inside the zipped files for the example ssp1_rcp26_gfdl cases. </w:t>
      </w:r>
      <w:r w:rsidRPr="007700B1">
        <w:rPr>
          <w:rFonts w:asciiTheme="minorHAnsi" w:hAnsiTheme="minorHAnsi" w:cstheme="minorHAnsi"/>
          <w:b/>
          <w:bCs/>
          <w:color w:val="333333"/>
          <w:shd w:val="clear" w:color="auto" w:fill="FFFFFF"/>
          <w:lang w:val="en-US" w:eastAsia="en-US"/>
        </w:rPr>
        <w:t>"cd" stands for "consumption downscaled" and "</w:t>
      </w:r>
      <w:proofErr w:type="spellStart"/>
      <w:r w:rsidRPr="007700B1">
        <w:rPr>
          <w:rFonts w:asciiTheme="minorHAnsi" w:hAnsiTheme="minorHAnsi" w:cstheme="minorHAnsi"/>
          <w:b/>
          <w:bCs/>
          <w:color w:val="333333"/>
          <w:shd w:val="clear" w:color="auto" w:fill="FFFFFF"/>
          <w:lang w:val="en-US" w:eastAsia="en-US"/>
        </w:rPr>
        <w:t>tcd</w:t>
      </w:r>
      <w:proofErr w:type="spellEnd"/>
      <w:r w:rsidRPr="007700B1">
        <w:rPr>
          <w:rFonts w:asciiTheme="minorHAnsi" w:hAnsiTheme="minorHAnsi" w:cstheme="minorHAnsi"/>
          <w:b/>
          <w:bCs/>
          <w:color w:val="333333"/>
          <w:shd w:val="clear" w:color="auto" w:fill="FFFFFF"/>
          <w:lang w:val="en-US" w:eastAsia="en-US"/>
        </w:rPr>
        <w:t>" stands for "temporal consumption downscaled"</w:t>
      </w:r>
      <w:r w:rsidRPr="007700B1">
        <w:rPr>
          <w:rFonts w:asciiTheme="minorHAnsi" w:hAnsiTheme="minorHAnsi" w:cstheme="minorHAnsi"/>
          <w:color w:val="333333"/>
          <w:shd w:val="clear" w:color="auto" w:fill="FFFFFF"/>
          <w:lang w:val="en-US" w:eastAsia="en-US"/>
        </w:rPr>
        <w:t>:</w:t>
      </w:r>
      <w:r w:rsidRPr="007700B1">
        <w:rPr>
          <w:rFonts w:asciiTheme="minorHAnsi" w:hAnsiTheme="minorHAnsi" w:cstheme="minorHAnsi"/>
          <w:color w:val="333333"/>
          <w:lang w:val="en-US" w:eastAsia="en-US"/>
        </w:rPr>
        <w:br/>
      </w:r>
    </w:p>
    <w:p w14:paraId="3F2DF888"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ssp1_rcp26_gfdl_consumption_crops_annual.zip</w:t>
      </w:r>
    </w:p>
    <w:p w14:paraId="61A45F4F"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crops_cdirr_biomass_km3peryr.csv</w:t>
      </w:r>
    </w:p>
    <w:p w14:paraId="79E934B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crops_cdirr_Corn_km3peryr.csv</w:t>
      </w:r>
    </w:p>
    <w:p w14:paraId="029904B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crops_cdirr_FiberCrop_km3peryr.csv</w:t>
      </w:r>
    </w:p>
    <w:p w14:paraId="435784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crops_cdirr_FodderGrass_km3peryr.csv</w:t>
      </w:r>
    </w:p>
    <w:p w14:paraId="0F87D04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crops_cdirr_FodderHerb_km3peryr.csv</w:t>
      </w:r>
    </w:p>
    <w:p w14:paraId="684E490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crops_cdirr_MiscCrop_km3peryr.csv</w:t>
      </w:r>
    </w:p>
    <w:p w14:paraId="1E554AF8"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crops_cdirr_OilCrop_km3peryr.csv</w:t>
      </w:r>
    </w:p>
    <w:p w14:paraId="4929DE5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crops_cdirr_OtherGrain_km3peryr.csv</w:t>
      </w:r>
    </w:p>
    <w:p w14:paraId="664480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crops_cdirr_PalmFruit_km3peryr.csv</w:t>
      </w:r>
    </w:p>
    <w:p w14:paraId="6D04C19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crops_cdirr_Rice_km3peryr.csv</w:t>
      </w:r>
    </w:p>
    <w:p w14:paraId="6A82CCC9"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crops_cdirr_Root_Tuber_km3peryr.csv</w:t>
      </w:r>
    </w:p>
    <w:p w14:paraId="36F737A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crops_cdirr_SugarCrop_km3peryr.csv</w:t>
      </w:r>
    </w:p>
    <w:p w14:paraId="451DD19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crops_cdirr_Wheat_km3peryr.csv</w:t>
      </w:r>
    </w:p>
    <w:p w14:paraId="23FE46E1"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ssp1_rcp26_gfdl_consumption_crops_monthly_1.zip</w:t>
      </w:r>
    </w:p>
    <w:p w14:paraId="6CF1E1F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crops_tcdirr_biomass_km3peryr.csv</w:t>
      </w:r>
    </w:p>
    <w:p w14:paraId="1677358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crops_tcdirr_Corn_km3peryr.csv</w:t>
      </w:r>
    </w:p>
    <w:p w14:paraId="764D195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crops_tcdirr_FiberCrop_km3peryr.csv</w:t>
      </w:r>
    </w:p>
    <w:p w14:paraId="06D1F94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crops_tcdirr_FodderGrass_km3peryr.csv</w:t>
      </w:r>
    </w:p>
    <w:p w14:paraId="40549DD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crops_tcdirr_FodderHerb_km3peryr.csv</w:t>
      </w:r>
    </w:p>
    <w:p w14:paraId="093714E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crops_tcdirr_MiscCrop_km3peryr.csv</w:t>
      </w:r>
    </w:p>
    <w:p w14:paraId="212A6BD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crops_tcdirr_OilCrop_km3peryr.csv</w:t>
      </w:r>
    </w:p>
    <w:p w14:paraId="7377E33B"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ssp1_rcp26_gfdl_consumption_crops_monthly_2.zip</w:t>
      </w:r>
    </w:p>
    <w:p w14:paraId="59553D40"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crops_tcdirr_OtherGrain_km3peryr.csv</w:t>
      </w:r>
    </w:p>
    <w:p w14:paraId="361BB2F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crops_tcdirr_PalmFruit_km3peryr.csv</w:t>
      </w:r>
    </w:p>
    <w:p w14:paraId="5FAD8B1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crops_tcdirr_Rice_km3peryr.csv</w:t>
      </w:r>
    </w:p>
    <w:p w14:paraId="1FBDD7A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crops_tcdirr_Root_Tuber_km3peryr.csv</w:t>
      </w:r>
    </w:p>
    <w:p w14:paraId="5106395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crops_tcdirr_SugarCrop_km3peryr.csv</w:t>
      </w:r>
    </w:p>
    <w:p w14:paraId="76D3AAF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crops_tcdirr_Wheat_km3peryr.csv</w:t>
      </w:r>
    </w:p>
    <w:p w14:paraId="3153453D"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ssp1_rcp26_gfdl_consumption_sectors_annual.zip</w:t>
      </w:r>
    </w:p>
    <w:p w14:paraId="6293F7EB"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cddom_km3peryr.csv(</w:t>
      </w:r>
      <w:proofErr w:type="gramEnd"/>
      <w:r w:rsidRPr="007700B1">
        <w:rPr>
          <w:rFonts w:asciiTheme="minorHAnsi" w:hAnsiTheme="minorHAnsi" w:cstheme="minorHAnsi"/>
          <w:color w:val="333333"/>
          <w:lang w:val="en-US" w:eastAsia="en-US"/>
        </w:rPr>
        <w:t>Domestic)</w:t>
      </w:r>
    </w:p>
    <w:p w14:paraId="619AEC8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lastRenderedPageBreak/>
        <w:t>cdelec_km3peryr.csv(</w:t>
      </w:r>
      <w:proofErr w:type="gramEnd"/>
      <w:r w:rsidRPr="007700B1">
        <w:rPr>
          <w:rFonts w:asciiTheme="minorHAnsi" w:hAnsiTheme="minorHAnsi" w:cstheme="minorHAnsi"/>
          <w:color w:val="333333"/>
          <w:lang w:val="en-US" w:eastAsia="en-US"/>
        </w:rPr>
        <w:t>Electricity Generation)</w:t>
      </w:r>
    </w:p>
    <w:p w14:paraId="0F6FED8E"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cdirr_km3peryr.csv(</w:t>
      </w:r>
      <w:proofErr w:type="gramEnd"/>
      <w:r w:rsidRPr="007700B1">
        <w:rPr>
          <w:rFonts w:asciiTheme="minorHAnsi" w:hAnsiTheme="minorHAnsi" w:cstheme="minorHAnsi"/>
          <w:color w:val="333333"/>
          <w:lang w:val="en-US" w:eastAsia="en-US"/>
        </w:rPr>
        <w:t>Irrigation)</w:t>
      </w:r>
    </w:p>
    <w:p w14:paraId="53F90826"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cdliv_km3peryr.csv(</w:t>
      </w:r>
      <w:proofErr w:type="gramEnd"/>
      <w:r w:rsidRPr="007700B1">
        <w:rPr>
          <w:rFonts w:asciiTheme="minorHAnsi" w:hAnsiTheme="minorHAnsi" w:cstheme="minorHAnsi"/>
          <w:color w:val="333333"/>
          <w:lang w:val="en-US" w:eastAsia="en-US"/>
        </w:rPr>
        <w:t>Livestock)</w:t>
      </w:r>
    </w:p>
    <w:p w14:paraId="13BA700D"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cdmfg_km3peryr.csv(</w:t>
      </w:r>
      <w:proofErr w:type="gramEnd"/>
      <w:r w:rsidRPr="007700B1">
        <w:rPr>
          <w:rFonts w:asciiTheme="minorHAnsi" w:hAnsiTheme="minorHAnsi" w:cstheme="minorHAnsi"/>
          <w:color w:val="333333"/>
          <w:lang w:val="en-US" w:eastAsia="en-US"/>
        </w:rPr>
        <w:t>Industry &amp; manufacturing)</w:t>
      </w:r>
    </w:p>
    <w:p w14:paraId="726958D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cdmin_km3peryr.csv(</w:t>
      </w:r>
      <w:proofErr w:type="gramEnd"/>
      <w:r w:rsidRPr="007700B1">
        <w:rPr>
          <w:rFonts w:asciiTheme="minorHAnsi" w:hAnsiTheme="minorHAnsi" w:cstheme="minorHAnsi"/>
          <w:color w:val="333333"/>
          <w:lang w:val="en-US" w:eastAsia="en-US"/>
        </w:rPr>
        <w:t>Mining)</w:t>
      </w:r>
    </w:p>
    <w:p w14:paraId="4E814FAC"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cdnonag_km3peryr.csv(</w:t>
      </w:r>
      <w:proofErr w:type="gramEnd"/>
      <w:r w:rsidRPr="007700B1">
        <w:rPr>
          <w:rFonts w:asciiTheme="minorHAnsi" w:hAnsiTheme="minorHAnsi" w:cstheme="minorHAnsi"/>
          <w:color w:val="333333"/>
          <w:lang w:val="en-US" w:eastAsia="en-US"/>
        </w:rPr>
        <w:t>Aggregated non-agriculture)</w:t>
      </w:r>
    </w:p>
    <w:p w14:paraId="51DA5C2A"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cdtotal_km3peryr.csv(</w:t>
      </w:r>
      <w:proofErr w:type="gramEnd"/>
      <w:r w:rsidRPr="007700B1">
        <w:rPr>
          <w:rFonts w:asciiTheme="minorHAnsi" w:hAnsiTheme="minorHAnsi" w:cstheme="minorHAnsi"/>
          <w:color w:val="333333"/>
          <w:lang w:val="en-US" w:eastAsia="en-US"/>
        </w:rPr>
        <w:t>Total)</w:t>
      </w:r>
    </w:p>
    <w:p w14:paraId="410E9990"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ssp1_rcp26_gfdl_consumption_sectors_monthly_1.zip</w:t>
      </w:r>
    </w:p>
    <w:p w14:paraId="68260F23"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tcddom_km3peryr.csv(</w:t>
      </w:r>
      <w:proofErr w:type="gramEnd"/>
      <w:r w:rsidRPr="007700B1">
        <w:rPr>
          <w:rFonts w:asciiTheme="minorHAnsi" w:hAnsiTheme="minorHAnsi" w:cstheme="minorHAnsi"/>
          <w:color w:val="333333"/>
          <w:lang w:val="en-US" w:eastAsia="en-US"/>
        </w:rPr>
        <w:t>Domestic)</w:t>
      </w:r>
    </w:p>
    <w:p w14:paraId="171FAC27"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tcdelec_km3peryr.csv(</w:t>
      </w:r>
      <w:proofErr w:type="gramEnd"/>
      <w:r w:rsidRPr="007700B1">
        <w:rPr>
          <w:rFonts w:asciiTheme="minorHAnsi" w:hAnsiTheme="minorHAnsi" w:cstheme="minorHAnsi"/>
          <w:color w:val="333333"/>
          <w:lang w:val="en-US" w:eastAsia="en-US"/>
        </w:rPr>
        <w:t>Electricity Generation)</w:t>
      </w:r>
    </w:p>
    <w:p w14:paraId="351C0001"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tcdirr_km3peryr.csv(</w:t>
      </w:r>
      <w:proofErr w:type="gramEnd"/>
      <w:r w:rsidRPr="007700B1">
        <w:rPr>
          <w:rFonts w:asciiTheme="minorHAnsi" w:hAnsiTheme="minorHAnsi" w:cstheme="minorHAnsi"/>
          <w:color w:val="333333"/>
          <w:lang w:val="en-US" w:eastAsia="en-US"/>
        </w:rPr>
        <w:t>Irrigation)</w:t>
      </w:r>
    </w:p>
    <w:p w14:paraId="0E38E3CF" w14:textId="77777777" w:rsidR="00A32B07" w:rsidRPr="007700B1" w:rsidRDefault="00A32B07" w:rsidP="00A32B07">
      <w:pPr>
        <w:numPr>
          <w:ilvl w:val="0"/>
          <w:numId w:val="12"/>
        </w:numPr>
        <w:shd w:val="clear" w:color="auto" w:fill="FFFFFF"/>
        <w:jc w:val="left"/>
        <w:rPr>
          <w:rFonts w:asciiTheme="minorHAnsi" w:hAnsiTheme="minorHAnsi" w:cstheme="minorHAnsi"/>
          <w:color w:val="333333"/>
          <w:lang w:val="en-US" w:eastAsia="en-US"/>
        </w:rPr>
      </w:pPr>
      <w:r w:rsidRPr="007700B1">
        <w:rPr>
          <w:rFonts w:asciiTheme="minorHAnsi" w:hAnsiTheme="minorHAnsi" w:cstheme="minorHAnsi"/>
          <w:color w:val="333333"/>
          <w:lang w:val="en-US" w:eastAsia="en-US"/>
        </w:rPr>
        <w:t>ssp1_rcp26_gfdl_consumption_sectors_monthly_2.zip</w:t>
      </w:r>
    </w:p>
    <w:p w14:paraId="37882D94" w14:textId="77777777" w:rsidR="00A32B07" w:rsidRPr="007700B1" w:rsidRDefault="00A32B07" w:rsidP="00A32B07">
      <w:pPr>
        <w:numPr>
          <w:ilvl w:val="1"/>
          <w:numId w:val="12"/>
        </w:numPr>
        <w:shd w:val="clear" w:color="auto" w:fill="FFFFFF"/>
        <w:jc w:val="left"/>
        <w:rPr>
          <w:rFonts w:asciiTheme="minorHAnsi" w:hAnsiTheme="minorHAnsi" w:cstheme="minorHAnsi"/>
          <w:color w:val="333333"/>
          <w:lang w:val="en-US" w:eastAsia="en-US"/>
        </w:rPr>
      </w:pPr>
      <w:proofErr w:type="gramStart"/>
      <w:r w:rsidRPr="007700B1">
        <w:rPr>
          <w:rFonts w:asciiTheme="minorHAnsi" w:hAnsiTheme="minorHAnsi" w:cstheme="minorHAnsi"/>
          <w:color w:val="333333"/>
          <w:lang w:val="en-US" w:eastAsia="en-US"/>
        </w:rPr>
        <w:t>tcdliv_km3peryr.csv(</w:t>
      </w:r>
      <w:proofErr w:type="gramEnd"/>
      <w:r w:rsidRPr="007700B1">
        <w:rPr>
          <w:rFonts w:asciiTheme="minorHAnsi" w:hAnsiTheme="minorHAnsi" w:cstheme="minorHAnsi"/>
          <w:color w:val="333333"/>
          <w:lang w:val="en-US" w:eastAsia="en-US"/>
        </w:rPr>
        <w:t>Livestock)</w:t>
      </w:r>
    </w:p>
    <w:p w14:paraId="7E495523" w14:textId="77777777" w:rsidR="00A32B07" w:rsidRPr="007700B1" w:rsidRDefault="00A32B07" w:rsidP="00A32B07">
      <w:pPr>
        <w:numPr>
          <w:ilvl w:val="1"/>
          <w:numId w:val="12"/>
        </w:numPr>
        <w:shd w:val="clear" w:color="auto" w:fill="FFFFFF"/>
        <w:jc w:val="left"/>
        <w:rPr>
          <w:rFonts w:asciiTheme="minorHAnsi" w:hAnsiTheme="minorHAnsi" w:cstheme="minorHAnsi"/>
          <w:lang w:val="en-US" w:eastAsia="en-US"/>
        </w:rPr>
      </w:pPr>
      <w:proofErr w:type="gramStart"/>
      <w:r w:rsidRPr="007700B1">
        <w:rPr>
          <w:rFonts w:asciiTheme="minorHAnsi" w:hAnsiTheme="minorHAnsi" w:cstheme="minorHAnsi"/>
          <w:color w:val="333333"/>
          <w:lang w:val="en-US" w:eastAsia="en-US"/>
        </w:rPr>
        <w:t>tcdmfg_km3peryr.csv(</w:t>
      </w:r>
      <w:proofErr w:type="gramEnd"/>
      <w:r w:rsidRPr="007700B1">
        <w:rPr>
          <w:rFonts w:asciiTheme="minorHAnsi" w:hAnsiTheme="minorHAnsi" w:cstheme="minorHAnsi"/>
          <w:color w:val="333333"/>
          <w:lang w:val="en-US" w:eastAsia="en-US"/>
        </w:rPr>
        <w:t>Industry &amp; manufacturing)</w:t>
      </w:r>
    </w:p>
    <w:p w14:paraId="4716830F" w14:textId="5DFA2D8E" w:rsidR="00E87680" w:rsidRPr="00FC4EC9" w:rsidRDefault="00A32B07" w:rsidP="00E87680">
      <w:pPr>
        <w:numPr>
          <w:ilvl w:val="1"/>
          <w:numId w:val="12"/>
        </w:numPr>
        <w:shd w:val="clear" w:color="auto" w:fill="FFFFFF"/>
        <w:jc w:val="left"/>
        <w:rPr>
          <w:rFonts w:asciiTheme="minorHAnsi" w:hAnsiTheme="minorHAnsi" w:cstheme="minorHAnsi"/>
        </w:rPr>
      </w:pPr>
      <w:proofErr w:type="gramStart"/>
      <w:r w:rsidRPr="007700B1">
        <w:rPr>
          <w:rFonts w:asciiTheme="minorHAnsi" w:hAnsiTheme="minorHAnsi" w:cstheme="minorHAnsi"/>
          <w:lang w:val="en-US" w:eastAsia="en-US"/>
        </w:rPr>
        <w:t>tcdmin_km3peryr.csv(</w:t>
      </w:r>
      <w:proofErr w:type="gramEnd"/>
      <w:r w:rsidRPr="007700B1">
        <w:rPr>
          <w:rFonts w:asciiTheme="minorHAnsi" w:hAnsiTheme="minorHAnsi" w:cstheme="minorHAnsi"/>
          <w:lang w:val="en-US" w:eastAsia="en-US"/>
        </w:rPr>
        <w:t>Mining)</w:t>
      </w:r>
    </w:p>
    <w:p w14:paraId="5E2C55CE" w14:textId="77777777" w:rsidR="004E0C09" w:rsidRPr="007700B1" w:rsidRDefault="004E0C09" w:rsidP="004E0C09"/>
    <w:p w14:paraId="135854A6" w14:textId="1FCD5F52" w:rsidR="00423C4C" w:rsidRPr="007700B1" w:rsidRDefault="00C658AC" w:rsidP="00566B03">
      <w:pPr>
        <w:pStyle w:val="Heading3"/>
        <w:spacing w:before="0" w:after="0"/>
      </w:pPr>
      <w:r w:rsidRPr="007700B1">
        <w:t>Technical Validation</w:t>
      </w:r>
    </w:p>
    <w:p w14:paraId="466E28F6" w14:textId="281F5224" w:rsidR="00C44F10" w:rsidRPr="007700B1" w:rsidRDefault="00B95C45" w:rsidP="00423C4C">
      <w:r w:rsidRPr="007700B1">
        <w:t xml:space="preserve">GCAM outputs are calibrated at a regional scale to match observed data for base year values as described in Graham et al. 2020. </w:t>
      </w:r>
      <w:r w:rsidR="00EC1B9E">
        <w:t>Sectoral comparison between GCAM’s future water demand projections</w:t>
      </w:r>
      <w:r w:rsidR="007F2CAB">
        <w:t xml:space="preserve"> and</w:t>
      </w:r>
      <w:r w:rsidR="00EC1B9E">
        <w:t xml:space="preserve"> other studies is carried out in the supporting information of Graham et al. 2018</w:t>
      </w:r>
      <w:r w:rsidR="00792E22">
        <w:fldChar w:fldCharType="begin"/>
      </w:r>
      <w:r w:rsidR="00792E22">
        <w:instrText xml:space="preserve"> ADDIN ZOTERO_ITEM CSL_CITATION {"citationID":"CJUgjQi0","properties":{"formattedCitation":"\\super 30\\nosupersub{}","plainCitation":"30","noteIndex":0},"citationItems":[{"id":1398,"uris":["http://zotero.org/users/2476381/items/TEL6T3D6"],"itemData":{"id":1398,"type":"article-journal","abstract":"The Shared Socioeconomic Pathways (SSPs) were developed without explicit assumptions for the future of the water sector; therefore, projections of future water demands based on the SSPs often lack a treatment of water technology assumptions that is consistent with the SSP storylines. This study has developed a set of qualitative and quantitative assumptions for future water sector technological advancements in the agricultural, electricity, manufacturing, and municipal sectors within the SSPs and then applied the resulting scenarios to an integrated assessment model to permit analysis of future water demand in a water-constrained world. These scenarios are then compared to another set that excludes the adoption of water-efficient technologies. Water demand impacts of individual SSP assumption categories are analyzed to determine scenario-by-scenario changes. By 2100, global annual water demands range from 3,560 to 6,600 km3. The results show that (1) technological change in the water sector can act to reduce water demand in a water limited world by up to 32% in 2100 in the SSP scenarios, (2) the most sustainable scenario produces end-of-century water withdrawals lower than 2010 values, (3) low-income regions will likely be one of the largest drivers of future water demands and exhibit the greatest sensitivity to highly-efficient water technologies, and (4) nonwater sector SSP assumptions have significant and differing impacts on demands across SSP scenarios that act to alter global water demands.","container-title":"Water Resources Research","DOI":"10.1029/2018WR023452","ISSN":"1944-7973","issue":"9","language":"en","note":"_eprint: https://onlinelibrary.wiley.com/doi/pdf/10.1029/2018WR023452","page":"6423-6440","source":"Wiley Online Library","title":"Water Sector Assumptions for the Shared Socioeconomic Pathways in an Integrated Modeling Framework","volume":"54","author":[{"family":"Graham","given":"Neal T."},{"family":"Davies","given":"Evan G. R."},{"family":"Hejazi","given":"Mohamad I."},{"family":"Calvin","given":"Katherine"},{"family":"Kim","given":"Son H."},{"family":"Helinski","given":"Lauren"},{"family":"Miralles-Wilhelm","given":"Fernando R."},{"family":"Clarke","given":"Leon"},{"family":"Kyle","given":"Page"},{"family":"Patel","given":"Pralit"},{"family":"Wise","given":"Marshall A."},{"family":"Vernon","given":"Chris R."}],"issued":{"date-parts":[["2018"]]}}}],"schema":"https://github.com/citation-style-language/schema/raw/master/csl-citation.json"} </w:instrText>
      </w:r>
      <w:r w:rsidR="00792E22">
        <w:fldChar w:fldCharType="separate"/>
      </w:r>
      <w:r w:rsidR="00792E22" w:rsidRPr="00792E22">
        <w:rPr>
          <w:rFonts w:cs="Calibri"/>
          <w:szCs w:val="24"/>
          <w:vertAlign w:val="superscript"/>
        </w:rPr>
        <w:t>30</w:t>
      </w:r>
      <w:r w:rsidR="00792E22">
        <w:fldChar w:fldCharType="end"/>
      </w:r>
      <w:r w:rsidR="00EC1B9E">
        <w:t xml:space="preserve">. </w:t>
      </w:r>
      <w:r w:rsidR="00825003">
        <w:t>For v</w:t>
      </w:r>
      <w:r w:rsidR="007F2CAB">
        <w:t xml:space="preserve">alidation of </w:t>
      </w:r>
      <w:r w:rsidR="00825003">
        <w:t>the</w:t>
      </w:r>
      <w:r w:rsidR="007F2CAB">
        <w:t xml:space="preserve"> </w:t>
      </w:r>
      <w:r w:rsidR="00825003">
        <w:t xml:space="preserve">downscaling methods used, see their respective papers. </w:t>
      </w:r>
      <w:r w:rsidRPr="007700B1">
        <w:t>In this study</w:t>
      </w:r>
      <w:r w:rsidR="007F2CAB">
        <w:t>,</w:t>
      </w:r>
      <w:r w:rsidRPr="007700B1">
        <w:t xml:space="preserve"> validation is limited to ensuring that the downscaling </w:t>
      </w:r>
      <w:r w:rsidR="00662852" w:rsidRPr="007700B1">
        <w:t>algorithms</w:t>
      </w:r>
      <w:r w:rsidRPr="007700B1">
        <w:t xml:space="preserve"> in Tethys </w:t>
      </w:r>
      <w:r w:rsidR="00662852" w:rsidRPr="007700B1">
        <w:t xml:space="preserve">are free of errors and there is no loss in values </w:t>
      </w:r>
      <w:proofErr w:type="gramStart"/>
      <w:r w:rsidR="00662852" w:rsidRPr="007700B1">
        <w:t>as a result of</w:t>
      </w:r>
      <w:proofErr w:type="gramEnd"/>
      <w:r w:rsidR="00662852" w:rsidRPr="007700B1">
        <w:t xml:space="preserve"> the temporal or spatial downscaling methodology. </w:t>
      </w:r>
      <w:r w:rsidR="002950C9">
        <w:t>The r</w:t>
      </w:r>
      <w:r w:rsidR="00C44F10" w:rsidRPr="007700B1">
        <w:t xml:space="preserve">esults </w:t>
      </w:r>
      <w:r w:rsidR="002950C9">
        <w:t xml:space="preserve">of this study </w:t>
      </w:r>
      <w:r w:rsidR="00C44F10" w:rsidRPr="007700B1">
        <w:t xml:space="preserve">were validated by re-aggregating </w:t>
      </w:r>
      <w:r w:rsidR="003A0CC0" w:rsidRPr="007700B1">
        <w:t xml:space="preserve">spatial and temporal downscaled </w:t>
      </w:r>
      <w:r w:rsidR="00C44F10" w:rsidRPr="007700B1">
        <w:t xml:space="preserve">model outputs and comparing </w:t>
      </w:r>
      <w:r w:rsidR="00D23596" w:rsidRPr="007700B1">
        <w:t xml:space="preserve">them </w:t>
      </w:r>
      <w:r w:rsidR="00C44F10" w:rsidRPr="007700B1">
        <w:t xml:space="preserve">to the original </w:t>
      </w:r>
      <w:r w:rsidR="003A0CC0" w:rsidRPr="007700B1">
        <w:t>aggregated inputs</w:t>
      </w:r>
      <w:r w:rsidR="00C44F10" w:rsidRPr="007700B1">
        <w:t xml:space="preserve">. </w:t>
      </w:r>
      <w:r w:rsidR="00566B03" w:rsidRPr="007700B1">
        <w:fldChar w:fldCharType="begin"/>
      </w:r>
      <w:r w:rsidR="00566B03" w:rsidRPr="007700B1">
        <w:instrText xml:space="preserve"> REF _Ref102751081 \h </w:instrText>
      </w:r>
      <w:r w:rsidR="00E93450" w:rsidRPr="007700B1">
        <w:instrText xml:space="preserve"> \* MERGEFORMAT </w:instrText>
      </w:r>
      <w:r w:rsidR="00566B03" w:rsidRPr="007700B1">
        <w:fldChar w:fldCharType="separate"/>
      </w:r>
      <w:r w:rsidR="00EE391F" w:rsidRPr="007700B1">
        <w:t xml:space="preserve">Figure </w:t>
      </w:r>
      <w:r w:rsidR="00EE391F" w:rsidRPr="00EE391F">
        <w:rPr>
          <w:noProof/>
        </w:rPr>
        <w:t>4</w:t>
      </w:r>
      <w:r w:rsidR="00566B03" w:rsidRPr="007700B1">
        <w:fldChar w:fldCharType="end"/>
      </w:r>
      <w:r w:rsidR="00F65C9A">
        <w:t>a</w:t>
      </w:r>
      <w:r w:rsidR="00566B03" w:rsidRPr="007700B1">
        <w:t xml:space="preserve"> shows how the disaggregated water withdrawal values in km</w:t>
      </w:r>
      <w:r w:rsidR="00566B03" w:rsidRPr="007700B1">
        <w:rPr>
          <w:vertAlign w:val="superscript"/>
        </w:rPr>
        <w:t>3</w:t>
      </w:r>
      <w:r w:rsidR="00566B03" w:rsidRPr="007700B1">
        <w:t xml:space="preserve"> equal</w:t>
      </w:r>
      <w:r w:rsidR="00662852" w:rsidRPr="007700B1">
        <w:t xml:space="preserve"> </w:t>
      </w:r>
      <w:r w:rsidR="00566B03" w:rsidRPr="007700B1">
        <w:t xml:space="preserve">the original values both spatially for GCAM regions and temporally for annual values across sectors and crops. </w:t>
      </w:r>
      <w:r w:rsidR="00F65C9A" w:rsidRPr="007700B1">
        <w:fldChar w:fldCharType="begin"/>
      </w:r>
      <w:r w:rsidR="00F65C9A" w:rsidRPr="007700B1">
        <w:instrText xml:space="preserve"> REF _Ref102751081 \h  \* MERGEFORMAT </w:instrText>
      </w:r>
      <w:r w:rsidR="00F65C9A" w:rsidRPr="007700B1">
        <w:fldChar w:fldCharType="separate"/>
      </w:r>
      <w:r w:rsidR="00EE391F" w:rsidRPr="007700B1">
        <w:t xml:space="preserve">Figure </w:t>
      </w:r>
      <w:r w:rsidR="00EE391F" w:rsidRPr="00EE391F">
        <w:rPr>
          <w:noProof/>
        </w:rPr>
        <w:t>4</w:t>
      </w:r>
      <w:r w:rsidR="00F65C9A" w:rsidRPr="007700B1">
        <w:fldChar w:fldCharType="end"/>
      </w:r>
      <w:r w:rsidR="00F65C9A">
        <w:t>b</w:t>
      </w:r>
      <w:r w:rsidR="00566B03" w:rsidRPr="007700B1">
        <w:t xml:space="preserve"> shows the same validation for how the disaggregated water consumption values in km</w:t>
      </w:r>
      <w:r w:rsidR="00566B03" w:rsidRPr="007700B1">
        <w:rPr>
          <w:vertAlign w:val="superscript"/>
        </w:rPr>
        <w:t>3</w:t>
      </w:r>
      <w:r w:rsidR="00566B03" w:rsidRPr="007700B1">
        <w:t xml:space="preserve"> equal the original values both spatially for GCAM regions and temporally for annual values across sectors and crops.</w:t>
      </w:r>
    </w:p>
    <w:p w14:paraId="454A0C5A" w14:textId="1073BC6B" w:rsidR="003A0CC0" w:rsidRPr="007700B1" w:rsidRDefault="00792E22" w:rsidP="001514D8">
      <w:pPr>
        <w:keepNext/>
        <w:jc w:val="center"/>
      </w:pPr>
      <w:r>
        <w:rPr>
          <w:noProof/>
        </w:rPr>
        <w:lastRenderedPageBreak/>
        <w:drawing>
          <wp:inline distT="0" distB="0" distL="0" distR="0" wp14:anchorId="1BA83756" wp14:editId="434858C9">
            <wp:extent cx="5035458" cy="8410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8332" cy="8415376"/>
                    </a:xfrm>
                    <a:prstGeom prst="rect">
                      <a:avLst/>
                    </a:prstGeom>
                    <a:noFill/>
                    <a:ln>
                      <a:noFill/>
                    </a:ln>
                  </pic:spPr>
                </pic:pic>
              </a:graphicData>
            </a:graphic>
          </wp:inline>
        </w:drawing>
      </w:r>
    </w:p>
    <w:p w14:paraId="1240A45B" w14:textId="77777777" w:rsidR="00636B96" w:rsidRPr="007700B1" w:rsidRDefault="00636B96" w:rsidP="003A0CC0">
      <w:pPr>
        <w:keepNext/>
      </w:pPr>
    </w:p>
    <w:p w14:paraId="3334511F" w14:textId="23F6F230" w:rsidR="003A0CC0" w:rsidRPr="007700B1" w:rsidRDefault="003A0CC0" w:rsidP="00086E02">
      <w:pPr>
        <w:pStyle w:val="Caption"/>
        <w:jc w:val="center"/>
        <w:rPr>
          <w:i w:val="0"/>
          <w:iCs w:val="0"/>
        </w:rPr>
      </w:pPr>
      <w:bookmarkStart w:id="182" w:name="_Ref102751081"/>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4</w:t>
      </w:r>
      <w:r w:rsidR="00B059B3" w:rsidRPr="007700B1">
        <w:rPr>
          <w:i w:val="0"/>
          <w:iCs w:val="0"/>
          <w:noProof/>
        </w:rPr>
        <w:fldChar w:fldCharType="end"/>
      </w:r>
      <w:bookmarkEnd w:id="182"/>
      <w:r w:rsidRPr="007700B1">
        <w:rPr>
          <w:i w:val="0"/>
          <w:iCs w:val="0"/>
        </w:rPr>
        <w:t xml:space="preserve"> Validation of downscaled spatial and temporal Tethys water </w:t>
      </w:r>
      <w:r w:rsidR="00706685" w:rsidRPr="007700B1">
        <w:rPr>
          <w:i w:val="0"/>
          <w:iCs w:val="0"/>
        </w:rPr>
        <w:t xml:space="preserve">use. a) </w:t>
      </w:r>
      <w:r w:rsidR="001E4F32" w:rsidRPr="007700B1">
        <w:rPr>
          <w:i w:val="0"/>
          <w:iCs w:val="0"/>
        </w:rPr>
        <w:t xml:space="preserve">Water </w:t>
      </w:r>
      <w:r w:rsidR="00706685" w:rsidRPr="007700B1">
        <w:rPr>
          <w:i w:val="0"/>
          <w:iCs w:val="0"/>
        </w:rPr>
        <w:t>Withdrawals</w:t>
      </w:r>
      <w:r w:rsidRPr="007700B1">
        <w:rPr>
          <w:i w:val="0"/>
          <w:iCs w:val="0"/>
        </w:rPr>
        <w:t xml:space="preserve"> (km</w:t>
      </w:r>
      <w:r w:rsidRPr="007700B1">
        <w:rPr>
          <w:i w:val="0"/>
          <w:iCs w:val="0"/>
          <w:vertAlign w:val="superscript"/>
        </w:rPr>
        <w:t>3</w:t>
      </w:r>
      <w:r w:rsidRPr="007700B1">
        <w:rPr>
          <w:i w:val="0"/>
          <w:iCs w:val="0"/>
        </w:rPr>
        <w:t>)</w:t>
      </w:r>
      <w:r w:rsidR="00706685" w:rsidRPr="007700B1">
        <w:rPr>
          <w:i w:val="0"/>
          <w:iCs w:val="0"/>
        </w:rPr>
        <w:t xml:space="preserve"> and b) </w:t>
      </w:r>
      <w:r w:rsidR="001E4F32" w:rsidRPr="007700B1">
        <w:rPr>
          <w:i w:val="0"/>
          <w:iCs w:val="0"/>
        </w:rPr>
        <w:t xml:space="preserve">Water </w:t>
      </w:r>
      <w:r w:rsidR="00706685" w:rsidRPr="007700B1">
        <w:rPr>
          <w:i w:val="0"/>
          <w:iCs w:val="0"/>
        </w:rPr>
        <w:t>Consumption (</w:t>
      </w:r>
      <w:r w:rsidRPr="007700B1">
        <w:rPr>
          <w:i w:val="0"/>
          <w:iCs w:val="0"/>
        </w:rPr>
        <w:t>km</w:t>
      </w:r>
      <w:r w:rsidRPr="007700B1">
        <w:rPr>
          <w:i w:val="0"/>
          <w:iCs w:val="0"/>
          <w:vertAlign w:val="superscript"/>
        </w:rPr>
        <w:t>3</w:t>
      </w:r>
      <w:r w:rsidRPr="007700B1">
        <w:rPr>
          <w:i w:val="0"/>
          <w:iCs w:val="0"/>
        </w:rPr>
        <w:t>)</w:t>
      </w:r>
    </w:p>
    <w:p w14:paraId="4A93FCCC" w14:textId="1C64E7D6" w:rsidR="00870C81" w:rsidRPr="007700B1" w:rsidRDefault="00870C81" w:rsidP="00870C81">
      <w:r w:rsidRPr="007700B1">
        <w:lastRenderedPageBreak/>
        <w:t xml:space="preserve">Additionally, Tethys outputs were also compared to results from </w:t>
      </w:r>
      <w:r w:rsidR="00636B96" w:rsidRPr="007700B1">
        <w:t xml:space="preserve">two other </w:t>
      </w:r>
      <w:r w:rsidRPr="007700B1">
        <w:t>studies</w:t>
      </w:r>
      <w:r w:rsidR="0041709C" w:rsidRPr="007700B1">
        <w:t>:</w:t>
      </w:r>
      <w:r w:rsidRPr="007700B1">
        <w:t xml:space="preserve"> </w:t>
      </w:r>
      <w:r w:rsidR="00636B96" w:rsidRPr="007700B1">
        <w:t xml:space="preserve">Huang et al. </w:t>
      </w:r>
      <w:r w:rsidR="007B51BE" w:rsidRPr="007700B1">
        <w:t>2018</w:t>
      </w:r>
      <w:r w:rsidR="007B51BE" w:rsidRPr="007700B1">
        <w:fldChar w:fldCharType="begin"/>
      </w:r>
      <w:r w:rsidR="00684AB8">
        <w:instrText xml:space="preserve"> ADDIN ZOTERO_ITEM CSL_CITATION {"citationID":"961cB6zp","properties":{"formattedCitation":"\\super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 xml:space="preserve">&lt;/sup&gt;&lt;/span&gt;) sectoral water withdrawal dataset for the period 1971–2010,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7B51BE" w:rsidRPr="007700B1">
        <w:fldChar w:fldCharType="separate"/>
      </w:r>
      <w:r w:rsidR="00684AB8" w:rsidRPr="00684AB8">
        <w:rPr>
          <w:rFonts w:cs="Calibri"/>
          <w:szCs w:val="24"/>
          <w:vertAlign w:val="superscript"/>
        </w:rPr>
        <w:t>13</w:t>
      </w:r>
      <w:r w:rsidR="007B51BE" w:rsidRPr="007700B1">
        <w:fldChar w:fldCharType="end"/>
      </w:r>
      <w:r w:rsidR="00636B96" w:rsidRPr="007700B1">
        <w:t xml:space="preserve"> </w:t>
      </w:r>
      <w:r w:rsidRPr="007700B1">
        <w:t xml:space="preserve">and </w:t>
      </w:r>
      <w:proofErr w:type="spellStart"/>
      <w:r w:rsidR="00E87680" w:rsidRPr="007700B1">
        <w:t>Mekonnen</w:t>
      </w:r>
      <w:proofErr w:type="spellEnd"/>
      <w:r w:rsidR="00E87680" w:rsidRPr="007700B1">
        <w:t>, M.M. and Hoekstra, A.Y. 2011</w:t>
      </w:r>
      <w:r w:rsidR="007B51BE" w:rsidRPr="007700B1">
        <w:fldChar w:fldCharType="begin"/>
      </w:r>
      <w:r w:rsidR="00684AB8">
        <w:instrText xml:space="preserve"> ADDIN ZOTERO_ITEM CSL_CITATION {"citationID":"EZQNGZbf","properties":{"formattedCitation":"\\super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684AB8" w:rsidRPr="00684AB8">
        <w:rPr>
          <w:rFonts w:cs="Calibri"/>
          <w:szCs w:val="24"/>
          <w:vertAlign w:val="superscript"/>
        </w:rPr>
        <w:t>15</w:t>
      </w:r>
      <w:r w:rsidR="007B51BE" w:rsidRPr="007700B1">
        <w:fldChar w:fldCharType="end"/>
      </w:r>
      <w:r w:rsidR="000E7100" w:rsidRPr="007700B1">
        <w:t xml:space="preserve"> as shown in </w:t>
      </w:r>
      <w:r w:rsidR="000E7100" w:rsidRPr="007700B1">
        <w:fldChar w:fldCharType="begin"/>
      </w:r>
      <w:r w:rsidR="000E7100" w:rsidRPr="007700B1">
        <w:instrText xml:space="preserve"> REF _Ref102742397 \h </w:instrText>
      </w:r>
      <w:r w:rsidR="00634D62" w:rsidRPr="007700B1">
        <w:instrText xml:space="preserve"> \* MERGEFORMAT </w:instrText>
      </w:r>
      <w:r w:rsidR="000E7100" w:rsidRPr="007700B1">
        <w:fldChar w:fldCharType="separate"/>
      </w:r>
      <w:r w:rsidR="00EE391F" w:rsidRPr="007700B1">
        <w:t xml:space="preserve">Figure </w:t>
      </w:r>
      <w:r w:rsidR="00EE391F" w:rsidRPr="00EE391F">
        <w:rPr>
          <w:noProof/>
        </w:rPr>
        <w:t>5</w:t>
      </w:r>
      <w:r w:rsidR="000E7100" w:rsidRPr="007700B1">
        <w:fldChar w:fldCharType="end"/>
      </w:r>
      <w:r w:rsidR="00E87680" w:rsidRPr="007700B1">
        <w:t>.</w:t>
      </w:r>
      <w:r w:rsidRPr="007700B1">
        <w:t xml:space="preserve"> Given the larger number of variables and assumptions for future scenarios </w:t>
      </w:r>
      <w:r w:rsidR="0041709C" w:rsidRPr="007700B1">
        <w:t xml:space="preserve">considered here, </w:t>
      </w:r>
      <w:r w:rsidRPr="007700B1">
        <w:t xml:space="preserve">we limit the validation with other studies to historical data. Since this work is primarily concerned with the downscaling of existing projections to a gridded monthly scale, we look at how spatial and temporal patterns in the year 2010 (for which all scenarios are identical) </w:t>
      </w:r>
      <w:proofErr w:type="gramStart"/>
      <w:r w:rsidRPr="007700B1">
        <w:t>compare</w:t>
      </w:r>
      <w:proofErr w:type="gramEnd"/>
      <w:r w:rsidRPr="007700B1">
        <w:t xml:space="preserve"> to those of </w:t>
      </w:r>
      <w:r w:rsidR="00636B96" w:rsidRPr="007700B1">
        <w:t>the chosen datasets</w:t>
      </w:r>
      <w:r w:rsidRPr="007700B1">
        <w:t>.</w:t>
      </w:r>
    </w:p>
    <w:p w14:paraId="2A55FD92" w14:textId="77777777" w:rsidR="00870C81" w:rsidRPr="007700B1" w:rsidRDefault="00870C81" w:rsidP="00870C81"/>
    <w:p w14:paraId="6B6F2132" w14:textId="2FB42325" w:rsidR="00870C81" w:rsidRPr="007700B1" w:rsidRDefault="007B51BE" w:rsidP="00870C81">
      <w:r w:rsidRPr="007700B1">
        <w:t>Huang et al. 2018</w:t>
      </w:r>
      <w:r w:rsidRPr="007700B1">
        <w:fldChar w:fldCharType="begin"/>
      </w:r>
      <w:r w:rsidR="00684AB8">
        <w:instrText xml:space="preserve"> ADDIN ZOTERO_ITEM CSL_CITATION {"citationID":"HMAEBIpy","properties":{"formattedCitation":"\\super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684AB8" w:rsidRPr="00684AB8">
        <w:rPr>
          <w:rFonts w:cs="Calibri"/>
          <w:szCs w:val="24"/>
          <w:vertAlign w:val="superscript"/>
        </w:rPr>
        <w:t>13</w:t>
      </w:r>
      <w:r w:rsidRPr="007700B1">
        <w:fldChar w:fldCharType="end"/>
      </w:r>
      <w:r w:rsidR="00870C81" w:rsidRPr="007700B1">
        <w:t xml:space="preserve">, </w:t>
      </w:r>
      <w:r w:rsidR="00636B96" w:rsidRPr="007700B1">
        <w:t>uses</w:t>
      </w:r>
      <w:r w:rsidR="00870C81" w:rsidRPr="007700B1">
        <w:t xml:space="preserve"> an earlier version of Tethys on historical data from 1971-2010. The underlying data have more regions and different totals, but many of the downscaling methods are identical, leading to similar results.</w:t>
      </w:r>
      <w:r w:rsidR="00636B96" w:rsidRPr="007700B1">
        <w:t xml:space="preserve"> </w:t>
      </w:r>
      <w:r w:rsidR="00870C81" w:rsidRPr="007700B1">
        <w:t xml:space="preserve">For the non-agricultural sectors (domestic, electricity, manufacturing, and mining), the same </w:t>
      </w:r>
      <w:r w:rsidR="00636B96" w:rsidRPr="007700B1">
        <w:t xml:space="preserve">underlying </w:t>
      </w:r>
      <w:r w:rsidR="00870C81" w:rsidRPr="007700B1">
        <w:t>population map is used</w:t>
      </w:r>
      <w:r w:rsidR="00636B96" w:rsidRPr="007700B1">
        <w:t xml:space="preserve"> to downscale water use</w:t>
      </w:r>
      <w:r w:rsidR="00870C81" w:rsidRPr="007700B1">
        <w:t xml:space="preserve">. </w:t>
      </w:r>
      <w:r w:rsidR="00636B96" w:rsidRPr="007700B1">
        <w:t>For irrigation</w:t>
      </w:r>
      <w:r w:rsidR="000B3CA7" w:rsidRPr="007700B1">
        <w:t>,</w:t>
      </w:r>
      <w:r w:rsidR="00870C81" w:rsidRPr="007700B1">
        <w:t xml:space="preserve"> </w:t>
      </w:r>
      <w:r w:rsidRPr="007700B1">
        <w:t>Huang et al. 2018</w:t>
      </w:r>
      <w:r w:rsidRPr="007700B1">
        <w:fldChar w:fldCharType="begin"/>
      </w:r>
      <w:r w:rsidR="00684AB8">
        <w:instrText xml:space="preserve"> ADDIN ZOTERO_ITEM CSL_CITATION {"citationID":"828hPAgd","properties":{"formattedCitation":"\\super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684AB8" w:rsidRPr="00684AB8">
        <w:rPr>
          <w:rFonts w:cs="Calibri"/>
          <w:szCs w:val="24"/>
          <w:vertAlign w:val="superscript"/>
        </w:rPr>
        <w:t>13</w:t>
      </w:r>
      <w:r w:rsidRPr="007700B1">
        <w:fldChar w:fldCharType="end"/>
      </w:r>
      <w:r w:rsidRPr="007700B1">
        <w:t xml:space="preserve"> </w:t>
      </w:r>
      <w:r w:rsidR="00870C81" w:rsidRPr="007700B1">
        <w:t>use USGS and FAO</w:t>
      </w:r>
      <w:r w:rsidRPr="007700B1">
        <w:t xml:space="preserve"> </w:t>
      </w:r>
      <w:r w:rsidR="00870C81" w:rsidRPr="007700B1">
        <w:t>AQUASTAT irrigation data, whereas the current version of Tethys uses crop landcover maps from Demeter.</w:t>
      </w:r>
      <w:r w:rsidR="00636B96" w:rsidRPr="007700B1">
        <w:t xml:space="preserve"> </w:t>
      </w:r>
      <w:r w:rsidR="00870C81" w:rsidRPr="007700B1">
        <w:t>Consumption and withdrawals generally show</w:t>
      </w:r>
      <w:r w:rsidR="00636B96" w:rsidRPr="007700B1">
        <w:t>ed</w:t>
      </w:r>
      <w:r w:rsidR="00870C81" w:rsidRPr="007700B1">
        <w:t xml:space="preserve"> similar spatial patterns, with differences in assumptions regarding each region's and sector's consumption</w:t>
      </w:r>
      <w:r w:rsidR="000B3CA7" w:rsidRPr="007700B1">
        <w:t>-</w:t>
      </w:r>
      <w:r w:rsidR="00870C81" w:rsidRPr="007700B1">
        <w:t>to</w:t>
      </w:r>
      <w:r w:rsidR="000B3CA7" w:rsidRPr="007700B1">
        <w:t>-</w:t>
      </w:r>
      <w:r w:rsidR="00870C81" w:rsidRPr="007700B1">
        <w:t xml:space="preserve">withdrawal ratios accounting for some differences. There </w:t>
      </w:r>
      <w:r w:rsidR="00636B96" w:rsidRPr="007700B1">
        <w:t xml:space="preserve">are also some </w:t>
      </w:r>
      <w:r w:rsidR="00870C81" w:rsidRPr="007700B1">
        <w:t xml:space="preserve">differences in accounting. For example, </w:t>
      </w:r>
      <w:r w:rsidR="00636B96" w:rsidRPr="007700B1">
        <w:t xml:space="preserve">in this study </w:t>
      </w:r>
      <w:r w:rsidR="00870C81" w:rsidRPr="007700B1">
        <w:t xml:space="preserve">hydropower </w:t>
      </w:r>
      <w:r w:rsidR="00636B96" w:rsidRPr="007700B1">
        <w:t xml:space="preserve">is included </w:t>
      </w:r>
      <w:r w:rsidR="00870C81" w:rsidRPr="007700B1">
        <w:t xml:space="preserve">in the consumption for electricity generation category, which by itself is several times greater than </w:t>
      </w:r>
      <w:r w:rsidR="00636B96" w:rsidRPr="007700B1">
        <w:t xml:space="preserve">the </w:t>
      </w:r>
      <w:r w:rsidR="00870C81" w:rsidRPr="007700B1">
        <w:t xml:space="preserve">entire water consumption for electricity generation </w:t>
      </w:r>
      <w:r w:rsidR="00636B96" w:rsidRPr="007700B1">
        <w:t xml:space="preserve">in </w:t>
      </w:r>
      <w:r w:rsidRPr="007700B1">
        <w:t>Huang et al. 2018</w:t>
      </w:r>
      <w:r w:rsidRPr="007700B1">
        <w:fldChar w:fldCharType="begin"/>
      </w:r>
      <w:r w:rsidR="00684AB8">
        <w:instrText xml:space="preserve"> ADDIN ZOTERO_ITEM CSL_CITATION {"citationID":"mNrtym3k","properties":{"formattedCitation":"\\super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rPr>
        <w:instrText>∘</w:instrText>
      </w:r>
      <w:r w:rsidR="00684AB8">
        <w:instrText>&lt;/sup&gt;&lt;/span&gt;) sectoral water withdrawal dataset for the period 1971</w:instrText>
      </w:r>
      <w:r w:rsidR="00684AB8">
        <w:rPr>
          <w:rFonts w:cs="Calibri"/>
        </w:rPr>
        <w:instrText>–</w:instrText>
      </w:r>
      <w:r w:rsidR="00684AB8">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fldChar w:fldCharType="separate"/>
      </w:r>
      <w:r w:rsidR="00684AB8" w:rsidRPr="00684AB8">
        <w:rPr>
          <w:rFonts w:cs="Calibri"/>
          <w:szCs w:val="24"/>
          <w:vertAlign w:val="superscript"/>
        </w:rPr>
        <w:t>13</w:t>
      </w:r>
      <w:r w:rsidRPr="007700B1">
        <w:fldChar w:fldCharType="end"/>
      </w:r>
      <w:r w:rsidR="00870C81" w:rsidRPr="007700B1">
        <w:t>.</w:t>
      </w:r>
    </w:p>
    <w:p w14:paraId="2F5FEF23" w14:textId="77777777" w:rsidR="00CA2780" w:rsidRDefault="00CA2780" w:rsidP="00423C4C"/>
    <w:p w14:paraId="42826472" w14:textId="4B9DF840" w:rsidR="00E87680" w:rsidRPr="007700B1" w:rsidRDefault="00870C81" w:rsidP="00423C4C">
      <w:r w:rsidRPr="007700B1">
        <w:t xml:space="preserve">The second data set we compared with is from </w:t>
      </w:r>
      <w:proofErr w:type="spellStart"/>
      <w:r w:rsidR="007B51BE" w:rsidRPr="007700B1">
        <w:t>Mekonnen</w:t>
      </w:r>
      <w:proofErr w:type="spellEnd"/>
      <w:r w:rsidR="007B51BE" w:rsidRPr="007700B1">
        <w:t>, M.M. and Hoekstra, A.Y. 2011</w:t>
      </w:r>
      <w:r w:rsidR="007B51BE" w:rsidRPr="007700B1">
        <w:fldChar w:fldCharType="begin"/>
      </w:r>
      <w:r w:rsidR="00684AB8">
        <w:instrText xml:space="preserve"> ADDIN ZOTERO_ITEM CSL_CITATION {"citationID":"2idE72KU","properties":{"formattedCitation":"\\super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7B51BE" w:rsidRPr="007700B1">
        <w:fldChar w:fldCharType="separate"/>
      </w:r>
      <w:r w:rsidR="00684AB8" w:rsidRPr="00684AB8">
        <w:rPr>
          <w:rFonts w:cs="Calibri"/>
          <w:szCs w:val="24"/>
          <w:vertAlign w:val="superscript"/>
        </w:rPr>
        <w:t>15</w:t>
      </w:r>
      <w:r w:rsidR="007B51BE" w:rsidRPr="007700B1">
        <w:fldChar w:fldCharType="end"/>
      </w:r>
      <w:r w:rsidR="007B51BE" w:rsidRPr="007700B1">
        <w:t xml:space="preserve">. </w:t>
      </w:r>
      <w:r w:rsidRPr="007700B1">
        <w:t>It contains monthly total blue water consumption values representing an average of years 1996-2005</w:t>
      </w:r>
      <w:r w:rsidR="00142ED6" w:rsidRPr="007700B1">
        <w:t>,</w:t>
      </w:r>
      <w:r w:rsidR="00636B96" w:rsidRPr="007700B1">
        <w:t xml:space="preserve"> which we compare to the base year values from 2010 from this study</w:t>
      </w:r>
      <w:r w:rsidRPr="007700B1">
        <w:t>. The sectoral breakdown is different</w:t>
      </w:r>
      <w:r w:rsidR="00636B96" w:rsidRPr="007700B1">
        <w:t xml:space="preserve"> between the two datasets</w:t>
      </w:r>
      <w:r w:rsidR="00040758" w:rsidRPr="007700B1">
        <w:t>,</w:t>
      </w:r>
      <w:r w:rsidR="00E87680" w:rsidRPr="007700B1">
        <w:t xml:space="preserve"> </w:t>
      </w:r>
      <w:r w:rsidRPr="007700B1">
        <w:t xml:space="preserve">but </w:t>
      </w:r>
      <w:r w:rsidR="006825F7" w:rsidRPr="007700B1">
        <w:t xml:space="preserve">the datasets are </w:t>
      </w:r>
      <w:r w:rsidR="00E87680" w:rsidRPr="007700B1">
        <w:t xml:space="preserve">at the same </w:t>
      </w:r>
      <w:r w:rsidRPr="007700B1">
        <w:t>spatial</w:t>
      </w:r>
      <w:r w:rsidR="002950C9">
        <w:t>-temporal</w:t>
      </w:r>
      <w:r w:rsidRPr="007700B1">
        <w:t xml:space="preserve"> resolution, so we compare monthly totals for each grid cell.</w:t>
      </w:r>
      <w:r w:rsidR="00CD1550">
        <w:t xml:space="preserve"> Comparing datasets cell by cell is highly sensitive to local differences, and since our spatial downscaling is based on proxy </w:t>
      </w:r>
      <w:proofErr w:type="gramStart"/>
      <w:r w:rsidR="00CD1550">
        <w:t>quantities</w:t>
      </w:r>
      <w:proofErr w:type="gramEnd"/>
      <w:r w:rsidR="00CD1550">
        <w:t xml:space="preserve"> we do not expect every detail to be recreated exactly.</w:t>
      </w:r>
    </w:p>
    <w:p w14:paraId="7B11750E" w14:textId="77777777" w:rsidR="00E87680" w:rsidRPr="007700B1" w:rsidRDefault="00E87680" w:rsidP="00423C4C"/>
    <w:p w14:paraId="17A749C4" w14:textId="3C781C81" w:rsidR="00E87680" w:rsidRPr="007700B1" w:rsidRDefault="002145E6" w:rsidP="00423C4C">
      <w:r>
        <w:t>Nonetheless, there is</w:t>
      </w:r>
      <w:r w:rsidR="00E87680" w:rsidRPr="007700B1">
        <w:t xml:space="preserve"> general agreement in the </w:t>
      </w:r>
      <w:r w:rsidR="00BC396E" w:rsidRPr="007700B1">
        <w:t xml:space="preserve">sub-regional patterns </w:t>
      </w:r>
      <w:r w:rsidR="00E87680" w:rsidRPr="007700B1">
        <w:t xml:space="preserve">across the </w:t>
      </w:r>
      <w:r w:rsidR="00BC396E" w:rsidRPr="007700B1">
        <w:t>data sets</w:t>
      </w:r>
      <w:r>
        <w:t xml:space="preserve"> as seen in Figure 5</w:t>
      </w:r>
      <w:r w:rsidR="00BC396E" w:rsidRPr="007700B1">
        <w:t>.</w:t>
      </w:r>
      <w:r w:rsidR="0091313B" w:rsidRPr="007700B1">
        <w:t xml:space="preserve"> </w:t>
      </w:r>
      <w:r w:rsidR="0091313B" w:rsidRPr="007700B1">
        <w:fldChar w:fldCharType="begin"/>
      </w:r>
      <w:r w:rsidR="0091313B" w:rsidRPr="007700B1">
        <w:instrText xml:space="preserve"> REF _Ref102742407 \h </w:instrText>
      </w:r>
      <w:r w:rsidR="00E93450" w:rsidRPr="007700B1">
        <w:instrText xml:space="preserve"> \* MERGEFORMAT </w:instrText>
      </w:r>
      <w:r w:rsidR="0091313B" w:rsidRPr="007700B1">
        <w:fldChar w:fldCharType="separate"/>
      </w:r>
      <w:r w:rsidR="00EE391F" w:rsidRPr="007700B1">
        <w:t xml:space="preserve">Figure </w:t>
      </w:r>
      <w:r w:rsidR="00EE391F" w:rsidRPr="00EE391F">
        <w:rPr>
          <w:noProof/>
        </w:rPr>
        <w:t>6</w:t>
      </w:r>
      <w:r w:rsidR="0091313B" w:rsidRPr="007700B1">
        <w:fldChar w:fldCharType="end"/>
      </w:r>
      <w:r w:rsidR="00BC396E" w:rsidRPr="007700B1">
        <w:t xml:space="preserve"> </w:t>
      </w:r>
      <w:r w:rsidR="00E87680" w:rsidRPr="007700B1">
        <w:t>also shows similar sub-annual patterns across the dataset with some differences in total values being attributed to underlying data and year of the study.</w:t>
      </w:r>
    </w:p>
    <w:p w14:paraId="66DC643C" w14:textId="7A18D052" w:rsidR="00E87680" w:rsidRPr="007700B1" w:rsidRDefault="00E87680" w:rsidP="00423C4C"/>
    <w:p w14:paraId="35241CB3" w14:textId="58DFE61C" w:rsidR="007B51BE" w:rsidRPr="007700B1" w:rsidRDefault="000D4160" w:rsidP="007B51BE">
      <w:pPr>
        <w:keepNext/>
        <w:ind w:left="-360"/>
      </w:pPr>
      <w:r>
        <w:rPr>
          <w:noProof/>
        </w:rPr>
        <w:lastRenderedPageBreak/>
        <w:drawing>
          <wp:inline distT="0" distB="0" distL="0" distR="0" wp14:anchorId="50C3E4D3" wp14:editId="5B9D7854">
            <wp:extent cx="6429375" cy="4946564"/>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34573" cy="4950563"/>
                    </a:xfrm>
                    <a:prstGeom prst="rect">
                      <a:avLst/>
                    </a:prstGeom>
                    <a:noFill/>
                    <a:ln>
                      <a:noFill/>
                    </a:ln>
                  </pic:spPr>
                </pic:pic>
              </a:graphicData>
            </a:graphic>
          </wp:inline>
        </w:drawing>
      </w:r>
    </w:p>
    <w:p w14:paraId="24FCD101" w14:textId="4229DCAA" w:rsidR="00E87680" w:rsidRPr="007700B1" w:rsidRDefault="007B51BE" w:rsidP="007B51BE">
      <w:pPr>
        <w:pStyle w:val="Caption"/>
        <w:rPr>
          <w:i w:val="0"/>
          <w:iCs w:val="0"/>
        </w:rPr>
      </w:pPr>
      <w:bookmarkStart w:id="183" w:name="_Ref102742397"/>
      <w:bookmarkStart w:id="184" w:name="_Hlk102742150"/>
      <w:commentRangeStart w:id="185"/>
      <w:r w:rsidRPr="007700B1">
        <w:rPr>
          <w:i w:val="0"/>
          <w:iCs w:val="0"/>
        </w:rPr>
        <w:t xml:space="preserve">Figure </w:t>
      </w:r>
      <w:r w:rsidR="00F84DD0" w:rsidRPr="007700B1">
        <w:rPr>
          <w:i w:val="0"/>
          <w:iCs w:val="0"/>
        </w:rPr>
        <w:fldChar w:fldCharType="begin"/>
      </w:r>
      <w:r w:rsidR="00F84DD0" w:rsidRPr="007700B1">
        <w:rPr>
          <w:i w:val="0"/>
          <w:iCs w:val="0"/>
        </w:rPr>
        <w:instrText xml:space="preserve"> SEQ Figure \* ARABIC </w:instrText>
      </w:r>
      <w:r w:rsidR="00F84DD0" w:rsidRPr="007700B1">
        <w:rPr>
          <w:i w:val="0"/>
          <w:iCs w:val="0"/>
        </w:rPr>
        <w:fldChar w:fldCharType="separate"/>
      </w:r>
      <w:r w:rsidR="00EE391F">
        <w:rPr>
          <w:i w:val="0"/>
          <w:iCs w:val="0"/>
          <w:noProof/>
        </w:rPr>
        <w:t>5</w:t>
      </w:r>
      <w:r w:rsidR="00F84DD0" w:rsidRPr="007700B1">
        <w:rPr>
          <w:i w:val="0"/>
          <w:iCs w:val="0"/>
          <w:noProof/>
        </w:rPr>
        <w:fldChar w:fldCharType="end"/>
      </w:r>
      <w:bookmarkEnd w:id="183"/>
      <w:r w:rsidRPr="007700B1">
        <w:rPr>
          <w:i w:val="0"/>
          <w:iCs w:val="0"/>
        </w:rPr>
        <w:t xml:space="preserve"> Spatial distribution of water withdrawals and consumption across this study</w:t>
      </w:r>
      <w:ins w:id="186" w:author="Thompson, Isaac F" w:date="2022-10-25T12:06:00Z">
        <w:r w:rsidR="001D22BD">
          <w:rPr>
            <w:i w:val="0"/>
            <w:iCs w:val="0"/>
          </w:rPr>
          <w:t xml:space="preserve"> (year 2010)</w:t>
        </w:r>
      </w:ins>
      <w:r w:rsidRPr="007700B1">
        <w:rPr>
          <w:i w:val="0"/>
          <w:iCs w:val="0"/>
        </w:rPr>
        <w:t>, Huang et al. 2018</w:t>
      </w:r>
      <w:r w:rsidR="0091313B" w:rsidRPr="007700B1">
        <w:rPr>
          <w:i w:val="0"/>
          <w:iCs w:val="0"/>
        </w:rPr>
        <w:fldChar w:fldCharType="begin"/>
      </w:r>
      <w:r w:rsidR="00684AB8">
        <w:rPr>
          <w:i w:val="0"/>
          <w:iCs w:val="0"/>
        </w:rPr>
        <w:instrText xml:space="preserve"> ADDIN ZOTERO_ITEM CSL_CITATION {"citationID":"XMQvQqrn","properties":{"formattedCitation":"\\super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i w:val="0"/>
          <w:iCs w:val="0"/>
        </w:rPr>
        <w:instrText>∘</w:instrText>
      </w:r>
      <w:r w:rsidR="00684AB8">
        <w:rPr>
          <w:i w:val="0"/>
          <w:iCs w:val="0"/>
        </w:rPr>
        <w:instrText>&lt;/sup&gt;&lt;/span&gt;) sectoral water withdrawal dataset for the period 1971</w:instrText>
      </w:r>
      <w:r w:rsidR="00684AB8">
        <w:rPr>
          <w:rFonts w:cs="Calibri"/>
          <w:i w:val="0"/>
          <w:iCs w:val="0"/>
        </w:rPr>
        <w:instrText>–</w:instrText>
      </w:r>
      <w:r w:rsidR="00684AB8">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0091313B" w:rsidRPr="007700B1">
        <w:rPr>
          <w:i w:val="0"/>
          <w:iCs w:val="0"/>
        </w:rPr>
        <w:fldChar w:fldCharType="separate"/>
      </w:r>
      <w:r w:rsidR="00684AB8" w:rsidRPr="00684AB8">
        <w:rPr>
          <w:rFonts w:cs="Calibri"/>
          <w:szCs w:val="24"/>
          <w:vertAlign w:val="superscript"/>
        </w:rPr>
        <w:t>13</w:t>
      </w:r>
      <w:r w:rsidR="0091313B" w:rsidRPr="007700B1">
        <w:rPr>
          <w:i w:val="0"/>
          <w:iCs w:val="0"/>
        </w:rPr>
        <w:fldChar w:fldCharType="end"/>
      </w:r>
      <w:r w:rsidRPr="007700B1">
        <w:rPr>
          <w:i w:val="0"/>
          <w:iCs w:val="0"/>
        </w:rPr>
        <w:t xml:space="preserve"> </w:t>
      </w:r>
      <w:ins w:id="187" w:author="Thompson, Isaac F" w:date="2022-10-25T12:06:00Z">
        <w:r w:rsidR="001D22BD">
          <w:rPr>
            <w:i w:val="0"/>
            <w:iCs w:val="0"/>
          </w:rPr>
          <w:t xml:space="preserve">(year 2010) </w:t>
        </w:r>
      </w:ins>
      <w:r w:rsidRPr="007700B1">
        <w:rPr>
          <w:i w:val="0"/>
          <w:iCs w:val="0"/>
        </w:rPr>
        <w:t xml:space="preserve">and </w:t>
      </w:r>
      <w:proofErr w:type="spellStart"/>
      <w:r w:rsidRPr="007700B1">
        <w:rPr>
          <w:i w:val="0"/>
          <w:iCs w:val="0"/>
        </w:rPr>
        <w:t>Mekonnen</w:t>
      </w:r>
      <w:proofErr w:type="spellEnd"/>
      <w:r w:rsidRPr="007700B1">
        <w:rPr>
          <w:i w:val="0"/>
          <w:iCs w:val="0"/>
        </w:rPr>
        <w:t>, M.M. and Hoekstra, A.Y. 2011</w:t>
      </w:r>
      <w:r w:rsidR="0091313B" w:rsidRPr="007700B1">
        <w:rPr>
          <w:i w:val="0"/>
          <w:iCs w:val="0"/>
        </w:rPr>
        <w:fldChar w:fldCharType="begin"/>
      </w:r>
      <w:r w:rsidR="00684AB8">
        <w:rPr>
          <w:i w:val="0"/>
          <w:iCs w:val="0"/>
        </w:rPr>
        <w:instrText xml:space="preserve"> ADDIN ZOTERO_ITEM CSL_CITATION {"citationID":"ofsFZhnl","properties":{"formattedCitation":"\\super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0091313B" w:rsidRPr="007700B1">
        <w:rPr>
          <w:i w:val="0"/>
          <w:iCs w:val="0"/>
        </w:rPr>
        <w:fldChar w:fldCharType="separate"/>
      </w:r>
      <w:r w:rsidR="00684AB8" w:rsidRPr="00684AB8">
        <w:rPr>
          <w:rFonts w:cs="Calibri"/>
          <w:szCs w:val="24"/>
          <w:vertAlign w:val="superscript"/>
        </w:rPr>
        <w:t>15</w:t>
      </w:r>
      <w:r w:rsidR="0091313B" w:rsidRPr="007700B1">
        <w:rPr>
          <w:i w:val="0"/>
          <w:iCs w:val="0"/>
        </w:rPr>
        <w:fldChar w:fldCharType="end"/>
      </w:r>
      <w:commentRangeEnd w:id="185"/>
      <w:ins w:id="188" w:author="Thompson, Isaac F" w:date="2022-10-25T12:06:00Z">
        <w:r w:rsidR="001D22BD">
          <w:rPr>
            <w:i w:val="0"/>
            <w:iCs w:val="0"/>
          </w:rPr>
          <w:t xml:space="preserve"> (</w:t>
        </w:r>
      </w:ins>
      <w:ins w:id="189" w:author="Thompson, Isaac F" w:date="2022-10-25T12:07:00Z">
        <w:r w:rsidR="001D22BD">
          <w:rPr>
            <w:i w:val="0"/>
            <w:iCs w:val="0"/>
          </w:rPr>
          <w:t>average</w:t>
        </w:r>
      </w:ins>
      <w:ins w:id="190" w:author="Thompson, Isaac F" w:date="2022-10-25T12:08:00Z">
        <w:r w:rsidR="001D22BD">
          <w:rPr>
            <w:i w:val="0"/>
            <w:iCs w:val="0"/>
          </w:rPr>
          <w:t xml:space="preserve"> of</w:t>
        </w:r>
      </w:ins>
      <w:ins w:id="191" w:author="Thompson, Isaac F" w:date="2022-10-25T12:06:00Z">
        <w:r w:rsidR="001D22BD">
          <w:rPr>
            <w:i w:val="0"/>
            <w:iCs w:val="0"/>
          </w:rPr>
          <w:t xml:space="preserve"> years 1996-2005)</w:t>
        </w:r>
      </w:ins>
      <w:r w:rsidR="00F232C4">
        <w:rPr>
          <w:rStyle w:val="CommentReference"/>
          <w:i w:val="0"/>
          <w:iCs w:val="0"/>
          <w:color w:val="auto"/>
        </w:rPr>
        <w:commentReference w:id="185"/>
      </w:r>
    </w:p>
    <w:bookmarkEnd w:id="184"/>
    <w:p w14:paraId="7C3F5505" w14:textId="6B8BBCAE" w:rsidR="00E87680" w:rsidRPr="007700B1" w:rsidRDefault="00E87680" w:rsidP="00423C4C"/>
    <w:p w14:paraId="1E00A742" w14:textId="610179CD" w:rsidR="00BC396E" w:rsidRPr="007700B1" w:rsidRDefault="00350D15" w:rsidP="00423C4C">
      <w:del w:id="192" w:author="Thompson, Isaac F" w:date="2022-10-25T11:27:00Z">
        <w:r w:rsidRPr="007700B1" w:rsidDel="00877353">
          <w:rPr>
            <w:noProof/>
          </w:rPr>
          <w:lastRenderedPageBreak/>
          <w:drawing>
            <wp:inline distT="0" distB="0" distL="0" distR="0" wp14:anchorId="20514171" wp14:editId="3C26FB95">
              <wp:extent cx="5291455" cy="366268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1455" cy="3662680"/>
                      </a:xfrm>
                      <a:prstGeom prst="rect">
                        <a:avLst/>
                      </a:prstGeom>
                      <a:noFill/>
                      <a:ln>
                        <a:noFill/>
                      </a:ln>
                    </pic:spPr>
                  </pic:pic>
                </a:graphicData>
              </a:graphic>
            </wp:inline>
          </w:drawing>
        </w:r>
      </w:del>
      <w:ins w:id="193" w:author="Thompson, Isaac F" w:date="2022-10-25T11:28:00Z">
        <w:r w:rsidR="00877353">
          <w:rPr>
            <w:noProof/>
          </w:rPr>
          <w:drawing>
            <wp:inline distT="0" distB="0" distL="0" distR="0" wp14:anchorId="50C9AFF9" wp14:editId="30F1E498">
              <wp:extent cx="5909734" cy="3943132"/>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2651" cy="3945078"/>
                      </a:xfrm>
                      <a:prstGeom prst="rect">
                        <a:avLst/>
                      </a:prstGeom>
                      <a:noFill/>
                      <a:ln>
                        <a:noFill/>
                      </a:ln>
                    </pic:spPr>
                  </pic:pic>
                </a:graphicData>
              </a:graphic>
            </wp:inline>
          </w:drawing>
        </w:r>
      </w:ins>
    </w:p>
    <w:p w14:paraId="04C25429" w14:textId="7C94A832" w:rsidR="0091313B" w:rsidRPr="007700B1" w:rsidRDefault="0091313B" w:rsidP="0091313B">
      <w:pPr>
        <w:pStyle w:val="Caption"/>
        <w:rPr>
          <w:i w:val="0"/>
          <w:iCs w:val="0"/>
        </w:rPr>
      </w:pPr>
      <w:bookmarkStart w:id="194" w:name="_Ref102742407"/>
      <w:commentRangeStart w:id="195"/>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6</w:t>
      </w:r>
      <w:r w:rsidR="00B059B3" w:rsidRPr="007700B1">
        <w:rPr>
          <w:i w:val="0"/>
          <w:iCs w:val="0"/>
          <w:noProof/>
        </w:rPr>
        <w:fldChar w:fldCharType="end"/>
      </w:r>
      <w:bookmarkEnd w:id="194"/>
      <w:r w:rsidRPr="007700B1">
        <w:rPr>
          <w:i w:val="0"/>
          <w:iCs w:val="0"/>
        </w:rPr>
        <w:t xml:space="preserve"> Temporal distribution of </w:t>
      </w:r>
      <w:r w:rsidR="001872C9">
        <w:rPr>
          <w:i w:val="0"/>
          <w:iCs w:val="0"/>
        </w:rPr>
        <w:t xml:space="preserve">global </w:t>
      </w:r>
      <w:r w:rsidRPr="007700B1">
        <w:rPr>
          <w:i w:val="0"/>
          <w:iCs w:val="0"/>
        </w:rPr>
        <w:t>water withdrawals and consumption</w:t>
      </w:r>
      <w:del w:id="196" w:author="Thompson, Isaac F" w:date="2022-10-25T12:08:00Z">
        <w:r w:rsidRPr="007700B1" w:rsidDel="001D22BD">
          <w:rPr>
            <w:i w:val="0"/>
            <w:iCs w:val="0"/>
          </w:rPr>
          <w:delText xml:space="preserve"> </w:delText>
        </w:r>
      </w:del>
      <w:ins w:id="197" w:author="Thompson, Isaac F" w:date="2022-10-25T12:08:00Z">
        <w:r w:rsidR="001D22BD">
          <w:rPr>
            <w:i w:val="0"/>
            <w:iCs w:val="0"/>
          </w:rPr>
          <w:t xml:space="preserve"> </w:t>
        </w:r>
      </w:ins>
      <w:r w:rsidRPr="007700B1">
        <w:rPr>
          <w:i w:val="0"/>
          <w:iCs w:val="0"/>
        </w:rPr>
        <w:t>across this study</w:t>
      </w:r>
      <w:ins w:id="198" w:author="Thompson, Isaac F" w:date="2022-10-25T12:08:00Z">
        <w:r w:rsidR="001D22BD">
          <w:rPr>
            <w:i w:val="0"/>
            <w:iCs w:val="0"/>
          </w:rPr>
          <w:t xml:space="preserve"> (year 2010)</w:t>
        </w:r>
      </w:ins>
      <w:r w:rsidRPr="007700B1">
        <w:rPr>
          <w:i w:val="0"/>
          <w:iCs w:val="0"/>
        </w:rPr>
        <w:t>, Huang et al. 2018</w:t>
      </w:r>
      <w:r w:rsidRPr="007700B1">
        <w:rPr>
          <w:i w:val="0"/>
          <w:iCs w:val="0"/>
        </w:rPr>
        <w:fldChar w:fldCharType="begin"/>
      </w:r>
      <w:r w:rsidR="00684AB8">
        <w:rPr>
          <w:i w:val="0"/>
          <w:iCs w:val="0"/>
        </w:rPr>
        <w:instrText xml:space="preserve"> ADDIN ZOTERO_ITEM CSL_CITATION {"citationID":"iDOSCR1C","properties":{"formattedCitation":"\\super 13\\nosupersub{}","plainCitation":"13","noteIndex":0},"citationItems":[{"id":1402,"uris":["http://zotero.org/users/2476381/items/S5VQBL6B"],"itemData":{"id":1402,"type":"article-journal","abstract":"&lt;p&gt;&lt;strong class=\"journal-contentHeaderColor\"&gt;Abstract.&lt;/strong&gt; Human water withdrawal has increasingly altered the global water cycle in past decades, yet our understanding of its driving forces and patterns is limited. Reported historical estimates of sectoral water withdrawals are often sparse and incomplete, mainly restricted to water withdrawal estimates available at annual and country scales, due to a lack of observations at seasonal and local scales. In this study, through collecting and consolidating various sources of reported data and developing spatial and temporal statistical downscaling algorithms, we reconstruct a global monthly gridded (0.5&lt;span class=\"inline-formula\"&gt;&lt;sup&gt;</w:instrText>
      </w:r>
      <w:r w:rsidR="00684AB8">
        <w:rPr>
          <w:rFonts w:ascii="Cambria Math" w:hAnsi="Cambria Math" w:cs="Cambria Math"/>
          <w:i w:val="0"/>
          <w:iCs w:val="0"/>
        </w:rPr>
        <w:instrText>∘</w:instrText>
      </w:r>
      <w:r w:rsidR="00684AB8">
        <w:rPr>
          <w:i w:val="0"/>
          <w:iCs w:val="0"/>
        </w:rPr>
        <w:instrText>&lt;/sup&gt;&lt;/span&gt;) sectoral water withdrawal dataset for the period 1971</w:instrText>
      </w:r>
      <w:r w:rsidR="00684AB8">
        <w:rPr>
          <w:rFonts w:cs="Calibri"/>
          <w:i w:val="0"/>
          <w:iCs w:val="0"/>
        </w:rPr>
        <w:instrText>–</w:instrText>
      </w:r>
      <w:r w:rsidR="00684AB8">
        <w:rPr>
          <w:i w:val="0"/>
          <w:iCs w:val="0"/>
        </w:rPr>
        <w:instrText xml:space="preserve">2010, which distinguishes six water use sectors, i.e., irrigation, domestic, electricity generation (cooling of thermal power plants), livestock, mining, and manufacturing. Based on the reconstructed dataset, the spatial and temporal patterns of historical water withdrawal are analyzed. Results show that total global water withdrawal has increased significantly during 1971–2010, mainly driven by the increase in irrigation water withdrawal. Regions with high water withdrawal are those densely populated or with large irrigated cropland production, e.g., the United States (US), eastern China, India, and Europe. Seasonally, irrigation water withdrawal in summer for the major crops contributes a large percentage of total annual irrigation water withdrawal in mid- and high-latitude regions, and the dominant season of irrigation water withdrawal is also different across regions. Domestic water withdrawal is mostly characterized by a summer peak, while water withdrawal for electricity generation has a winter peak in high-latitude regions and a summer peak in low-latitude regions. Despite the overall increasing trend, irrigation in the western US and domestic water withdrawal in western Europe exhibit a decreasing trend. Our results highlight the distinct spatial pattern of human water use by sectors at the seasonal and annual timescales. The reconstructed gridded water withdrawal dataset is open access, and can be used for examining issues related to water withdrawals at fine spatial, temporal, and sectoral scales.&lt;/p&gt;","container-title":"Hydrology and Earth System Sciences","DOI":"10.5194/hess-22-2117-2018","ISSN":"1027-5606","issue":"4","language":"English","note":"publisher: Copernicus GmbH","page":"2117-2133","source":"hess.copernicus.org","title":"Reconstruction of global gridded monthly sectoral water withdrawals for 1971–2010 and analysis of their spatiotemporal patterns","volume":"22","author":[{"family":"Huang","given":"Zhongwei"},{"family":"Hejazi","given":"Mohamad"},{"family":"Li","given":"Xinya"},{"family":"Tang","given":"Qiuhong"},{"family":"Vernon","given":"Chris"},{"family":"Leng","given":"Guoyong"},{"family":"Liu","given":"Yaling"},{"family":"Döll","given":"Petra"},{"family":"Eisner","given":"Stephanie"},{"family":"Gerten","given":"Dieter"},{"family":"Hanasaki","given":"Naota"},{"family":"Wada","given":"Yoshihide"}],"issued":{"date-parts":[["2018",4,6]]}}}],"schema":"https://github.com/citation-style-language/schema/raw/master/csl-citation.json"} </w:instrText>
      </w:r>
      <w:r w:rsidRPr="007700B1">
        <w:rPr>
          <w:i w:val="0"/>
          <w:iCs w:val="0"/>
        </w:rPr>
        <w:fldChar w:fldCharType="separate"/>
      </w:r>
      <w:r w:rsidR="00684AB8" w:rsidRPr="00684AB8">
        <w:rPr>
          <w:rFonts w:cs="Calibri"/>
          <w:szCs w:val="24"/>
          <w:vertAlign w:val="superscript"/>
        </w:rPr>
        <w:t>13</w:t>
      </w:r>
      <w:r w:rsidRPr="007700B1">
        <w:rPr>
          <w:i w:val="0"/>
          <w:iCs w:val="0"/>
        </w:rPr>
        <w:fldChar w:fldCharType="end"/>
      </w:r>
      <w:r w:rsidRPr="007700B1">
        <w:rPr>
          <w:i w:val="0"/>
          <w:iCs w:val="0"/>
        </w:rPr>
        <w:t xml:space="preserve"> </w:t>
      </w:r>
      <w:ins w:id="199" w:author="Thompson, Isaac F" w:date="2022-10-25T12:08:00Z">
        <w:r w:rsidR="001D22BD">
          <w:rPr>
            <w:i w:val="0"/>
            <w:iCs w:val="0"/>
          </w:rPr>
          <w:t xml:space="preserve">(year 2010) </w:t>
        </w:r>
      </w:ins>
      <w:r w:rsidRPr="007700B1">
        <w:rPr>
          <w:i w:val="0"/>
          <w:iCs w:val="0"/>
        </w:rPr>
        <w:t>and Me</w:t>
      </w:r>
      <w:proofErr w:type="spellStart"/>
      <w:r w:rsidRPr="007700B1">
        <w:rPr>
          <w:i w:val="0"/>
          <w:iCs w:val="0"/>
        </w:rPr>
        <w:t>konnen</w:t>
      </w:r>
      <w:proofErr w:type="spellEnd"/>
      <w:r w:rsidRPr="007700B1">
        <w:rPr>
          <w:i w:val="0"/>
          <w:iCs w:val="0"/>
        </w:rPr>
        <w:t>, M.M. and Hoekstra, A.Y. 2011</w:t>
      </w:r>
      <w:r w:rsidRPr="007700B1">
        <w:rPr>
          <w:i w:val="0"/>
          <w:iCs w:val="0"/>
        </w:rPr>
        <w:fldChar w:fldCharType="begin"/>
      </w:r>
      <w:r w:rsidR="00684AB8">
        <w:rPr>
          <w:i w:val="0"/>
          <w:iCs w:val="0"/>
        </w:rPr>
        <w:instrText xml:space="preserve"> ADDIN ZOTERO_ITEM CSL_CITATION {"citationID":"SAAYa4Oe","properties":{"formattedCitation":"\\super 15\\nosupersub{}","plainCitation":"15","noteIndex":0},"citationItems":[{"id":1468,"uris":["http://zotero.org/users/2476381/items/QRU4EFSB"],"itemData":{"id":1468,"type":"report","event-place":"Delft, the Netherlands","number":"Report Series No.50","publisher":"UNESCO-IHE","publisher-place":"Delft, the Netherlands","title":"Total monthly blue water footprints of production at a 30 × 30 arc minute grid resolution (1996-2005)","URL":"https://waterfootprint.org/en/resources/waterstat/monthly-gridded-blue-water-footprint-statistics/","author":[{"family":"Mekonnen","given":"Mesfin M."},{"family":"Hoekstra","given":"Arjen Y."}],"issued":{"date-parts":[["2011"]]}}}],"schema":"https://github.com/citation-style-language/schema/raw/master/csl-citation.json"} </w:instrText>
      </w:r>
      <w:r w:rsidRPr="007700B1">
        <w:rPr>
          <w:i w:val="0"/>
          <w:iCs w:val="0"/>
        </w:rPr>
        <w:fldChar w:fldCharType="separate"/>
      </w:r>
      <w:r w:rsidR="00684AB8" w:rsidRPr="00684AB8">
        <w:rPr>
          <w:rFonts w:cs="Calibri"/>
          <w:szCs w:val="24"/>
          <w:vertAlign w:val="superscript"/>
        </w:rPr>
        <w:t>15</w:t>
      </w:r>
      <w:r w:rsidRPr="007700B1">
        <w:rPr>
          <w:i w:val="0"/>
          <w:iCs w:val="0"/>
        </w:rPr>
        <w:fldChar w:fldCharType="end"/>
      </w:r>
      <w:commentRangeEnd w:id="195"/>
      <w:ins w:id="200" w:author="Thompson, Isaac F" w:date="2022-10-25T12:08:00Z">
        <w:r w:rsidR="001D22BD">
          <w:rPr>
            <w:i w:val="0"/>
            <w:iCs w:val="0"/>
          </w:rPr>
          <w:t xml:space="preserve"> (average </w:t>
        </w:r>
      </w:ins>
      <w:ins w:id="201" w:author="Thompson, Isaac F" w:date="2022-10-25T12:09:00Z">
        <w:r w:rsidR="001D22BD">
          <w:rPr>
            <w:i w:val="0"/>
            <w:iCs w:val="0"/>
          </w:rPr>
          <w:t xml:space="preserve">of </w:t>
        </w:r>
      </w:ins>
      <w:ins w:id="202" w:author="Thompson, Isaac F" w:date="2022-10-25T12:08:00Z">
        <w:r w:rsidR="001D22BD">
          <w:rPr>
            <w:i w:val="0"/>
            <w:iCs w:val="0"/>
          </w:rPr>
          <w:t>years 1996-2005)</w:t>
        </w:r>
      </w:ins>
      <w:r w:rsidR="00870D8D">
        <w:rPr>
          <w:rStyle w:val="CommentReference"/>
          <w:i w:val="0"/>
          <w:iCs w:val="0"/>
          <w:color w:val="auto"/>
        </w:rPr>
        <w:commentReference w:id="195"/>
      </w:r>
    </w:p>
    <w:p w14:paraId="725FF263" w14:textId="77777777" w:rsidR="006A42F1" w:rsidRPr="007700B1" w:rsidRDefault="006A42F1" w:rsidP="006A42F1">
      <w:pPr>
        <w:rPr>
          <w:b/>
        </w:rPr>
      </w:pPr>
    </w:p>
    <w:p w14:paraId="7343BCC3" w14:textId="7FDE1DA4" w:rsidR="008B508E" w:rsidRPr="007700B1" w:rsidRDefault="004E0C09" w:rsidP="00566B03">
      <w:pPr>
        <w:pStyle w:val="Heading3"/>
        <w:spacing w:before="0" w:after="0"/>
      </w:pPr>
      <w:r w:rsidRPr="007700B1">
        <w:t>Usage Notes</w:t>
      </w:r>
    </w:p>
    <w:p w14:paraId="4B7CF63C" w14:textId="4823B183" w:rsidR="00212771" w:rsidRPr="007700B1" w:rsidRDefault="00212771" w:rsidP="00212771">
      <w:pPr>
        <w:shd w:val="clear" w:color="auto" w:fill="FFFFFF"/>
        <w:jc w:val="left"/>
        <w:rPr>
          <w:rFonts w:asciiTheme="minorHAnsi" w:hAnsiTheme="minorHAnsi" w:cstheme="minorHAnsi"/>
          <w:lang w:val="en-US" w:eastAsia="en-US"/>
        </w:rPr>
      </w:pPr>
      <w:r w:rsidRPr="007700B1">
        <w:t xml:space="preserve">Users are encouraged to explore the accompanying meta-repository </w:t>
      </w:r>
      <w:r w:rsidRPr="007700B1">
        <w:rPr>
          <w:rFonts w:asciiTheme="minorHAnsi" w:hAnsiTheme="minorHAnsi" w:cstheme="minorHAnsi"/>
          <w:lang w:val="en-US" w:eastAsia="en-US"/>
        </w:rPr>
        <w:t>(</w:t>
      </w:r>
      <w:hyperlink r:id="rId23" w:history="1">
        <w:r w:rsidRPr="007700B1">
          <w:rPr>
            <w:rStyle w:val="Hyperlink"/>
          </w:rPr>
          <w:t>https://jgcri.github.io/khan-etal_2022_tethysSSPRCP/index.html</w:t>
        </w:r>
      </w:hyperlink>
      <w:r w:rsidRPr="007700B1">
        <w:rPr>
          <w:rFonts w:asciiTheme="minorHAnsi" w:hAnsiTheme="minorHAnsi" w:cstheme="minorHAnsi"/>
          <w:lang w:val="en-US" w:eastAsia="en-US"/>
        </w:rPr>
        <w:t>)</w:t>
      </w:r>
      <w:r w:rsidR="00AF434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which provides detailed visualization across the various scenarios, sectors and time periods. Users can then download specific datasets for water withdrawal or consumption for relevant sectors, crops and desired SSP, RCP or GCM from the accompany</w:t>
      </w:r>
      <w:r w:rsidR="008B508E" w:rsidRPr="007700B1">
        <w:rPr>
          <w:rFonts w:asciiTheme="minorHAnsi" w:hAnsiTheme="minorHAnsi" w:cstheme="minorHAnsi"/>
          <w:lang w:val="en-US" w:eastAsia="en-US"/>
        </w:rPr>
        <w:t>ing</w:t>
      </w:r>
      <w:r w:rsidRPr="007700B1">
        <w:rPr>
          <w:rFonts w:asciiTheme="minorHAnsi" w:hAnsiTheme="minorHAnsi" w:cstheme="minorHAnsi"/>
          <w:lang w:val="en-US" w:eastAsia="en-US"/>
        </w:rPr>
        <w:t xml:space="preserve"> dataset repository</w:t>
      </w:r>
      <w:r w:rsidR="00EF5259">
        <w:rPr>
          <w:rFonts w:asciiTheme="minorHAnsi" w:hAnsiTheme="minorHAnsi" w:cstheme="minorHAnsi"/>
          <w:lang w:val="en-US" w:eastAsia="en-US"/>
        </w:rPr>
        <w:fldChar w:fldCharType="begin"/>
      </w:r>
      <w:r w:rsidR="00A119CB">
        <w:rPr>
          <w:rFonts w:asciiTheme="minorHAnsi" w:hAnsiTheme="minorHAnsi" w:cstheme="minorHAnsi"/>
          <w:lang w:val="en-US" w:eastAsia="en-US"/>
        </w:rPr>
        <w:instrText xml:space="preserve"> ADDIN ZOTERO_ITEM CSL_CITATION {"citationID":"0CeeisAN","properties":{"formattedCitation":"\\super 20\\nosupersub{}","plainCitation":"20","noteIndex":0},"citationItems":[{"id":1520,"uris":["http://zotero.org/users/2476381/items/BXNA4FVZ"],"itemData":{"id":1520,"type":"webpage","container-title":"Harvard Dataverse","title":"Output Data: tethys_v1.3.1_main_ssp_rcp V1","URL":"https://doi.org/10.7910/DVN/VIQEAB","author":[{"family":"Khan","given":"Zarrar"},{"family":"Thompson","given":"Isaac"},{"family":"Vernon","given":"Chris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EF5259">
        <w:rPr>
          <w:rFonts w:asciiTheme="minorHAnsi" w:hAnsiTheme="minorHAnsi" w:cstheme="minorHAnsi"/>
          <w:lang w:val="en-US" w:eastAsia="en-US"/>
        </w:rPr>
        <w:fldChar w:fldCharType="separate"/>
      </w:r>
      <w:r w:rsidR="00A119CB" w:rsidRPr="00A119CB">
        <w:rPr>
          <w:rFonts w:cs="Calibri"/>
          <w:szCs w:val="24"/>
          <w:vertAlign w:val="superscript"/>
        </w:rPr>
        <w:t>20</w:t>
      </w:r>
      <w:r w:rsidR="00EF5259">
        <w:rPr>
          <w:rFonts w:asciiTheme="minorHAnsi" w:hAnsiTheme="minorHAnsi" w:cstheme="minorHAnsi"/>
          <w:lang w:val="en-US" w:eastAsia="en-US"/>
        </w:rPr>
        <w:fldChar w:fldCharType="end"/>
      </w:r>
      <w:r w:rsidR="008B508E" w:rsidRPr="007700B1">
        <w:rPr>
          <w:rFonts w:asciiTheme="minorHAnsi" w:hAnsiTheme="minorHAnsi" w:cstheme="minorHAnsi"/>
          <w:lang w:val="en-US" w:eastAsia="en-US"/>
        </w:rPr>
        <w:t xml:space="preserve"> (</w:t>
      </w:r>
      <w:hyperlink r:id="rId24" w:history="1">
        <w:r w:rsidR="008B508E" w:rsidRPr="007700B1">
          <w:rPr>
            <w:rStyle w:val="Hyperlink"/>
          </w:rPr>
          <w:t>https://doi.org/10.7910/DVN/VIQEAB</w:t>
        </w:r>
      </w:hyperlink>
      <w:r w:rsidR="008B508E"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to analyze the raw data. Some example figures from the meta-repository are presented </w:t>
      </w:r>
      <w:r w:rsidR="008B508E" w:rsidRPr="007700B1">
        <w:rPr>
          <w:rFonts w:asciiTheme="minorHAnsi" w:hAnsiTheme="minorHAnsi" w:cstheme="minorHAnsi"/>
          <w:lang w:val="en-US" w:eastAsia="en-US"/>
        </w:rPr>
        <w:t>in this section</w:t>
      </w:r>
      <w:r w:rsidRPr="007700B1">
        <w:rPr>
          <w:rFonts w:asciiTheme="minorHAnsi" w:hAnsiTheme="minorHAnsi" w:cstheme="minorHAnsi"/>
          <w:lang w:val="en-US" w:eastAsia="en-US"/>
        </w:rPr>
        <w:t>.</w:t>
      </w:r>
    </w:p>
    <w:p w14:paraId="40932573" w14:textId="7EA95778" w:rsidR="00212771" w:rsidRPr="007700B1" w:rsidRDefault="00212771" w:rsidP="00212771">
      <w:pPr>
        <w:shd w:val="clear" w:color="auto" w:fill="FFFFFF"/>
        <w:jc w:val="left"/>
        <w:rPr>
          <w:rFonts w:asciiTheme="minorHAnsi" w:hAnsiTheme="minorHAnsi" w:cstheme="minorHAnsi"/>
          <w:lang w:val="en-US" w:eastAsia="en-US"/>
        </w:rPr>
      </w:pPr>
    </w:p>
    <w:p w14:paraId="05A54071" w14:textId="7020323B" w:rsidR="00212771" w:rsidRPr="007700B1" w:rsidRDefault="000C04ED"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highlight w:val="yellow"/>
          <w:lang w:val="en-US" w:eastAsia="en-US"/>
        </w:rPr>
        <w:fldChar w:fldCharType="begin"/>
      </w:r>
      <w:r w:rsidRPr="007700B1">
        <w:rPr>
          <w:rFonts w:asciiTheme="minorHAnsi" w:hAnsiTheme="minorHAnsi" w:cstheme="minorHAnsi"/>
          <w:lang w:val="en-US" w:eastAsia="en-US"/>
        </w:rPr>
        <w:instrText xml:space="preserve"> REF _Ref102750618 \h </w:instrText>
      </w:r>
      <w:r w:rsidR="00E93450" w:rsidRPr="007700B1">
        <w:rPr>
          <w:rFonts w:asciiTheme="minorHAnsi" w:hAnsiTheme="minorHAnsi" w:cstheme="minorHAnsi"/>
          <w:highlight w:val="yellow"/>
          <w:lang w:val="en-US" w:eastAsia="en-US"/>
        </w:rPr>
        <w:instrText xml:space="preserve"> \* MERGEFORMAT </w:instrText>
      </w:r>
      <w:r w:rsidRPr="007700B1">
        <w:rPr>
          <w:rFonts w:asciiTheme="minorHAnsi" w:hAnsiTheme="minorHAnsi" w:cstheme="minorHAnsi"/>
          <w:highlight w:val="yellow"/>
          <w:lang w:val="en-US" w:eastAsia="en-US"/>
        </w:rPr>
      </w:r>
      <w:r w:rsidRPr="007700B1">
        <w:rPr>
          <w:rFonts w:asciiTheme="minorHAnsi" w:hAnsiTheme="minorHAnsi" w:cstheme="minorHAnsi"/>
          <w:highlight w:val="yellow"/>
          <w:lang w:val="en-US" w:eastAsia="en-US"/>
        </w:rPr>
        <w:fldChar w:fldCharType="separate"/>
      </w:r>
      <w:r w:rsidR="00EE391F" w:rsidRPr="007700B1">
        <w:t xml:space="preserve">Figure </w:t>
      </w:r>
      <w:r w:rsidR="00EE391F" w:rsidRPr="00EE391F">
        <w:rPr>
          <w:noProof/>
        </w:rPr>
        <w:t>7</w:t>
      </w:r>
      <w:r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a</w:t>
      </w:r>
      <w:r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 xml:space="preserve">shows the total </w:t>
      </w:r>
      <w:r w:rsidR="00317BDA" w:rsidRPr="007700B1">
        <w:rPr>
          <w:rFonts w:asciiTheme="minorHAnsi" w:hAnsiTheme="minorHAnsi" w:cstheme="minorHAnsi"/>
          <w:lang w:val="en-US" w:eastAsia="en-US"/>
        </w:rPr>
        <w:t xml:space="preserve">annual </w:t>
      </w:r>
      <w:r w:rsidR="00212771" w:rsidRPr="007700B1">
        <w:rPr>
          <w:rFonts w:asciiTheme="minorHAnsi" w:hAnsiTheme="minorHAnsi" w:cstheme="minorHAnsi"/>
          <w:lang w:val="en-US" w:eastAsia="en-US"/>
        </w:rPr>
        <w:t>water</w:t>
      </w:r>
      <w:r w:rsidR="008B508E" w:rsidRPr="007700B1">
        <w:rPr>
          <w:rFonts w:asciiTheme="minorHAnsi" w:hAnsiTheme="minorHAnsi" w:cstheme="minorHAnsi"/>
          <w:lang w:val="en-US" w:eastAsia="en-US"/>
        </w:rPr>
        <w:t xml:space="preserve"> </w:t>
      </w:r>
      <w:r w:rsidR="00212771" w:rsidRPr="007700B1">
        <w:rPr>
          <w:rFonts w:asciiTheme="minorHAnsi" w:hAnsiTheme="minorHAnsi" w:cstheme="minorHAnsi"/>
          <w:lang w:val="en-US" w:eastAsia="en-US"/>
        </w:rPr>
        <w:t>withdrawals by sector for each</w:t>
      </w:r>
      <w:r w:rsidR="00317BDA" w:rsidRPr="007700B1">
        <w:rPr>
          <w:rFonts w:asciiTheme="minorHAnsi" w:hAnsiTheme="minorHAnsi" w:cstheme="minorHAnsi"/>
          <w:lang w:val="en-US" w:eastAsia="en-US"/>
        </w:rPr>
        <w:t xml:space="preserve"> of the 75</w:t>
      </w:r>
      <w:r w:rsidR="00212771" w:rsidRPr="007700B1">
        <w:rPr>
          <w:rFonts w:asciiTheme="minorHAnsi" w:hAnsiTheme="minorHAnsi" w:cstheme="minorHAnsi"/>
          <w:lang w:val="en-US" w:eastAsia="en-US"/>
        </w:rPr>
        <w:t xml:space="preserve"> SSP-RCP-GCM combination</w:t>
      </w:r>
      <w:r w:rsidR="00317BDA" w:rsidRPr="007700B1">
        <w:rPr>
          <w:rFonts w:asciiTheme="minorHAnsi" w:hAnsiTheme="minorHAnsi" w:cstheme="minorHAnsi"/>
          <w:lang w:val="en-US" w:eastAsia="en-US"/>
        </w:rPr>
        <w:t>s from 2010 to 2100</w:t>
      </w:r>
      <w:r w:rsidR="00212771" w:rsidRPr="007700B1">
        <w:rPr>
          <w:rFonts w:asciiTheme="minorHAnsi" w:hAnsiTheme="minorHAnsi" w:cstheme="minorHAnsi"/>
          <w:lang w:val="en-US" w:eastAsia="en-US"/>
        </w:rPr>
        <w:t xml:space="preserve">. Similar figures are available for consumption as well as by crop. </w:t>
      </w:r>
      <w:r w:rsidR="00317BDA" w:rsidRPr="007700B1">
        <w:rPr>
          <w:rFonts w:asciiTheme="minorHAnsi" w:hAnsiTheme="minorHAnsi" w:cstheme="minorHAnsi"/>
          <w:highlight w:val="yellow"/>
          <w:lang w:val="en-US" w:eastAsia="en-US"/>
        </w:rPr>
        <w:fldChar w:fldCharType="begin"/>
      </w:r>
      <w:r w:rsidR="00317BDA" w:rsidRPr="007700B1">
        <w:rPr>
          <w:rFonts w:asciiTheme="minorHAnsi" w:hAnsiTheme="minorHAnsi" w:cstheme="minorHAnsi"/>
          <w:lang w:val="en-US" w:eastAsia="en-US"/>
        </w:rPr>
        <w:instrText xml:space="preserve"> REF _Ref102750618 \h </w:instrText>
      </w:r>
      <w:r w:rsidR="00317BDA" w:rsidRPr="007700B1">
        <w:rPr>
          <w:rFonts w:asciiTheme="minorHAnsi" w:hAnsiTheme="minorHAnsi" w:cstheme="minorHAnsi"/>
          <w:highlight w:val="yellow"/>
          <w:lang w:val="en-US" w:eastAsia="en-US"/>
        </w:rPr>
        <w:instrText xml:space="preserve"> \* MERGEFORMAT </w:instrText>
      </w:r>
      <w:r w:rsidR="00317BDA" w:rsidRPr="007700B1">
        <w:rPr>
          <w:rFonts w:asciiTheme="minorHAnsi" w:hAnsiTheme="minorHAnsi" w:cstheme="minorHAnsi"/>
          <w:highlight w:val="yellow"/>
          <w:lang w:val="en-US" w:eastAsia="en-US"/>
        </w:rPr>
      </w:r>
      <w:r w:rsidR="00317BDA" w:rsidRPr="007700B1">
        <w:rPr>
          <w:rFonts w:asciiTheme="minorHAnsi" w:hAnsiTheme="minorHAnsi" w:cstheme="minorHAnsi"/>
          <w:highlight w:val="yellow"/>
          <w:lang w:val="en-US" w:eastAsia="en-US"/>
        </w:rPr>
        <w:fldChar w:fldCharType="separate"/>
      </w:r>
      <w:r w:rsidR="00EE391F" w:rsidRPr="007700B1">
        <w:t xml:space="preserve">Figure </w:t>
      </w:r>
      <w:r w:rsidR="00EE391F" w:rsidRPr="00EE391F">
        <w:rPr>
          <w:noProof/>
        </w:rPr>
        <w:t>7</w:t>
      </w:r>
      <w:r w:rsidR="00317BDA" w:rsidRPr="007700B1">
        <w:rPr>
          <w:rFonts w:asciiTheme="minorHAnsi" w:hAnsiTheme="minorHAnsi" w:cstheme="minorHAnsi"/>
          <w:highlight w:val="yellow"/>
          <w:lang w:val="en-US" w:eastAsia="en-US"/>
        </w:rPr>
        <w:fldChar w:fldCharType="end"/>
      </w:r>
      <w:r w:rsidR="00317BDA" w:rsidRPr="007700B1">
        <w:rPr>
          <w:rFonts w:asciiTheme="minorHAnsi" w:hAnsiTheme="minorHAnsi" w:cstheme="minorHAnsi"/>
          <w:lang w:val="en-US" w:eastAsia="en-US"/>
        </w:rPr>
        <w:t xml:space="preserve">b </w:t>
      </w:r>
      <w:r w:rsidR="00212771" w:rsidRPr="007700B1">
        <w:rPr>
          <w:rFonts w:asciiTheme="minorHAnsi" w:hAnsiTheme="minorHAnsi" w:cstheme="minorHAnsi"/>
          <w:lang w:val="en-US" w:eastAsia="en-US"/>
        </w:rPr>
        <w:t xml:space="preserve">shows the sub-annual temporal distribution </w:t>
      </w:r>
      <w:r w:rsidR="00B21333" w:rsidRPr="007700B1">
        <w:rPr>
          <w:rFonts w:asciiTheme="minorHAnsi" w:hAnsiTheme="minorHAnsi" w:cstheme="minorHAnsi"/>
          <w:lang w:val="en-US" w:eastAsia="en-US"/>
        </w:rPr>
        <w:t>across the same set of scenarios for 2010 and for 2100. Patterns such as an increase in summer water withdrawals can be seen in such figures.</w:t>
      </w:r>
    </w:p>
    <w:p w14:paraId="6E3AB4DB" w14:textId="4926A866" w:rsidR="00B21333" w:rsidRPr="007700B1" w:rsidRDefault="00B21333" w:rsidP="00212771">
      <w:pPr>
        <w:shd w:val="clear" w:color="auto" w:fill="FFFFFF"/>
        <w:jc w:val="left"/>
        <w:rPr>
          <w:rFonts w:asciiTheme="minorHAnsi" w:hAnsiTheme="minorHAnsi" w:cstheme="minorHAnsi"/>
          <w:lang w:val="en-US" w:eastAsia="en-US"/>
        </w:rPr>
      </w:pPr>
    </w:p>
    <w:p w14:paraId="6B171A7B" w14:textId="4BAF141F" w:rsidR="00B21333" w:rsidRPr="007700B1" w:rsidRDefault="00B21333"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The meta-repository also includes details on three selected basins: the Indus, </w:t>
      </w:r>
      <w:proofErr w:type="gramStart"/>
      <w:r w:rsidRPr="007700B1">
        <w:rPr>
          <w:rFonts w:asciiTheme="minorHAnsi" w:hAnsiTheme="minorHAnsi" w:cstheme="minorHAnsi"/>
          <w:lang w:val="en-US" w:eastAsia="en-US"/>
        </w:rPr>
        <w:t>Nile</w:t>
      </w:r>
      <w:proofErr w:type="gramEnd"/>
      <w:r w:rsidRPr="007700B1">
        <w:rPr>
          <w:rFonts w:asciiTheme="minorHAnsi" w:hAnsiTheme="minorHAnsi" w:cstheme="minorHAnsi"/>
          <w:lang w:val="en-US" w:eastAsia="en-US"/>
        </w:rPr>
        <w:t xml:space="preserve"> and </w:t>
      </w:r>
      <w:r w:rsidR="009366D3" w:rsidRPr="007700B1">
        <w:rPr>
          <w:rFonts w:asciiTheme="minorHAnsi" w:hAnsiTheme="minorHAnsi" w:cstheme="minorHAnsi"/>
          <w:lang w:val="en-US" w:eastAsia="en-US"/>
        </w:rPr>
        <w:t xml:space="preserve">Upper </w:t>
      </w:r>
      <w:r w:rsidRPr="007700B1">
        <w:rPr>
          <w:rFonts w:asciiTheme="minorHAnsi" w:hAnsiTheme="minorHAnsi" w:cstheme="minorHAnsi"/>
          <w:lang w:val="en-US" w:eastAsia="en-US"/>
        </w:rPr>
        <w:t>Colorado</w:t>
      </w:r>
      <w:r w:rsidR="009366D3" w:rsidRPr="007700B1">
        <w:rPr>
          <w:rFonts w:asciiTheme="minorHAnsi" w:hAnsiTheme="minorHAnsi" w:cstheme="minorHAnsi"/>
          <w:lang w:val="en-US" w:eastAsia="en-US"/>
        </w:rPr>
        <w:t xml:space="preserve"> River Basin</w:t>
      </w:r>
      <w:r w:rsidR="00DB6A17" w:rsidRPr="007700B1">
        <w:rPr>
          <w:rFonts w:asciiTheme="minorHAnsi" w:hAnsiTheme="minorHAnsi" w:cstheme="minorHAnsi"/>
          <w:lang w:val="en-US" w:eastAsia="en-US"/>
        </w:rPr>
        <w:t xml:space="preserve"> (U.S.)</w:t>
      </w:r>
      <w:r w:rsidRPr="007700B1">
        <w:rPr>
          <w:rFonts w:asciiTheme="minorHAnsi" w:hAnsiTheme="minorHAnsi" w:cstheme="minorHAnsi"/>
          <w:lang w:val="en-US" w:eastAsia="en-US"/>
        </w:rPr>
        <w:t>. These are used to show how the data can be used to explore trends and patterns at this finer resolution.</w:t>
      </w:r>
      <w:r w:rsidR="00A66884" w:rsidRPr="007700B1">
        <w:rPr>
          <w:rFonts w:asciiTheme="minorHAnsi" w:hAnsiTheme="minorHAnsi" w:cstheme="minorHAnsi"/>
          <w:lang w:val="en-US" w:eastAsia="en-US"/>
        </w:rPr>
        <w:t xml:space="preserve"> </w:t>
      </w:r>
      <w:r w:rsidR="00A66884" w:rsidRPr="007700B1">
        <w:rPr>
          <w:rFonts w:asciiTheme="minorHAnsi" w:hAnsiTheme="minorHAnsi" w:cstheme="minorHAnsi"/>
          <w:lang w:val="en-US" w:eastAsia="en-US"/>
        </w:rPr>
        <w:fldChar w:fldCharType="begin"/>
      </w:r>
      <w:r w:rsidR="00A66884" w:rsidRPr="007700B1">
        <w:rPr>
          <w:rFonts w:asciiTheme="minorHAnsi" w:hAnsiTheme="minorHAnsi" w:cstheme="minorHAnsi"/>
          <w:lang w:val="en-US" w:eastAsia="en-US"/>
        </w:rPr>
        <w:instrText xml:space="preserve"> REF _Ref104577761 \h </w:instrText>
      </w:r>
      <w:r w:rsidR="007700B1" w:rsidRPr="007700B1">
        <w:rPr>
          <w:rFonts w:asciiTheme="minorHAnsi" w:hAnsiTheme="minorHAnsi" w:cstheme="minorHAnsi"/>
          <w:lang w:val="en-US" w:eastAsia="en-US"/>
        </w:rPr>
        <w:instrText xml:space="preserve"> \* MERGEFORMAT </w:instrText>
      </w:r>
      <w:r w:rsidR="00A66884" w:rsidRPr="007700B1">
        <w:rPr>
          <w:rFonts w:asciiTheme="minorHAnsi" w:hAnsiTheme="minorHAnsi" w:cstheme="minorHAnsi"/>
          <w:lang w:val="en-US" w:eastAsia="en-US"/>
        </w:rPr>
      </w:r>
      <w:r w:rsidR="00A66884" w:rsidRPr="007700B1">
        <w:rPr>
          <w:rFonts w:asciiTheme="minorHAnsi" w:hAnsiTheme="minorHAnsi" w:cstheme="minorHAnsi"/>
          <w:lang w:val="en-US" w:eastAsia="en-US"/>
        </w:rPr>
        <w:fldChar w:fldCharType="separate"/>
      </w:r>
      <w:r w:rsidR="00EE391F" w:rsidRPr="007700B1">
        <w:t xml:space="preserve">Figure </w:t>
      </w:r>
      <w:r w:rsidR="00EE391F" w:rsidRPr="00EE391F">
        <w:rPr>
          <w:noProof/>
        </w:rPr>
        <w:t>8</w:t>
      </w:r>
      <w:r w:rsidR="00A66884" w:rsidRPr="007700B1">
        <w:rPr>
          <w:rFonts w:asciiTheme="minorHAnsi" w:hAnsiTheme="minorHAnsi" w:cstheme="minorHAnsi"/>
          <w:lang w:val="en-US" w:eastAsia="en-US"/>
        </w:rPr>
        <w:fldChar w:fldCharType="end"/>
      </w:r>
      <w:proofErr w:type="gramStart"/>
      <w:r w:rsidR="00A66884" w:rsidRPr="007700B1">
        <w:rPr>
          <w:rFonts w:asciiTheme="minorHAnsi" w:hAnsiTheme="minorHAnsi" w:cstheme="minorHAnsi"/>
          <w:lang w:val="en-US" w:eastAsia="en-US"/>
        </w:rPr>
        <w:t>a</w:t>
      </w:r>
      <w:r w:rsidR="007700B1">
        <w:rPr>
          <w:rFonts w:asciiTheme="minorHAnsi" w:hAnsiTheme="minorHAnsi" w:cstheme="minorHAnsi"/>
          <w:lang w:val="en-US" w:eastAsia="en-US"/>
        </w:rPr>
        <w:t xml:space="preserve"> and</w:t>
      </w:r>
      <w:proofErr w:type="gramEnd"/>
      <w:r w:rsidR="007700B1">
        <w:rPr>
          <w:rFonts w:asciiTheme="minorHAnsi" w:hAnsiTheme="minorHAnsi" w:cstheme="minorHAnsi"/>
          <w:lang w:val="en-US" w:eastAsia="en-US"/>
        </w:rPr>
        <w:t xml:space="preserve">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EE391F" w:rsidRPr="007700B1">
        <w:t xml:space="preserve">Figure </w:t>
      </w:r>
      <w:r w:rsidR="00EE391F" w:rsidRPr="00EE391F">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b</w:t>
      </w:r>
      <w:r w:rsidR="00A66884" w:rsidRPr="007700B1">
        <w:rPr>
          <w:rFonts w:asciiTheme="minorHAnsi" w:hAnsiTheme="minorHAnsi" w:cstheme="minorHAnsi"/>
          <w:lang w:val="en-US" w:eastAsia="en-US"/>
        </w:rPr>
        <w:t xml:space="preserve"> </w:t>
      </w:r>
      <w:r w:rsidR="007700B1">
        <w:rPr>
          <w:rFonts w:asciiTheme="minorHAnsi" w:hAnsiTheme="minorHAnsi" w:cstheme="minorHAnsi"/>
          <w:lang w:val="en-US" w:eastAsia="en-US"/>
        </w:rPr>
        <w:t>are</w:t>
      </w:r>
      <w:r w:rsidRPr="007700B1">
        <w:rPr>
          <w:rFonts w:asciiTheme="minorHAnsi" w:hAnsiTheme="minorHAnsi" w:cstheme="minorHAnsi"/>
          <w:lang w:val="en-US" w:eastAsia="en-US"/>
        </w:rPr>
        <w:t xml:space="preserve"> example</w:t>
      </w:r>
      <w:r w:rsidR="007700B1">
        <w:rPr>
          <w:rFonts w:asciiTheme="minorHAnsi" w:hAnsiTheme="minorHAnsi" w:cstheme="minorHAnsi"/>
          <w:lang w:val="en-US" w:eastAsia="en-US"/>
        </w:rPr>
        <w:t>s</w:t>
      </w:r>
      <w:r w:rsidRPr="007700B1">
        <w:rPr>
          <w:rFonts w:asciiTheme="minorHAnsi" w:hAnsiTheme="minorHAnsi" w:cstheme="minorHAnsi"/>
          <w:lang w:val="en-US" w:eastAsia="en-US"/>
        </w:rPr>
        <w:t xml:space="preserve"> showing how land</w:t>
      </w:r>
      <w:r w:rsidR="00350D15" w:rsidRPr="007700B1">
        <w:rPr>
          <w:rFonts w:asciiTheme="minorHAnsi" w:hAnsiTheme="minorHAnsi" w:cstheme="minorHAnsi"/>
          <w:lang w:val="en-US" w:eastAsia="en-US"/>
        </w:rPr>
        <w:t>-</w:t>
      </w:r>
      <w:r w:rsidRPr="007700B1">
        <w:rPr>
          <w:rFonts w:asciiTheme="minorHAnsi" w:hAnsiTheme="minorHAnsi" w:cstheme="minorHAnsi"/>
          <w:lang w:val="en-US" w:eastAsia="en-US"/>
        </w:rPr>
        <w:t>use change impacts which type of crop becomes the dominant water user in the Indus basin over time</w:t>
      </w:r>
      <w:r w:rsidR="00350D15" w:rsidRPr="007700B1">
        <w:rPr>
          <w:rFonts w:asciiTheme="minorHAnsi" w:hAnsiTheme="minorHAnsi" w:cstheme="minorHAnsi"/>
          <w:lang w:val="en-US" w:eastAsia="en-US"/>
        </w:rPr>
        <w:t xml:space="preserve"> for the SSP1-RCP2.6-GFDL scenario</w:t>
      </w:r>
      <w:r w:rsidRPr="007700B1">
        <w:rPr>
          <w:rFonts w:asciiTheme="minorHAnsi" w:hAnsiTheme="minorHAnsi" w:cstheme="minorHAnsi"/>
          <w:lang w:val="en-US" w:eastAsia="en-US"/>
        </w:rPr>
        <w:t xml:space="preserve">.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EE391F" w:rsidRPr="007700B1">
        <w:t xml:space="preserve">Figure </w:t>
      </w:r>
      <w:r w:rsidR="00EE391F" w:rsidRPr="00EE391F">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 xml:space="preserve">c and </w:t>
      </w:r>
      <w:r w:rsidR="007700B1" w:rsidRPr="007700B1">
        <w:rPr>
          <w:rFonts w:asciiTheme="minorHAnsi" w:hAnsiTheme="minorHAnsi" w:cstheme="minorHAnsi"/>
          <w:lang w:val="en-US" w:eastAsia="en-US"/>
        </w:rPr>
        <w:fldChar w:fldCharType="begin"/>
      </w:r>
      <w:r w:rsidR="007700B1" w:rsidRPr="007700B1">
        <w:rPr>
          <w:rFonts w:asciiTheme="minorHAnsi" w:hAnsiTheme="minorHAnsi" w:cstheme="minorHAnsi"/>
          <w:lang w:val="en-US" w:eastAsia="en-US"/>
        </w:rPr>
        <w:instrText xml:space="preserve"> REF _Ref104577761 \h  \* MERGEFORMAT </w:instrText>
      </w:r>
      <w:r w:rsidR="007700B1" w:rsidRPr="007700B1">
        <w:rPr>
          <w:rFonts w:asciiTheme="minorHAnsi" w:hAnsiTheme="minorHAnsi" w:cstheme="minorHAnsi"/>
          <w:lang w:val="en-US" w:eastAsia="en-US"/>
        </w:rPr>
      </w:r>
      <w:r w:rsidR="007700B1" w:rsidRPr="007700B1">
        <w:rPr>
          <w:rFonts w:asciiTheme="minorHAnsi" w:hAnsiTheme="minorHAnsi" w:cstheme="minorHAnsi"/>
          <w:lang w:val="en-US" w:eastAsia="en-US"/>
        </w:rPr>
        <w:fldChar w:fldCharType="separate"/>
      </w:r>
      <w:r w:rsidR="00EE391F" w:rsidRPr="007700B1">
        <w:t xml:space="preserve">Figure </w:t>
      </w:r>
      <w:r w:rsidR="00EE391F" w:rsidRPr="00EE391F">
        <w:rPr>
          <w:noProof/>
        </w:rPr>
        <w:t>8</w:t>
      </w:r>
      <w:r w:rsidR="007700B1" w:rsidRPr="007700B1">
        <w:rPr>
          <w:rFonts w:asciiTheme="minorHAnsi" w:hAnsiTheme="minorHAnsi" w:cstheme="minorHAnsi"/>
          <w:lang w:val="en-US" w:eastAsia="en-US"/>
        </w:rPr>
        <w:fldChar w:fldCharType="end"/>
      </w:r>
      <w:r w:rsidR="007700B1">
        <w:rPr>
          <w:rFonts w:asciiTheme="minorHAnsi" w:hAnsiTheme="minorHAnsi" w:cstheme="minorHAnsi"/>
          <w:lang w:val="en-US" w:eastAsia="en-US"/>
        </w:rPr>
        <w:t>d</w:t>
      </w:r>
      <w:r w:rsidR="000C04ED"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 xml:space="preserve">show the accompanying distribution of total water withdrawals both spatially and temporally. Similar figures are provided in the meta-repository for water consumption as well as for other sectors, </w:t>
      </w:r>
      <w:proofErr w:type="gramStart"/>
      <w:r w:rsidR="00350D15" w:rsidRPr="007700B1">
        <w:rPr>
          <w:rFonts w:asciiTheme="minorHAnsi" w:hAnsiTheme="minorHAnsi" w:cstheme="minorHAnsi"/>
          <w:lang w:val="en-US" w:eastAsia="en-US"/>
        </w:rPr>
        <w:t>crops</w:t>
      </w:r>
      <w:proofErr w:type="gramEnd"/>
      <w:r w:rsidR="00350D15" w:rsidRPr="007700B1">
        <w:rPr>
          <w:rFonts w:asciiTheme="minorHAnsi" w:hAnsiTheme="minorHAnsi" w:cstheme="minorHAnsi"/>
          <w:lang w:val="en-US" w:eastAsia="en-US"/>
        </w:rPr>
        <w:t xml:space="preserve"> and scenarios.</w:t>
      </w:r>
    </w:p>
    <w:p w14:paraId="73A0D565" w14:textId="134302D1" w:rsidR="00014671" w:rsidRPr="007700B1" w:rsidRDefault="00014671" w:rsidP="00212771">
      <w:pPr>
        <w:shd w:val="clear" w:color="auto" w:fill="FFFFFF"/>
        <w:jc w:val="left"/>
        <w:rPr>
          <w:rFonts w:asciiTheme="minorHAnsi" w:hAnsiTheme="minorHAnsi" w:cstheme="minorHAnsi"/>
          <w:lang w:val="en-US" w:eastAsia="en-US"/>
        </w:rPr>
      </w:pPr>
    </w:p>
    <w:p w14:paraId="0CCFC27A" w14:textId="646F3992" w:rsidR="00014671" w:rsidRPr="007700B1" w:rsidRDefault="005D0F84"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noProof/>
          <w:lang w:val="en-US" w:eastAsia="en-US"/>
        </w:rPr>
        <w:lastRenderedPageBreak/>
        <w:drawing>
          <wp:inline distT="0" distB="0" distL="0" distR="0" wp14:anchorId="09679DAE" wp14:editId="065ACCCB">
            <wp:extent cx="5288280" cy="81381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8280" cy="8138160"/>
                    </a:xfrm>
                    <a:prstGeom prst="rect">
                      <a:avLst/>
                    </a:prstGeom>
                    <a:noFill/>
                    <a:ln>
                      <a:noFill/>
                    </a:ln>
                  </pic:spPr>
                </pic:pic>
              </a:graphicData>
            </a:graphic>
          </wp:inline>
        </w:drawing>
      </w:r>
    </w:p>
    <w:p w14:paraId="0513A315" w14:textId="27CBAFD6" w:rsidR="00A05D58" w:rsidRPr="007700B1" w:rsidRDefault="00CB37B3" w:rsidP="00A05D58">
      <w:pPr>
        <w:pStyle w:val="Caption"/>
        <w:rPr>
          <w:i w:val="0"/>
          <w:iCs w:val="0"/>
        </w:rPr>
      </w:pPr>
      <w:bookmarkStart w:id="203" w:name="_Ref102750618"/>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7</w:t>
      </w:r>
      <w:r w:rsidR="00B059B3" w:rsidRPr="007700B1">
        <w:rPr>
          <w:i w:val="0"/>
          <w:iCs w:val="0"/>
          <w:noProof/>
        </w:rPr>
        <w:fldChar w:fldCharType="end"/>
      </w:r>
      <w:bookmarkEnd w:id="203"/>
      <w:r w:rsidRPr="007700B1">
        <w:rPr>
          <w:i w:val="0"/>
          <w:iCs w:val="0"/>
        </w:rPr>
        <w:t xml:space="preserve"> </w:t>
      </w:r>
      <w:r w:rsidR="00A05D58" w:rsidRPr="007700B1">
        <w:rPr>
          <w:i w:val="0"/>
          <w:iCs w:val="0"/>
        </w:rPr>
        <w:t xml:space="preserve">Global water withdrawals for </w:t>
      </w:r>
      <w:r w:rsidR="00747A75" w:rsidRPr="007700B1">
        <w:rPr>
          <w:i w:val="0"/>
          <w:iCs w:val="0"/>
        </w:rPr>
        <w:t xml:space="preserve">the 75 </w:t>
      </w:r>
      <w:r w:rsidR="00A05D58" w:rsidRPr="007700B1">
        <w:rPr>
          <w:i w:val="0"/>
          <w:iCs w:val="0"/>
        </w:rPr>
        <w:t>SSP-RCP-GCM combinations by sector</w:t>
      </w:r>
      <w:r w:rsidR="005D0F84" w:rsidRPr="007700B1">
        <w:rPr>
          <w:i w:val="0"/>
          <w:iCs w:val="0"/>
        </w:rPr>
        <w:t>. a) Annual water withdrawals by sector from 2010 to 2100. b) Monthly</w:t>
      </w:r>
      <w:r w:rsidR="00A05D58" w:rsidRPr="007700B1">
        <w:rPr>
          <w:i w:val="0"/>
          <w:iCs w:val="0"/>
        </w:rPr>
        <w:t xml:space="preserve"> water withdrawals for 2010 and 2100</w:t>
      </w:r>
      <w:r w:rsidR="001872C9">
        <w:rPr>
          <w:i w:val="0"/>
          <w:iCs w:val="0"/>
        </w:rPr>
        <w:t xml:space="preserve">. Lines of the same </w:t>
      </w:r>
      <w:proofErr w:type="spellStart"/>
      <w:r w:rsidR="001872C9">
        <w:rPr>
          <w:i w:val="0"/>
          <w:iCs w:val="0"/>
        </w:rPr>
        <w:t>color</w:t>
      </w:r>
      <w:proofErr w:type="spellEnd"/>
      <w:r w:rsidR="001872C9">
        <w:rPr>
          <w:i w:val="0"/>
          <w:iCs w:val="0"/>
        </w:rPr>
        <w:t xml:space="preserve"> within each plot represent the 5 different GCMs considered.</w:t>
      </w:r>
    </w:p>
    <w:p w14:paraId="3AFFE27A" w14:textId="28F381D4" w:rsidR="00014671" w:rsidRPr="007700B1" w:rsidRDefault="00014671" w:rsidP="00212771">
      <w:pPr>
        <w:shd w:val="clear" w:color="auto" w:fill="FFFFFF"/>
        <w:jc w:val="left"/>
        <w:rPr>
          <w:rFonts w:asciiTheme="minorHAnsi" w:hAnsiTheme="minorHAnsi" w:cstheme="minorHAnsi"/>
          <w:lang w:eastAsia="en-US"/>
        </w:rPr>
      </w:pPr>
    </w:p>
    <w:p w14:paraId="756EC63F" w14:textId="7945075E" w:rsidR="00014671" w:rsidRPr="007700B1" w:rsidRDefault="00014671" w:rsidP="00155849">
      <w:pPr>
        <w:shd w:val="clear" w:color="auto" w:fill="FFFFFF"/>
        <w:ind w:left="-360"/>
        <w:jc w:val="left"/>
        <w:rPr>
          <w:rFonts w:asciiTheme="minorHAnsi" w:hAnsiTheme="minorHAnsi" w:cstheme="minorHAnsi"/>
          <w:lang w:val="en-US" w:eastAsia="en-US"/>
        </w:rPr>
      </w:pPr>
    </w:p>
    <w:p w14:paraId="50204863" w14:textId="6211992C" w:rsidR="00A66884" w:rsidRPr="007700B1" w:rsidRDefault="000337F3" w:rsidP="0089452B">
      <w:pPr>
        <w:pStyle w:val="Caption"/>
        <w:rPr>
          <w:i w:val="0"/>
          <w:iCs w:val="0"/>
        </w:rPr>
      </w:pPr>
      <w:bookmarkStart w:id="204" w:name="_Ref102750638"/>
      <w:r>
        <w:rPr>
          <w:i w:val="0"/>
          <w:iCs w:val="0"/>
          <w:noProof/>
        </w:rPr>
        <w:drawing>
          <wp:inline distT="0" distB="0" distL="0" distR="0" wp14:anchorId="5457EE78" wp14:editId="2D20E583">
            <wp:extent cx="5292090" cy="63398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2090" cy="6339840"/>
                    </a:xfrm>
                    <a:prstGeom prst="rect">
                      <a:avLst/>
                    </a:prstGeom>
                    <a:noFill/>
                    <a:ln>
                      <a:noFill/>
                    </a:ln>
                  </pic:spPr>
                </pic:pic>
              </a:graphicData>
            </a:graphic>
          </wp:inline>
        </w:drawing>
      </w:r>
    </w:p>
    <w:p w14:paraId="0CC10242" w14:textId="6BA77F63" w:rsidR="00CB37B3" w:rsidRPr="007700B1" w:rsidRDefault="00CB37B3" w:rsidP="0089452B">
      <w:pPr>
        <w:pStyle w:val="Caption"/>
        <w:rPr>
          <w:i w:val="0"/>
          <w:iCs w:val="0"/>
        </w:rPr>
      </w:pPr>
      <w:bookmarkStart w:id="205" w:name="_Ref104577761"/>
      <w:r w:rsidRPr="007700B1">
        <w:rPr>
          <w:i w:val="0"/>
          <w:iCs w:val="0"/>
        </w:rPr>
        <w:t xml:space="preserve">Figure </w:t>
      </w:r>
      <w:r w:rsidR="00B059B3" w:rsidRPr="007700B1">
        <w:rPr>
          <w:i w:val="0"/>
          <w:iCs w:val="0"/>
        </w:rPr>
        <w:fldChar w:fldCharType="begin"/>
      </w:r>
      <w:r w:rsidR="00B059B3" w:rsidRPr="007700B1">
        <w:rPr>
          <w:i w:val="0"/>
          <w:iCs w:val="0"/>
        </w:rPr>
        <w:instrText xml:space="preserve"> SEQ Figure \* ARABIC </w:instrText>
      </w:r>
      <w:r w:rsidR="00B059B3" w:rsidRPr="007700B1">
        <w:rPr>
          <w:i w:val="0"/>
          <w:iCs w:val="0"/>
        </w:rPr>
        <w:fldChar w:fldCharType="separate"/>
      </w:r>
      <w:r w:rsidR="00EE391F">
        <w:rPr>
          <w:i w:val="0"/>
          <w:iCs w:val="0"/>
          <w:noProof/>
        </w:rPr>
        <w:t>8</w:t>
      </w:r>
      <w:r w:rsidR="00B059B3" w:rsidRPr="007700B1">
        <w:rPr>
          <w:i w:val="0"/>
          <w:iCs w:val="0"/>
          <w:noProof/>
        </w:rPr>
        <w:fldChar w:fldCharType="end"/>
      </w:r>
      <w:bookmarkEnd w:id="204"/>
      <w:bookmarkEnd w:id="205"/>
      <w:r w:rsidRPr="007700B1">
        <w:rPr>
          <w:i w:val="0"/>
          <w:iCs w:val="0"/>
        </w:rPr>
        <w:t xml:space="preserve"> </w:t>
      </w:r>
      <w:r w:rsidR="00A05D58" w:rsidRPr="007700B1">
        <w:rPr>
          <w:i w:val="0"/>
          <w:iCs w:val="0"/>
        </w:rPr>
        <w:t xml:space="preserve">Indus </w:t>
      </w:r>
      <w:r w:rsidR="006C5AD7" w:rsidRPr="007700B1">
        <w:rPr>
          <w:i w:val="0"/>
          <w:iCs w:val="0"/>
        </w:rPr>
        <w:t>B</w:t>
      </w:r>
      <w:r w:rsidR="00A05D58" w:rsidRPr="007700B1">
        <w:rPr>
          <w:i w:val="0"/>
          <w:iCs w:val="0"/>
        </w:rPr>
        <w:t>asin water withdrawals (km</w:t>
      </w:r>
      <w:r w:rsidR="00A05D58" w:rsidRPr="007700B1">
        <w:rPr>
          <w:i w:val="0"/>
          <w:iCs w:val="0"/>
          <w:vertAlign w:val="superscript"/>
        </w:rPr>
        <w:t>3</w:t>
      </w:r>
      <w:r w:rsidR="00A05D58" w:rsidRPr="007700B1">
        <w:rPr>
          <w:i w:val="0"/>
          <w:iCs w:val="0"/>
        </w:rPr>
        <w:t>) by crop for scenario SSP 1, RCP 2.6, GCM GFDL. a) Showing which crop has the maximum water withdrawals (km</w:t>
      </w:r>
      <w:r w:rsidR="00A05D58" w:rsidRPr="007700B1">
        <w:rPr>
          <w:i w:val="0"/>
          <w:iCs w:val="0"/>
          <w:vertAlign w:val="superscript"/>
        </w:rPr>
        <w:t>3</w:t>
      </w:r>
      <w:r w:rsidR="00A05D58" w:rsidRPr="007700B1">
        <w:rPr>
          <w:i w:val="0"/>
          <w:iCs w:val="0"/>
        </w:rPr>
        <w:t>) in each grid cell</w:t>
      </w:r>
      <w:r w:rsidR="006C5AD7" w:rsidRPr="007700B1">
        <w:rPr>
          <w:i w:val="0"/>
          <w:iCs w:val="0"/>
        </w:rPr>
        <w:t xml:space="preserve"> for years 2025, 2050, 2075 and 2100</w:t>
      </w:r>
      <w:r w:rsidR="00A05D58" w:rsidRPr="007700B1">
        <w:rPr>
          <w:i w:val="0"/>
          <w:iCs w:val="0"/>
        </w:rPr>
        <w:t>. b</w:t>
      </w:r>
      <w:r w:rsidR="006C5AD7" w:rsidRPr="007700B1">
        <w:rPr>
          <w:i w:val="0"/>
          <w:iCs w:val="0"/>
        </w:rPr>
        <w:t>) Aggregated water withdrawals (km</w:t>
      </w:r>
      <w:r w:rsidR="006C5AD7" w:rsidRPr="007700B1">
        <w:rPr>
          <w:i w:val="0"/>
          <w:iCs w:val="0"/>
          <w:vertAlign w:val="superscript"/>
        </w:rPr>
        <w:t>3</w:t>
      </w:r>
      <w:r w:rsidR="006C5AD7" w:rsidRPr="007700B1">
        <w:rPr>
          <w:i w:val="0"/>
          <w:iCs w:val="0"/>
        </w:rPr>
        <w:t xml:space="preserve">) by crop in the Indus Basin </w:t>
      </w:r>
      <w:r w:rsidRPr="007700B1">
        <w:rPr>
          <w:i w:val="0"/>
          <w:iCs w:val="0"/>
        </w:rPr>
        <w:t xml:space="preserve">from </w:t>
      </w:r>
      <w:r w:rsidR="006C5AD7" w:rsidRPr="007700B1">
        <w:rPr>
          <w:i w:val="0"/>
          <w:iCs w:val="0"/>
        </w:rPr>
        <w:t>2015 to 2100.</w:t>
      </w:r>
      <w:r w:rsidR="0089452B" w:rsidRPr="007700B1">
        <w:rPr>
          <w:i w:val="0"/>
          <w:iCs w:val="0"/>
        </w:rPr>
        <w:t xml:space="preserve"> c</w:t>
      </w:r>
      <w:r w:rsidRPr="007700B1">
        <w:rPr>
          <w:i w:val="0"/>
          <w:iCs w:val="0"/>
        </w:rPr>
        <w:t>) Showing total water withdrawals (km</w:t>
      </w:r>
      <w:r w:rsidRPr="007700B1">
        <w:rPr>
          <w:i w:val="0"/>
          <w:iCs w:val="0"/>
          <w:vertAlign w:val="superscript"/>
        </w:rPr>
        <w:t>3</w:t>
      </w:r>
      <w:r w:rsidRPr="007700B1">
        <w:rPr>
          <w:i w:val="0"/>
          <w:iCs w:val="0"/>
        </w:rPr>
        <w:t xml:space="preserve">) in each grid cell for years 2025, 2050, 2075 and 2100. </w:t>
      </w:r>
      <w:r w:rsidR="0089452B" w:rsidRPr="007700B1">
        <w:rPr>
          <w:i w:val="0"/>
          <w:iCs w:val="0"/>
        </w:rPr>
        <w:t>d</w:t>
      </w:r>
      <w:r w:rsidRPr="007700B1">
        <w:rPr>
          <w:i w:val="0"/>
          <w:iCs w:val="0"/>
        </w:rPr>
        <w:t>) Aggregated total water withdrawals (km</w:t>
      </w:r>
      <w:r w:rsidRPr="007700B1">
        <w:rPr>
          <w:i w:val="0"/>
          <w:iCs w:val="0"/>
          <w:vertAlign w:val="superscript"/>
        </w:rPr>
        <w:t>3</w:t>
      </w:r>
      <w:r w:rsidRPr="007700B1">
        <w:rPr>
          <w:i w:val="0"/>
          <w:iCs w:val="0"/>
        </w:rPr>
        <w:t xml:space="preserve">) in the Indus Basin from 2015 to 2100. </w:t>
      </w:r>
    </w:p>
    <w:p w14:paraId="05D34E8A" w14:textId="730D6BF9" w:rsidR="00350D15" w:rsidRPr="007700B1" w:rsidRDefault="00350D15" w:rsidP="00212771">
      <w:p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We highlight that </w:t>
      </w:r>
      <w:r w:rsidR="008B508E" w:rsidRPr="007700B1">
        <w:rPr>
          <w:rFonts w:asciiTheme="minorHAnsi" w:hAnsiTheme="minorHAnsi" w:cstheme="minorHAnsi"/>
          <w:lang w:val="en-US" w:eastAsia="en-US"/>
        </w:rPr>
        <w:t xml:space="preserve">several developments have been planned in the next release of Tethys to improve </w:t>
      </w:r>
      <w:r w:rsidRPr="007700B1">
        <w:rPr>
          <w:rFonts w:asciiTheme="minorHAnsi" w:hAnsiTheme="minorHAnsi" w:cstheme="minorHAnsi"/>
          <w:lang w:val="en-US" w:eastAsia="en-US"/>
        </w:rPr>
        <w:t xml:space="preserve">the </w:t>
      </w:r>
      <w:r w:rsidR="008B508E" w:rsidRPr="007700B1">
        <w:rPr>
          <w:rFonts w:asciiTheme="minorHAnsi" w:hAnsiTheme="minorHAnsi" w:cstheme="minorHAnsi"/>
          <w:lang w:val="en-US" w:eastAsia="en-US"/>
        </w:rPr>
        <w:t>methodolog</w:t>
      </w:r>
      <w:r w:rsidR="00D148C5" w:rsidRPr="007700B1">
        <w:rPr>
          <w:rFonts w:asciiTheme="minorHAnsi" w:hAnsiTheme="minorHAnsi" w:cstheme="minorHAnsi"/>
          <w:lang w:val="en-US" w:eastAsia="en-US"/>
        </w:rPr>
        <w:t>ies</w:t>
      </w:r>
      <w:r w:rsidR="008B508E" w:rsidRPr="007700B1">
        <w:rPr>
          <w:rFonts w:asciiTheme="minorHAnsi" w:hAnsiTheme="minorHAnsi" w:cstheme="minorHAnsi"/>
          <w:lang w:val="en-US" w:eastAsia="en-US"/>
        </w:rPr>
        <w:t xml:space="preserve"> used to </w:t>
      </w:r>
      <w:r w:rsidRPr="007700B1">
        <w:rPr>
          <w:rFonts w:asciiTheme="minorHAnsi" w:hAnsiTheme="minorHAnsi" w:cstheme="minorHAnsi"/>
          <w:lang w:val="en-US" w:eastAsia="en-US"/>
        </w:rPr>
        <w:t>downscal</w:t>
      </w:r>
      <w:r w:rsidR="008B508E" w:rsidRPr="007700B1">
        <w:rPr>
          <w:rFonts w:asciiTheme="minorHAnsi" w:hAnsiTheme="minorHAnsi" w:cstheme="minorHAnsi"/>
          <w:lang w:val="en-US" w:eastAsia="en-US"/>
        </w:rPr>
        <w:t xml:space="preserve">e </w:t>
      </w:r>
      <w:r w:rsidRPr="007700B1">
        <w:rPr>
          <w:rFonts w:asciiTheme="minorHAnsi" w:hAnsiTheme="minorHAnsi" w:cstheme="minorHAnsi"/>
          <w:lang w:val="en-US" w:eastAsia="en-US"/>
        </w:rPr>
        <w:t>water use</w:t>
      </w:r>
      <w:r w:rsidR="008B508E" w:rsidRPr="007700B1">
        <w:rPr>
          <w:rFonts w:asciiTheme="minorHAnsi" w:hAnsiTheme="minorHAnsi" w:cstheme="minorHAnsi"/>
          <w:lang w:val="en-US" w:eastAsia="en-US"/>
        </w:rPr>
        <w:t xml:space="preserve"> for the dataset in this paper. </w:t>
      </w:r>
      <w:r w:rsidRPr="007700B1">
        <w:rPr>
          <w:rFonts w:asciiTheme="minorHAnsi" w:hAnsiTheme="minorHAnsi" w:cstheme="minorHAnsi"/>
          <w:lang w:val="en-US" w:eastAsia="en-US"/>
        </w:rPr>
        <w:t>Some of the</w:t>
      </w:r>
      <w:r w:rsidR="00B00BFC" w:rsidRPr="007700B1">
        <w:rPr>
          <w:rFonts w:asciiTheme="minorHAnsi" w:hAnsiTheme="minorHAnsi" w:cstheme="minorHAnsi"/>
          <w:lang w:val="en-US" w:eastAsia="en-US"/>
        </w:rPr>
        <w:t xml:space="preserve"> key planned developments</w:t>
      </w:r>
      <w:r w:rsidRPr="007700B1">
        <w:rPr>
          <w:rFonts w:asciiTheme="minorHAnsi" w:hAnsiTheme="minorHAnsi" w:cstheme="minorHAnsi"/>
          <w:lang w:val="en-US" w:eastAsia="en-US"/>
        </w:rPr>
        <w:t xml:space="preserve"> include:</w:t>
      </w:r>
    </w:p>
    <w:p w14:paraId="3DD33684" w14:textId="77777777"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Improving the spatial distribution of powerplant water use based on actual and projected powerplant location instead of based on population. </w:t>
      </w:r>
    </w:p>
    <w:p w14:paraId="5075F7B8" w14:textId="140B6066" w:rsidR="008B508E"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 xml:space="preserve">Updating </w:t>
      </w:r>
      <w:r w:rsidR="005E3CE0" w:rsidRPr="007700B1">
        <w:rPr>
          <w:rFonts w:asciiTheme="minorHAnsi" w:hAnsiTheme="minorHAnsi" w:cstheme="minorHAnsi"/>
          <w:lang w:val="en-US" w:eastAsia="en-US"/>
        </w:rPr>
        <w:t xml:space="preserve">the output </w:t>
      </w:r>
      <w:r w:rsidRPr="007700B1">
        <w:rPr>
          <w:rFonts w:asciiTheme="minorHAnsi" w:hAnsiTheme="minorHAnsi" w:cstheme="minorHAnsi"/>
          <w:lang w:val="en-US" w:eastAsia="en-US"/>
        </w:rPr>
        <w:t>resolution</w:t>
      </w:r>
      <w:r w:rsidR="00B00BFC" w:rsidRPr="007700B1">
        <w:rPr>
          <w:rFonts w:asciiTheme="minorHAnsi" w:hAnsiTheme="minorHAnsi" w:cstheme="minorHAnsi"/>
          <w:lang w:val="en-US" w:eastAsia="en-US"/>
        </w:rPr>
        <w:t xml:space="preserve"> </w:t>
      </w:r>
      <w:r w:rsidR="005E3CE0" w:rsidRPr="007700B1">
        <w:rPr>
          <w:rFonts w:asciiTheme="minorHAnsi" w:hAnsiTheme="minorHAnsi" w:cstheme="minorHAnsi"/>
          <w:lang w:val="en-US" w:eastAsia="en-US"/>
        </w:rPr>
        <w:t>to 1/8</w:t>
      </w:r>
      <w:r w:rsidR="005E3CE0" w:rsidRPr="007700B1">
        <w:rPr>
          <w:rFonts w:asciiTheme="minorHAnsi" w:hAnsiTheme="minorHAnsi" w:cstheme="minorHAnsi"/>
          <w:vertAlign w:val="superscript"/>
          <w:lang w:val="en-US" w:eastAsia="en-US"/>
        </w:rPr>
        <w:t>th</w:t>
      </w:r>
      <w:r w:rsidR="005E3CE0" w:rsidRPr="007700B1">
        <w:rPr>
          <w:rFonts w:asciiTheme="minorHAnsi" w:hAnsiTheme="minorHAnsi" w:cstheme="minorHAnsi"/>
          <w:lang w:val="en-US" w:eastAsia="en-US"/>
        </w:rPr>
        <w:t xml:space="preserve"> degrees from the existing ½ degree resolution.</w:t>
      </w:r>
    </w:p>
    <w:p w14:paraId="657BF3DF" w14:textId="5E8152B1" w:rsidR="00350D15" w:rsidRPr="007700B1" w:rsidRDefault="008B508E"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lastRenderedPageBreak/>
        <w:t xml:space="preserve">Including </w:t>
      </w:r>
      <w:r w:rsidR="00B00BFC" w:rsidRPr="007700B1">
        <w:rPr>
          <w:rFonts w:asciiTheme="minorHAnsi" w:hAnsiTheme="minorHAnsi" w:cstheme="minorHAnsi"/>
          <w:lang w:val="en-US" w:eastAsia="en-US"/>
        </w:rPr>
        <w:t xml:space="preserve">future </w:t>
      </w:r>
      <w:r w:rsidR="00350D15" w:rsidRPr="007700B1">
        <w:rPr>
          <w:rFonts w:asciiTheme="minorHAnsi" w:hAnsiTheme="minorHAnsi" w:cstheme="minorHAnsi"/>
          <w:lang w:val="en-US" w:eastAsia="en-US"/>
        </w:rPr>
        <w:t xml:space="preserve">population projections </w:t>
      </w:r>
      <w:r w:rsidRPr="007700B1">
        <w:rPr>
          <w:rFonts w:asciiTheme="minorHAnsi" w:hAnsiTheme="minorHAnsi" w:cstheme="minorHAnsi"/>
          <w:lang w:val="en-US" w:eastAsia="en-US"/>
        </w:rPr>
        <w:t>to improve on the current methodology which uses a</w:t>
      </w:r>
      <w:r w:rsidR="00B00BFC" w:rsidRPr="007700B1">
        <w:rPr>
          <w:rFonts w:asciiTheme="minorHAnsi" w:hAnsiTheme="minorHAnsi" w:cstheme="minorHAnsi"/>
          <w:lang w:val="en-US" w:eastAsia="en-US"/>
        </w:rPr>
        <w:t xml:space="preserve"> </w:t>
      </w:r>
      <w:r w:rsidR="00350D15" w:rsidRPr="007700B1">
        <w:rPr>
          <w:rFonts w:asciiTheme="minorHAnsi" w:hAnsiTheme="minorHAnsi" w:cstheme="minorHAnsi"/>
          <w:lang w:val="en-US" w:eastAsia="en-US"/>
        </w:rPr>
        <w:t xml:space="preserve">static base year </w:t>
      </w:r>
      <w:r w:rsidR="00B00BFC" w:rsidRPr="007700B1">
        <w:rPr>
          <w:rFonts w:asciiTheme="minorHAnsi" w:hAnsiTheme="minorHAnsi" w:cstheme="minorHAnsi"/>
          <w:lang w:val="en-US" w:eastAsia="en-US"/>
        </w:rPr>
        <w:t xml:space="preserve">population </w:t>
      </w:r>
      <w:r w:rsidR="00350D15" w:rsidRPr="007700B1">
        <w:rPr>
          <w:rFonts w:asciiTheme="minorHAnsi" w:hAnsiTheme="minorHAnsi" w:cstheme="minorHAnsi"/>
          <w:lang w:val="en-US" w:eastAsia="en-US"/>
        </w:rPr>
        <w:t>map</w:t>
      </w:r>
      <w:r w:rsidR="00B00BFC" w:rsidRPr="007700B1">
        <w:rPr>
          <w:rFonts w:asciiTheme="minorHAnsi" w:hAnsiTheme="minorHAnsi" w:cstheme="minorHAnsi"/>
          <w:lang w:val="en-US" w:eastAsia="en-US"/>
        </w:rPr>
        <w:t xml:space="preserve"> </w:t>
      </w:r>
      <w:r w:rsidRPr="007700B1">
        <w:rPr>
          <w:rFonts w:asciiTheme="minorHAnsi" w:hAnsiTheme="minorHAnsi" w:cstheme="minorHAnsi"/>
          <w:lang w:val="en-US" w:eastAsia="en-US"/>
        </w:rPr>
        <w:t>even for future years.</w:t>
      </w:r>
    </w:p>
    <w:p w14:paraId="69986BD9" w14:textId="4951442B" w:rsidR="00350D15" w:rsidRPr="007700B1" w:rsidRDefault="00350D15" w:rsidP="00350D15">
      <w:pPr>
        <w:pStyle w:val="ListParagraph"/>
        <w:numPr>
          <w:ilvl w:val="1"/>
          <w:numId w:val="11"/>
        </w:numPr>
        <w:shd w:val="clear" w:color="auto" w:fill="FFFFFF"/>
        <w:jc w:val="left"/>
        <w:rPr>
          <w:rFonts w:asciiTheme="minorHAnsi" w:hAnsiTheme="minorHAnsi" w:cstheme="minorHAnsi"/>
          <w:lang w:val="en-US" w:eastAsia="en-US"/>
        </w:rPr>
      </w:pPr>
      <w:r w:rsidRPr="007700B1">
        <w:rPr>
          <w:rFonts w:asciiTheme="minorHAnsi" w:hAnsiTheme="minorHAnsi" w:cstheme="minorHAnsi"/>
          <w:lang w:val="en-US" w:eastAsia="en-US"/>
        </w:rPr>
        <w:t>Improving the downscaling of biomass water use which is currently distributed equally with</w:t>
      </w:r>
      <w:r w:rsidR="00B00BFC" w:rsidRPr="007700B1">
        <w:rPr>
          <w:rFonts w:asciiTheme="minorHAnsi" w:hAnsiTheme="minorHAnsi" w:cstheme="minorHAnsi"/>
          <w:lang w:val="en-US" w:eastAsia="en-US"/>
        </w:rPr>
        <w:t>in</w:t>
      </w:r>
      <w:r w:rsidRPr="007700B1">
        <w:rPr>
          <w:rFonts w:asciiTheme="minorHAnsi" w:hAnsiTheme="minorHAnsi" w:cstheme="minorHAnsi"/>
          <w:lang w:val="en-US" w:eastAsia="en-US"/>
        </w:rPr>
        <w:t xml:space="preserve"> each region. </w:t>
      </w:r>
    </w:p>
    <w:p w14:paraId="44CCECD8" w14:textId="61BA062A" w:rsidR="003165B5" w:rsidRPr="007700B1" w:rsidRDefault="00B00BFC" w:rsidP="0030286C">
      <w:pPr>
        <w:pStyle w:val="ListParagraph"/>
        <w:numPr>
          <w:ilvl w:val="1"/>
          <w:numId w:val="11"/>
        </w:numPr>
        <w:shd w:val="clear" w:color="auto" w:fill="FFFFFF"/>
        <w:spacing w:before="120"/>
        <w:jc w:val="left"/>
      </w:pPr>
      <w:r w:rsidRPr="007700B1">
        <w:rPr>
          <w:rFonts w:asciiTheme="minorHAnsi" w:hAnsiTheme="minorHAnsi" w:cstheme="minorHAnsi"/>
          <w:lang w:val="en-US" w:eastAsia="en-US"/>
        </w:rPr>
        <w:t>Making Tethys compatible with GCAM-USA</w:t>
      </w:r>
      <w:r w:rsidR="004C1E00" w:rsidRPr="007700B1">
        <w:rPr>
          <w:rFonts w:asciiTheme="minorHAnsi" w:hAnsiTheme="minorHAnsi" w:cstheme="minorHAnsi"/>
          <w:lang w:val="en-US" w:eastAsia="en-US"/>
        </w:rPr>
        <w:fldChar w:fldCharType="begin"/>
      </w:r>
      <w:r w:rsidR="00BE7D26">
        <w:rPr>
          <w:rFonts w:asciiTheme="minorHAnsi" w:hAnsiTheme="minorHAnsi" w:cstheme="minorHAnsi"/>
          <w:lang w:val="en-US" w:eastAsia="en-US"/>
        </w:rPr>
        <w:instrText xml:space="preserve"> ADDIN ZOTERO_ITEM CSL_CITATION {"citationID":"S8LKNJXM","properties":{"formattedCitation":"\\super 41\\nosupersub{}","plainCitation":"41","noteIndex":0},"citationItems":[{"id":1489,"uris":["http://zotero.org/users/2476381/items/3Z6NXG82"],"itemData":{"id":1489,"type":"article-journal","abstract":"&lt;p&gt;&lt;strong class=\"journal-contentHeaderColor\"&gt;Abstract.&lt;/strong&gt; This paper describes GCAM-USA v5.3_water_dispatch, an open-source model that represents key interactions across economic, energy, water, and land systems in a consistent global framework with subnational detail in the United States. GCAM-USA divides the world into 31 geopolitical regions outside the United States (US) and represents the US economy and energy systems in 51 state-level regions (50 states plus the District of Columbia). The model also includes 235 water basins and 384 land use regions, and 23 of each fall at least partially within the United States. GCAM-USA offers a level of process and temporal resolution rare for models of its class and scope, including detailed subnational representation of US water demands and supplies and sub-annual operations (day and night for each month) in the US electric power sector. GCAM-USA can be used to explore how changes in socioeconomic drivers, technological progress, or policy impact demands for (and production of) energy, water, and crops at a subnational level in the United States while maintaining consistency with broader national and international conditions. This paper describes GCAM-USA's structure, inputs, and outputs, with emphasis on new model features. Four illustrative scenarios encompassing varying socioeconomic and energy system futures are used to explore subnational changes in energy, water, and land use outcomes. We conclude with information about how public users can access the model.&lt;/p&gt;","container-title":"Geoscientific Model Development","DOI":"10.5194/gmd-15-2533-2022","ISSN":"1991-959X","issue":"6","language":"English","note":"publisher: Copernicus GmbH","page":"2533-2559","source":"gmd.copernicus.org","title":"GCAM-USA v5.3_water_dispatch: Integrated modeling of subnational US energy, water, and land systems within a global framework","title-short":"GCAM-USA v5.3_water_dispatch","volume":"15","author":[{"family":"Binsted","given":"Matthew"},{"family":"Iyer","given":"Gokul"},{"family":"Patel","given":"Pralit"},{"family":"Graham","given":"Neal T."},{"family":"Ou","given":"Yang"},{"family":"Khan","given":"Zarrar"},{"family":"Kholod","given":"Nazar"},{"family":"Narayan","given":"Kanishka"},{"family":"Hejazi","given":"Mohamad"},{"family":"Kim","given":"Son"},{"family":"Calvin","given":"Katherine"},{"family":"Wise","given":"Marshall"}],"issued":{"date-parts":[["2022",3,25]]}}}],"schema":"https://github.com/citation-style-language/schema/raw/master/csl-citation.json"} </w:instrText>
      </w:r>
      <w:r w:rsidR="004C1E00" w:rsidRPr="007700B1">
        <w:rPr>
          <w:rFonts w:asciiTheme="minorHAnsi" w:hAnsiTheme="minorHAnsi" w:cstheme="minorHAnsi"/>
          <w:lang w:val="en-US" w:eastAsia="en-US"/>
        </w:rPr>
        <w:fldChar w:fldCharType="separate"/>
      </w:r>
      <w:r w:rsidR="00BE7D26" w:rsidRPr="00BE7D26">
        <w:rPr>
          <w:rFonts w:cs="Calibri"/>
          <w:szCs w:val="24"/>
          <w:vertAlign w:val="superscript"/>
        </w:rPr>
        <w:t>41</w:t>
      </w:r>
      <w:r w:rsidR="004C1E00" w:rsidRPr="007700B1">
        <w:rPr>
          <w:rFonts w:asciiTheme="minorHAnsi" w:hAnsiTheme="minorHAnsi" w:cstheme="minorHAnsi"/>
          <w:lang w:val="en-US" w:eastAsia="en-US"/>
        </w:rPr>
        <w:fldChar w:fldCharType="end"/>
      </w:r>
      <w:r w:rsidR="006E25E8" w:rsidRPr="007700B1">
        <w:rPr>
          <w:rFonts w:asciiTheme="minorHAnsi" w:hAnsiTheme="minorHAnsi" w:cstheme="minorHAnsi"/>
          <w:lang w:val="en-US" w:eastAsia="en-US"/>
        </w:rPr>
        <w:t>,</w:t>
      </w:r>
      <w:r w:rsidRPr="007700B1">
        <w:rPr>
          <w:rFonts w:asciiTheme="minorHAnsi" w:hAnsiTheme="minorHAnsi" w:cstheme="minorHAnsi"/>
          <w:lang w:val="en-US" w:eastAsia="en-US"/>
        </w:rPr>
        <w:t xml:space="preserve"> </w:t>
      </w:r>
      <w:r w:rsidR="008B508E" w:rsidRPr="007700B1">
        <w:rPr>
          <w:rFonts w:asciiTheme="minorHAnsi" w:hAnsiTheme="minorHAnsi" w:cstheme="minorHAnsi"/>
          <w:lang w:val="en-US" w:eastAsia="en-US"/>
        </w:rPr>
        <w:t>which allow use of more accurate state-level water use data instead of using national data as inputs to Tethys.</w:t>
      </w:r>
    </w:p>
    <w:p w14:paraId="5A4148AF" w14:textId="77777777" w:rsidR="00566B03" w:rsidRPr="007700B1" w:rsidRDefault="00566B03" w:rsidP="00566B03">
      <w:pPr>
        <w:shd w:val="clear" w:color="auto" w:fill="FFFFFF"/>
        <w:spacing w:before="120"/>
        <w:jc w:val="left"/>
      </w:pPr>
    </w:p>
    <w:p w14:paraId="1FFBEEE3" w14:textId="683831A5" w:rsidR="00DD2C29" w:rsidRPr="007700B1" w:rsidRDefault="00994267" w:rsidP="00566B03">
      <w:pPr>
        <w:pStyle w:val="Heading3"/>
        <w:spacing w:before="0" w:after="0"/>
      </w:pPr>
      <w:r w:rsidRPr="007700B1">
        <w:t>Code A</w:t>
      </w:r>
      <w:r w:rsidR="00DD2C29" w:rsidRPr="007700B1">
        <w:t>vailability</w:t>
      </w:r>
    </w:p>
    <w:p w14:paraId="4C4EF702" w14:textId="1CC7BA37" w:rsidR="0094698D" w:rsidRDefault="0094698D" w:rsidP="00566B03">
      <w:r w:rsidRPr="007700B1">
        <w:t xml:space="preserve">The following table provides links to all models, </w:t>
      </w:r>
      <w:r w:rsidR="00E3730D" w:rsidRPr="007700B1">
        <w:t xml:space="preserve">data, </w:t>
      </w:r>
      <w:r w:rsidRPr="007700B1">
        <w:t xml:space="preserve">versions and </w:t>
      </w:r>
      <w:r w:rsidR="00D3109E">
        <w:t>DOI</w:t>
      </w:r>
      <w:r w:rsidRPr="007700B1">
        <w:t>’s used to generate this dataset.</w:t>
      </w:r>
      <w:r w:rsidR="007166DB" w:rsidRPr="007700B1">
        <w:t xml:space="preserve"> </w:t>
      </w:r>
    </w:p>
    <w:p w14:paraId="353FA194" w14:textId="54B9071D" w:rsidR="00EE4F54" w:rsidRDefault="00EE4F54" w:rsidP="00566B03"/>
    <w:p w14:paraId="0B35DD9F" w14:textId="1584D82F" w:rsidR="00EE4F54" w:rsidRPr="007700B1" w:rsidRDefault="00EE4F54" w:rsidP="00EE4F54">
      <w:pPr>
        <w:pStyle w:val="Caption"/>
        <w:keepNext/>
        <w:jc w:val="center"/>
        <w:rPr>
          <w:i w:val="0"/>
          <w:iCs w:val="0"/>
        </w:rPr>
      </w:pPr>
      <w:r w:rsidRPr="007700B1">
        <w:rPr>
          <w:i w:val="0"/>
          <w:iCs w:val="0"/>
        </w:rPr>
        <w:t xml:space="preserve">Table </w:t>
      </w:r>
      <w:r w:rsidRPr="007700B1">
        <w:rPr>
          <w:i w:val="0"/>
          <w:iCs w:val="0"/>
        </w:rPr>
        <w:fldChar w:fldCharType="begin"/>
      </w:r>
      <w:r w:rsidRPr="007700B1">
        <w:rPr>
          <w:i w:val="0"/>
          <w:iCs w:val="0"/>
        </w:rPr>
        <w:instrText xml:space="preserve"> SEQ Table \* ARABIC </w:instrText>
      </w:r>
      <w:r w:rsidRPr="007700B1">
        <w:rPr>
          <w:i w:val="0"/>
          <w:iCs w:val="0"/>
        </w:rPr>
        <w:fldChar w:fldCharType="separate"/>
      </w:r>
      <w:r>
        <w:rPr>
          <w:i w:val="0"/>
          <w:iCs w:val="0"/>
          <w:noProof/>
        </w:rPr>
        <w:t>3</w:t>
      </w:r>
      <w:r w:rsidRPr="007700B1">
        <w:rPr>
          <w:i w:val="0"/>
          <w:iCs w:val="0"/>
          <w:noProof/>
        </w:rPr>
        <w:fldChar w:fldCharType="end"/>
      </w:r>
      <w:r w:rsidRPr="007700B1">
        <w:rPr>
          <w:i w:val="0"/>
          <w:iCs w:val="0"/>
        </w:rPr>
        <w:t xml:space="preserve"> </w:t>
      </w:r>
      <w:r>
        <w:rPr>
          <w:i w:val="0"/>
          <w:iCs w:val="0"/>
        </w:rPr>
        <w:t>Model and data code availability</w:t>
      </w:r>
    </w:p>
    <w:tbl>
      <w:tblPr>
        <w:tblStyle w:val="TableGrid"/>
        <w:tblW w:w="5458" w:type="pct"/>
        <w:tblLook w:val="04A0" w:firstRow="1" w:lastRow="0" w:firstColumn="1" w:lastColumn="0" w:noHBand="0" w:noVBand="1"/>
      </w:tblPr>
      <w:tblGrid>
        <w:gridCol w:w="1021"/>
        <w:gridCol w:w="962"/>
        <w:gridCol w:w="926"/>
        <w:gridCol w:w="3113"/>
        <w:gridCol w:w="3380"/>
      </w:tblGrid>
      <w:tr w:rsidR="00E3730D" w:rsidRPr="007700B1" w14:paraId="311E930C" w14:textId="77777777" w:rsidTr="00E3730D">
        <w:trPr>
          <w:trHeight w:val="802"/>
        </w:trPr>
        <w:tc>
          <w:tcPr>
            <w:tcW w:w="760" w:type="pct"/>
            <w:shd w:val="clear" w:color="auto" w:fill="F2F2F2" w:themeFill="background1" w:themeFillShade="F2"/>
            <w:vAlign w:val="center"/>
          </w:tcPr>
          <w:p w14:paraId="4F0C2413" w14:textId="661D2CD0" w:rsidR="00E3730D" w:rsidRPr="007700B1" w:rsidRDefault="00E3730D" w:rsidP="00E3730D">
            <w:pPr>
              <w:pStyle w:val="NormalWeb"/>
              <w:spacing w:before="0" w:beforeAutospacing="0" w:after="0" w:afterAutospacing="0"/>
              <w:jc w:val="center"/>
              <w:rPr>
                <w:b/>
                <w:bCs/>
              </w:rPr>
            </w:pPr>
            <w:r w:rsidRPr="007700B1">
              <w:rPr>
                <w:b/>
                <w:bCs/>
              </w:rPr>
              <w:t>Type</w:t>
            </w:r>
          </w:p>
        </w:tc>
        <w:tc>
          <w:tcPr>
            <w:tcW w:w="1112" w:type="pct"/>
            <w:shd w:val="clear" w:color="auto" w:fill="F2F2F2" w:themeFill="background1" w:themeFillShade="F2"/>
            <w:vAlign w:val="center"/>
          </w:tcPr>
          <w:p w14:paraId="5842FA9A" w14:textId="2A265650" w:rsidR="00E3730D" w:rsidRPr="007700B1" w:rsidRDefault="00E3730D" w:rsidP="00E3730D">
            <w:pPr>
              <w:pStyle w:val="NormalWeb"/>
              <w:spacing w:before="0" w:beforeAutospacing="0" w:after="0" w:afterAutospacing="0"/>
              <w:jc w:val="center"/>
              <w:rPr>
                <w:b/>
                <w:bCs/>
              </w:rPr>
            </w:pPr>
            <w:r w:rsidRPr="007700B1">
              <w:rPr>
                <w:b/>
                <w:bCs/>
              </w:rPr>
              <w:t>Details</w:t>
            </w:r>
          </w:p>
        </w:tc>
        <w:tc>
          <w:tcPr>
            <w:tcW w:w="790" w:type="pct"/>
            <w:shd w:val="clear" w:color="auto" w:fill="F2F2F2" w:themeFill="background1" w:themeFillShade="F2"/>
            <w:vAlign w:val="center"/>
          </w:tcPr>
          <w:p w14:paraId="1A05EFC4" w14:textId="7FE0CA2D" w:rsidR="00E3730D" w:rsidRPr="007700B1" w:rsidRDefault="00E3730D" w:rsidP="00E3730D">
            <w:pPr>
              <w:pStyle w:val="NormalWeb"/>
              <w:spacing w:before="0" w:beforeAutospacing="0" w:after="0" w:afterAutospacing="0"/>
              <w:jc w:val="center"/>
              <w:rPr>
                <w:b/>
                <w:bCs/>
              </w:rPr>
            </w:pPr>
            <w:r w:rsidRPr="007700B1">
              <w:rPr>
                <w:b/>
                <w:bCs/>
              </w:rPr>
              <w:t>Model Version</w:t>
            </w:r>
          </w:p>
        </w:tc>
        <w:tc>
          <w:tcPr>
            <w:tcW w:w="1435" w:type="pct"/>
            <w:shd w:val="clear" w:color="auto" w:fill="F2F2F2" w:themeFill="background1" w:themeFillShade="F2"/>
            <w:vAlign w:val="center"/>
          </w:tcPr>
          <w:p w14:paraId="1FD0DA9A" w14:textId="3C801DD9" w:rsidR="00E3730D" w:rsidRPr="007700B1" w:rsidRDefault="00E3730D" w:rsidP="00E3730D">
            <w:pPr>
              <w:pStyle w:val="NormalWeb"/>
              <w:spacing w:before="0" w:beforeAutospacing="0" w:after="0" w:afterAutospacing="0"/>
              <w:jc w:val="center"/>
              <w:rPr>
                <w:b/>
                <w:bCs/>
              </w:rPr>
            </w:pPr>
            <w:r w:rsidRPr="007700B1">
              <w:rPr>
                <w:b/>
                <w:bCs/>
              </w:rPr>
              <w:t>Data DOI</w:t>
            </w:r>
          </w:p>
        </w:tc>
        <w:tc>
          <w:tcPr>
            <w:tcW w:w="904" w:type="pct"/>
            <w:shd w:val="clear" w:color="auto" w:fill="F2F2F2" w:themeFill="background1" w:themeFillShade="F2"/>
            <w:vAlign w:val="center"/>
          </w:tcPr>
          <w:p w14:paraId="2A5EF66D" w14:textId="77777777" w:rsidR="00E3730D" w:rsidRPr="007700B1" w:rsidRDefault="00E3730D" w:rsidP="00E3730D">
            <w:pPr>
              <w:pStyle w:val="NormalWeb"/>
              <w:spacing w:before="0" w:beforeAutospacing="0" w:after="0" w:afterAutospacing="0"/>
              <w:jc w:val="center"/>
              <w:rPr>
                <w:b/>
                <w:bCs/>
              </w:rPr>
            </w:pPr>
            <w:r w:rsidRPr="007700B1">
              <w:rPr>
                <w:b/>
                <w:bCs/>
              </w:rPr>
              <w:t>Model DOI</w:t>
            </w:r>
          </w:p>
        </w:tc>
      </w:tr>
      <w:tr w:rsidR="00E3730D" w:rsidRPr="007700B1" w14:paraId="58865C61" w14:textId="77777777" w:rsidTr="00E3730D">
        <w:trPr>
          <w:trHeight w:val="405"/>
        </w:trPr>
        <w:tc>
          <w:tcPr>
            <w:tcW w:w="760" w:type="pct"/>
            <w:shd w:val="clear" w:color="auto" w:fill="auto"/>
            <w:vAlign w:val="center"/>
          </w:tcPr>
          <w:p w14:paraId="7CFBF298" w14:textId="523A811D" w:rsidR="00E3730D" w:rsidRPr="007700B1" w:rsidRDefault="00E3730D" w:rsidP="00E3730D">
            <w:pPr>
              <w:pStyle w:val="NormalWeb"/>
              <w:spacing w:before="0" w:beforeAutospacing="0" w:after="0" w:afterAutospacing="0"/>
              <w:jc w:val="center"/>
              <w:rPr>
                <w:b/>
                <w:bCs/>
              </w:rPr>
            </w:pPr>
            <w:r w:rsidRPr="007700B1">
              <w:rPr>
                <w:b/>
                <w:bCs/>
              </w:rPr>
              <w:t>Tethys</w:t>
            </w:r>
          </w:p>
        </w:tc>
        <w:tc>
          <w:tcPr>
            <w:tcW w:w="1112" w:type="pct"/>
            <w:vAlign w:val="center"/>
          </w:tcPr>
          <w:p w14:paraId="13D5D971" w14:textId="5B824773" w:rsidR="00E3730D" w:rsidRPr="007700B1" w:rsidRDefault="00E3730D" w:rsidP="00E3730D">
            <w:pPr>
              <w:pStyle w:val="NormalWeb"/>
              <w:spacing w:before="0" w:beforeAutospacing="0" w:after="0" w:afterAutospacing="0"/>
              <w:jc w:val="center"/>
              <w:rPr>
                <w:sz w:val="18"/>
                <w:szCs w:val="18"/>
              </w:rPr>
            </w:pPr>
            <w:r w:rsidRPr="007700B1">
              <w:rPr>
                <w:sz w:val="18"/>
                <w:szCs w:val="18"/>
              </w:rPr>
              <w:t>Used to generate the data presented in this paper</w:t>
            </w:r>
          </w:p>
        </w:tc>
        <w:tc>
          <w:tcPr>
            <w:tcW w:w="790" w:type="pct"/>
            <w:vAlign w:val="center"/>
          </w:tcPr>
          <w:p w14:paraId="5B8A1B1C" w14:textId="7D62A28B" w:rsidR="00E3730D" w:rsidRPr="007700B1" w:rsidRDefault="006E7727" w:rsidP="00E3730D">
            <w:pPr>
              <w:pStyle w:val="NormalWeb"/>
              <w:spacing w:before="0" w:beforeAutospacing="0" w:after="0" w:afterAutospacing="0"/>
              <w:jc w:val="center"/>
              <w:rPr>
                <w:sz w:val="18"/>
                <w:szCs w:val="18"/>
              </w:rPr>
            </w:pPr>
            <w:r w:rsidRPr="007700B1">
              <w:rPr>
                <w:sz w:val="18"/>
                <w:szCs w:val="18"/>
              </w:rPr>
              <w:t>v1.3.0</w:t>
            </w:r>
          </w:p>
        </w:tc>
        <w:tc>
          <w:tcPr>
            <w:tcW w:w="1435" w:type="pct"/>
            <w:vAlign w:val="center"/>
          </w:tcPr>
          <w:p w14:paraId="6896BD1C" w14:textId="14640C9E" w:rsidR="00E3730D" w:rsidRPr="007700B1" w:rsidRDefault="005C2B5D" w:rsidP="00E3730D">
            <w:pPr>
              <w:pStyle w:val="NormalWeb"/>
              <w:spacing w:before="0" w:beforeAutospacing="0" w:after="0" w:afterAutospacing="0"/>
              <w:jc w:val="center"/>
              <w:rPr>
                <w:sz w:val="18"/>
                <w:szCs w:val="18"/>
              </w:rPr>
            </w:pPr>
            <w:hyperlink r:id="rId27" w:history="1">
              <w:r w:rsidR="00D73991" w:rsidRPr="007700B1">
                <w:rPr>
                  <w:rStyle w:val="Hyperlink"/>
                  <w:sz w:val="18"/>
                  <w:szCs w:val="18"/>
                </w:rPr>
                <w:t>https://doi.org/10.7910/DVN/VIQEAB</w:t>
              </w:r>
            </w:hyperlink>
            <w:r w:rsidR="00684AB8">
              <w:rPr>
                <w:rStyle w:val="Hyperlink"/>
                <w:sz w:val="18"/>
                <w:szCs w:val="18"/>
              </w:rPr>
              <w:fldChar w:fldCharType="begin"/>
            </w:r>
            <w:r w:rsidR="00A119CB">
              <w:rPr>
                <w:rStyle w:val="Hyperlink"/>
                <w:sz w:val="18"/>
                <w:szCs w:val="18"/>
              </w:rPr>
              <w:instrText xml:space="preserve"> ADDIN ZOTERO_ITEM CSL_CITATION {"citationID":"RjPhcQvD","properties":{"formattedCitation":"\\super 20\\nosupersub{}","plainCitation":"20","noteIndex":0},"citationItems":[{"id":1520,"uris":["http://zotero.org/users/2476381/items/BXNA4FVZ"],"itemData":{"id":1520,"type":"webpage","container-title":"Harvard Dataverse","title":"Output Data: tethys_v1.3.1_main_ssp_rcp V1","URL":"https://doi.org/10.7910/DVN/VIQEAB","author":[{"family":"Khan","given":"Zarrar"},{"family":"Thompson","given":"Isaac"},{"family":"Vernon","given":"Chris R."},{"family":"Graham","given":"Neal T."},{"family":"Wild","given":"Thomas B."},{"family":"Chen","given":"Min"}],"issued":{"date-parts":[["2022"]]}}}],"schema":"https://github.com/citation-style-language/schema/raw/master/csl-citation.json"} </w:instrText>
            </w:r>
            <w:r w:rsidR="00684AB8">
              <w:rPr>
                <w:rStyle w:val="Hyperlink"/>
                <w:sz w:val="18"/>
                <w:szCs w:val="18"/>
              </w:rPr>
              <w:fldChar w:fldCharType="separate"/>
            </w:r>
            <w:r w:rsidR="00A119CB" w:rsidRPr="00A119CB">
              <w:rPr>
                <w:rFonts w:cs="Calibri"/>
                <w:sz w:val="18"/>
                <w:szCs w:val="24"/>
                <w:vertAlign w:val="superscript"/>
              </w:rPr>
              <w:t>20</w:t>
            </w:r>
            <w:r w:rsidR="00684AB8">
              <w:rPr>
                <w:rStyle w:val="Hyperlink"/>
                <w:sz w:val="18"/>
                <w:szCs w:val="18"/>
              </w:rPr>
              <w:fldChar w:fldCharType="end"/>
            </w:r>
            <w:r w:rsidR="00D73991" w:rsidRPr="007700B1">
              <w:rPr>
                <w:sz w:val="18"/>
                <w:szCs w:val="18"/>
              </w:rPr>
              <w:t xml:space="preserve"> </w:t>
            </w:r>
          </w:p>
        </w:tc>
        <w:tc>
          <w:tcPr>
            <w:tcW w:w="904" w:type="pct"/>
            <w:vAlign w:val="center"/>
          </w:tcPr>
          <w:p w14:paraId="79E1B9CE" w14:textId="14FC6504" w:rsidR="00E3730D" w:rsidRPr="007700B1" w:rsidRDefault="005C2B5D" w:rsidP="00E3730D">
            <w:pPr>
              <w:pStyle w:val="NormalWeb"/>
              <w:spacing w:before="0" w:beforeAutospacing="0" w:after="0" w:afterAutospacing="0"/>
              <w:jc w:val="center"/>
              <w:rPr>
                <w:sz w:val="18"/>
                <w:szCs w:val="18"/>
              </w:rPr>
            </w:pPr>
            <w:hyperlink r:id="rId28" w:history="1">
              <w:r w:rsidR="00D73991" w:rsidRPr="007700B1">
                <w:rPr>
                  <w:rStyle w:val="Hyperlink"/>
                  <w:sz w:val="18"/>
                  <w:szCs w:val="18"/>
                </w:rPr>
                <w:t>https://doi.org/10.5281/zenodo.6399488</w:t>
              </w:r>
            </w:hyperlink>
            <w:r w:rsidR="00684AB8">
              <w:rPr>
                <w:rStyle w:val="Hyperlink"/>
                <w:sz w:val="18"/>
                <w:szCs w:val="18"/>
              </w:rPr>
              <w:fldChar w:fldCharType="begin"/>
            </w:r>
            <w:r w:rsidR="00BE7D26">
              <w:rPr>
                <w:rStyle w:val="Hyperlink"/>
                <w:sz w:val="18"/>
                <w:szCs w:val="18"/>
              </w:rPr>
              <w:instrText xml:space="preserve"> ADDIN ZOTERO_ITEM CSL_CITATION {"citationID":"Ns97tjD0","properties":{"formattedCitation":"\\super 34\\nosupersub{}","plainCitation":"34","noteIndex":0},"citationItems":[{"id":1451,"uris":["http://zotero.org/users/2476381/items/PJE9KGWY"],"itemData":{"id":1451,"type":"webpage","container-title":"Zenodo","title":"Tethys v1.3.1","URL":"https://doi.org/10.5281/zenodo.6399488","author":[{"family":"Khan","given":"Zarrar"},{"family":"Thompson","given":"Isaac"},{"family":"Vernon","given":"Chris R."},{"family":"Graham","given":"Neal T."},{"family":"Wild","given":"Thomas B."},{"family":"Chen","given":"Min"}],"issued":{"date-parts":[["2022"]]}}}],"schema":"https://github.com/citation-style-language/schema/raw/master/csl-citation.json"} </w:instrText>
            </w:r>
            <w:r w:rsidR="00684AB8">
              <w:rPr>
                <w:rStyle w:val="Hyperlink"/>
                <w:sz w:val="18"/>
                <w:szCs w:val="18"/>
              </w:rPr>
              <w:fldChar w:fldCharType="separate"/>
            </w:r>
            <w:r w:rsidR="00BE7D26" w:rsidRPr="00BE7D26">
              <w:rPr>
                <w:rFonts w:cs="Calibri"/>
                <w:sz w:val="18"/>
                <w:szCs w:val="24"/>
                <w:vertAlign w:val="superscript"/>
              </w:rPr>
              <w:t>34</w:t>
            </w:r>
            <w:r w:rsidR="00684AB8">
              <w:rPr>
                <w:rStyle w:val="Hyperlink"/>
                <w:sz w:val="18"/>
                <w:szCs w:val="18"/>
              </w:rPr>
              <w:fldChar w:fldCharType="end"/>
            </w:r>
            <w:r w:rsidR="00D73991" w:rsidRPr="007700B1">
              <w:rPr>
                <w:sz w:val="18"/>
                <w:szCs w:val="18"/>
              </w:rPr>
              <w:t xml:space="preserve"> </w:t>
            </w:r>
          </w:p>
        </w:tc>
      </w:tr>
      <w:tr w:rsidR="00E3730D" w:rsidRPr="007700B1" w14:paraId="166D7DDD" w14:textId="77777777" w:rsidTr="00E3730D">
        <w:trPr>
          <w:trHeight w:val="405"/>
        </w:trPr>
        <w:tc>
          <w:tcPr>
            <w:tcW w:w="760" w:type="pct"/>
            <w:shd w:val="clear" w:color="auto" w:fill="auto"/>
            <w:vAlign w:val="center"/>
          </w:tcPr>
          <w:p w14:paraId="01863A4A" w14:textId="72283E01" w:rsidR="00E3730D" w:rsidRPr="007700B1" w:rsidRDefault="00E3730D" w:rsidP="00E3730D">
            <w:pPr>
              <w:pStyle w:val="NormalWeb"/>
              <w:spacing w:before="0" w:beforeAutospacing="0" w:after="0" w:afterAutospacing="0"/>
              <w:jc w:val="center"/>
              <w:rPr>
                <w:b/>
                <w:bCs/>
              </w:rPr>
            </w:pPr>
            <w:r w:rsidRPr="007700B1">
              <w:rPr>
                <w:b/>
                <w:bCs/>
              </w:rPr>
              <w:t>GCAM</w:t>
            </w:r>
          </w:p>
        </w:tc>
        <w:tc>
          <w:tcPr>
            <w:tcW w:w="1112" w:type="pct"/>
            <w:vAlign w:val="center"/>
          </w:tcPr>
          <w:p w14:paraId="37189BB0" w14:textId="318A913D" w:rsidR="00E3730D" w:rsidRPr="007700B1" w:rsidRDefault="00E3730D" w:rsidP="00E3730D">
            <w:pPr>
              <w:pStyle w:val="NormalWeb"/>
              <w:spacing w:before="0" w:beforeAutospacing="0" w:after="0" w:afterAutospacing="0"/>
              <w:jc w:val="center"/>
              <w:rPr>
                <w:sz w:val="18"/>
                <w:szCs w:val="18"/>
              </w:rPr>
            </w:pPr>
            <w:r w:rsidRPr="007700B1">
              <w:rPr>
                <w:sz w:val="18"/>
                <w:szCs w:val="18"/>
              </w:rPr>
              <w:t>Water use data used as inputs for Tethys</w:t>
            </w:r>
          </w:p>
        </w:tc>
        <w:tc>
          <w:tcPr>
            <w:tcW w:w="790" w:type="pct"/>
            <w:vAlign w:val="center"/>
          </w:tcPr>
          <w:p w14:paraId="76BA61D7" w14:textId="6722F7E7" w:rsidR="00E3730D" w:rsidRPr="007700B1" w:rsidRDefault="00D73991" w:rsidP="00E3730D">
            <w:pPr>
              <w:pStyle w:val="NormalWeb"/>
              <w:spacing w:before="0" w:beforeAutospacing="0" w:after="0" w:afterAutospacing="0"/>
              <w:jc w:val="center"/>
              <w:rPr>
                <w:sz w:val="18"/>
                <w:szCs w:val="18"/>
              </w:rPr>
            </w:pPr>
            <w:r w:rsidRPr="007700B1">
              <w:rPr>
                <w:sz w:val="18"/>
                <w:szCs w:val="18"/>
              </w:rPr>
              <w:t>v4.</w:t>
            </w:r>
            <w:proofErr w:type="gramStart"/>
            <w:r w:rsidRPr="007700B1">
              <w:rPr>
                <w:sz w:val="18"/>
                <w:szCs w:val="18"/>
              </w:rPr>
              <w:t>3.chen</w:t>
            </w:r>
            <w:proofErr w:type="gramEnd"/>
          </w:p>
        </w:tc>
        <w:tc>
          <w:tcPr>
            <w:tcW w:w="1435" w:type="pct"/>
            <w:vAlign w:val="center"/>
          </w:tcPr>
          <w:p w14:paraId="1576DF6F" w14:textId="4069906B" w:rsidR="00E3730D" w:rsidRPr="007700B1" w:rsidRDefault="005C2B5D" w:rsidP="00E3730D">
            <w:pPr>
              <w:pStyle w:val="NormalWeb"/>
              <w:spacing w:before="0" w:beforeAutospacing="0" w:after="0" w:afterAutospacing="0"/>
              <w:jc w:val="center"/>
              <w:rPr>
                <w:sz w:val="18"/>
                <w:szCs w:val="18"/>
              </w:rPr>
            </w:pPr>
            <w:hyperlink r:id="rId29" w:history="1">
              <w:r w:rsidR="00D73991" w:rsidRPr="007700B1">
                <w:rPr>
                  <w:rStyle w:val="Hyperlink"/>
                  <w:sz w:val="18"/>
                  <w:szCs w:val="18"/>
                </w:rPr>
                <w:t>https://data.pnnl.gov/dataset/13224</w:t>
              </w:r>
            </w:hyperlink>
            <w:r w:rsidR="00466CC7">
              <w:rPr>
                <w:rStyle w:val="Hyperlink"/>
                <w:sz w:val="18"/>
                <w:szCs w:val="18"/>
              </w:rPr>
              <w:fldChar w:fldCharType="begin"/>
            </w:r>
            <w:r w:rsidR="00BE7D26">
              <w:rPr>
                <w:rStyle w:val="Hyperlink"/>
                <w:sz w:val="18"/>
                <w:szCs w:val="18"/>
              </w:rPr>
              <w:instrText xml:space="preserve"> ADDIN ZOTERO_ITEM CSL_CITATION {"citationID":"eyWAdWq8","properties":{"formattedCitation":"\\super 42\\nosupersub{}","plainCitation":"42","noteIndex":0},"citationItems":[{"id":1524,"uris":["http://zotero.org/users/2476381/items/F6WNG8ND"],"itemData":{"id":1524,"type":"webpage","container-title":"PNNL Datahub","title":"GCAM v4.3 SSP-RCP-GCM Output Databases","URL":"https://data.pnnl.gov/group/nodes/dataset/13224","author":[{"family":"Graham","given":"Neal T."},{"family":"Hejazi","given":"Mohamad Issa"},{"family":"Chen","given":"Min"},{"family":"Davies","given":"Evan"},{"family":"Edmonds","given":"J. A."},{"family":"Kim","given":"Son H."},{"family":"Turner","given":"Sean W. D."}],"issued":{"date-parts":[["2020"]]}}}],"schema":"https://github.com/citation-style-language/schema/raw/master/csl-citation.json"} </w:instrText>
            </w:r>
            <w:r w:rsidR="00466CC7">
              <w:rPr>
                <w:rStyle w:val="Hyperlink"/>
                <w:sz w:val="18"/>
                <w:szCs w:val="18"/>
              </w:rPr>
              <w:fldChar w:fldCharType="separate"/>
            </w:r>
            <w:r w:rsidR="00BE7D26" w:rsidRPr="00BE7D26">
              <w:rPr>
                <w:rFonts w:cs="Calibri"/>
                <w:sz w:val="18"/>
                <w:szCs w:val="24"/>
                <w:vertAlign w:val="superscript"/>
              </w:rPr>
              <w:t>42</w:t>
            </w:r>
            <w:r w:rsidR="00466CC7">
              <w:rPr>
                <w:rStyle w:val="Hyperlink"/>
                <w:sz w:val="18"/>
                <w:szCs w:val="18"/>
              </w:rPr>
              <w:fldChar w:fldCharType="end"/>
            </w:r>
            <w:r w:rsidR="00D73991" w:rsidRPr="007700B1">
              <w:rPr>
                <w:sz w:val="18"/>
                <w:szCs w:val="18"/>
              </w:rPr>
              <w:t xml:space="preserve"> </w:t>
            </w:r>
          </w:p>
        </w:tc>
        <w:tc>
          <w:tcPr>
            <w:tcW w:w="904" w:type="pct"/>
            <w:vAlign w:val="center"/>
          </w:tcPr>
          <w:p w14:paraId="0C6661CC" w14:textId="3DBE37F5" w:rsidR="00E3730D" w:rsidRPr="007700B1" w:rsidRDefault="005C2B5D" w:rsidP="00E3730D">
            <w:pPr>
              <w:pStyle w:val="NormalWeb"/>
              <w:spacing w:before="0" w:beforeAutospacing="0" w:after="0" w:afterAutospacing="0"/>
              <w:jc w:val="center"/>
              <w:rPr>
                <w:sz w:val="18"/>
                <w:szCs w:val="18"/>
              </w:rPr>
            </w:pPr>
            <w:hyperlink r:id="rId30" w:history="1">
              <w:r w:rsidR="00D73991" w:rsidRPr="007700B1">
                <w:rPr>
                  <w:rStyle w:val="Hyperlink"/>
                  <w:sz w:val="18"/>
                  <w:szCs w:val="18"/>
                </w:rPr>
                <w:t>http://doi.org/10.5281/zenodo.3713432</w:t>
              </w:r>
            </w:hyperlink>
            <w:r w:rsidR="00466CC7">
              <w:rPr>
                <w:rStyle w:val="Hyperlink"/>
                <w:sz w:val="18"/>
                <w:szCs w:val="18"/>
              </w:rPr>
              <w:fldChar w:fldCharType="begin"/>
            </w:r>
            <w:r w:rsidR="00BE7D26">
              <w:rPr>
                <w:rStyle w:val="Hyperlink"/>
                <w:sz w:val="18"/>
                <w:szCs w:val="18"/>
              </w:rPr>
              <w:instrText xml:space="preserve"> ADDIN ZOTERO_ITEM CSL_CITATION {"citationID":"eAfZxtVR","properties":{"formattedCitation":"\\super 43\\nosupersub{}","plainCitation":"43","noteIndex":0},"citationItems":[{"id":1522,"uris":["http://zotero.org/users/2476381/items/Q7TESY3X"],"itemData":{"id":1522,"type":"webpage","container-title":"Zenodo","title":"GCAM-v4.3.chen","URL":"https://doi.org/10.5281/zenodo.3713432","author":[{"family":"Chen","given":"Min"},{"family":"Calvin","given":"Katherine V."},{"family":"Patel","given":"Pralit"},{"family":"Vernon","given":"Chris R."},{"family":"Hejazi","given":"Mohamad I."},{"family":"Clarke","given":"Leon"},{"family":"Link","given":"Robert P."}],"issued":{"date-parts":[["2020"]]}},"locator":"4"}],"schema":"https://github.com/citation-style-language/schema/raw/master/csl-citation.json"} </w:instrText>
            </w:r>
            <w:r w:rsidR="00466CC7">
              <w:rPr>
                <w:rStyle w:val="Hyperlink"/>
                <w:sz w:val="18"/>
                <w:szCs w:val="18"/>
              </w:rPr>
              <w:fldChar w:fldCharType="separate"/>
            </w:r>
            <w:r w:rsidR="00BE7D26" w:rsidRPr="00BE7D26">
              <w:rPr>
                <w:rFonts w:cs="Calibri"/>
                <w:sz w:val="18"/>
                <w:szCs w:val="24"/>
                <w:vertAlign w:val="superscript"/>
              </w:rPr>
              <w:t>43</w:t>
            </w:r>
            <w:r w:rsidR="00466CC7">
              <w:rPr>
                <w:rStyle w:val="Hyperlink"/>
                <w:sz w:val="18"/>
                <w:szCs w:val="18"/>
              </w:rPr>
              <w:fldChar w:fldCharType="end"/>
            </w:r>
            <w:r w:rsidR="00D73991" w:rsidRPr="007700B1">
              <w:rPr>
                <w:sz w:val="18"/>
                <w:szCs w:val="18"/>
              </w:rPr>
              <w:t xml:space="preserve"> </w:t>
            </w:r>
          </w:p>
        </w:tc>
      </w:tr>
      <w:tr w:rsidR="00E3730D" w:rsidRPr="007700B1" w14:paraId="5187B48B" w14:textId="77777777" w:rsidTr="00E3730D">
        <w:trPr>
          <w:trHeight w:val="405"/>
        </w:trPr>
        <w:tc>
          <w:tcPr>
            <w:tcW w:w="760" w:type="pct"/>
            <w:shd w:val="clear" w:color="auto" w:fill="auto"/>
            <w:vAlign w:val="center"/>
          </w:tcPr>
          <w:p w14:paraId="3592E961" w14:textId="79906394" w:rsidR="00E3730D" w:rsidRPr="007700B1" w:rsidRDefault="00E3730D" w:rsidP="00E3730D">
            <w:pPr>
              <w:pStyle w:val="NormalWeb"/>
              <w:spacing w:before="0" w:beforeAutospacing="0" w:after="0" w:afterAutospacing="0"/>
              <w:jc w:val="center"/>
              <w:rPr>
                <w:b/>
                <w:bCs/>
              </w:rPr>
            </w:pPr>
            <w:r w:rsidRPr="007700B1">
              <w:rPr>
                <w:b/>
                <w:bCs/>
              </w:rPr>
              <w:t>Demeter</w:t>
            </w:r>
          </w:p>
        </w:tc>
        <w:tc>
          <w:tcPr>
            <w:tcW w:w="1112" w:type="pct"/>
            <w:vAlign w:val="center"/>
          </w:tcPr>
          <w:p w14:paraId="5C9E2C18" w14:textId="2C11BE10" w:rsidR="00E3730D" w:rsidRPr="007700B1" w:rsidRDefault="00E3730D" w:rsidP="00E3730D">
            <w:pPr>
              <w:pStyle w:val="NormalWeb"/>
              <w:spacing w:before="0" w:beforeAutospacing="0" w:after="0" w:afterAutospacing="0"/>
              <w:jc w:val="center"/>
              <w:rPr>
                <w:sz w:val="18"/>
                <w:szCs w:val="18"/>
              </w:rPr>
            </w:pPr>
            <w:r w:rsidRPr="007700B1">
              <w:rPr>
                <w:sz w:val="18"/>
                <w:szCs w:val="18"/>
              </w:rPr>
              <w:t>Landuse change data used as input for Tethys</w:t>
            </w:r>
          </w:p>
        </w:tc>
        <w:tc>
          <w:tcPr>
            <w:tcW w:w="790" w:type="pct"/>
            <w:vAlign w:val="center"/>
          </w:tcPr>
          <w:p w14:paraId="5F0BC900" w14:textId="17208A98" w:rsidR="00E3730D" w:rsidRPr="007700B1" w:rsidRDefault="00D73991" w:rsidP="00E3730D">
            <w:pPr>
              <w:pStyle w:val="NormalWeb"/>
              <w:spacing w:before="0" w:beforeAutospacing="0" w:after="0" w:afterAutospacing="0"/>
              <w:jc w:val="center"/>
              <w:rPr>
                <w:sz w:val="18"/>
                <w:szCs w:val="18"/>
              </w:rPr>
            </w:pPr>
            <w:r w:rsidRPr="007700B1">
              <w:rPr>
                <w:sz w:val="18"/>
                <w:szCs w:val="18"/>
              </w:rPr>
              <w:t>v</w:t>
            </w:r>
            <w:proofErr w:type="gramStart"/>
            <w:r w:rsidRPr="007700B1">
              <w:rPr>
                <w:sz w:val="18"/>
                <w:szCs w:val="18"/>
              </w:rPr>
              <w:t>1.chen</w:t>
            </w:r>
            <w:proofErr w:type="gramEnd"/>
          </w:p>
        </w:tc>
        <w:tc>
          <w:tcPr>
            <w:tcW w:w="1435" w:type="pct"/>
            <w:vAlign w:val="center"/>
          </w:tcPr>
          <w:p w14:paraId="600FF68B" w14:textId="30904759" w:rsidR="00E3730D" w:rsidRPr="007700B1" w:rsidRDefault="005C2B5D" w:rsidP="00E3730D">
            <w:pPr>
              <w:pStyle w:val="NormalWeb"/>
              <w:spacing w:before="0" w:beforeAutospacing="0" w:after="0" w:afterAutospacing="0"/>
              <w:jc w:val="center"/>
              <w:rPr>
                <w:sz w:val="18"/>
                <w:szCs w:val="18"/>
              </w:rPr>
            </w:pPr>
            <w:hyperlink r:id="rId31" w:history="1">
              <w:r w:rsidR="00D73991" w:rsidRPr="007700B1">
                <w:rPr>
                  <w:rStyle w:val="Hyperlink"/>
                  <w:sz w:val="18"/>
                  <w:szCs w:val="18"/>
                </w:rPr>
                <w:t>https://data.pnnl.gov/dataset/13192</w:t>
              </w:r>
            </w:hyperlink>
            <w:r w:rsidR="00EF5259">
              <w:rPr>
                <w:rStyle w:val="Hyperlink"/>
                <w:sz w:val="18"/>
                <w:szCs w:val="18"/>
              </w:rPr>
              <w:fldChar w:fldCharType="begin"/>
            </w:r>
            <w:r w:rsidR="00BE7D26">
              <w:rPr>
                <w:rStyle w:val="Hyperlink"/>
                <w:sz w:val="18"/>
                <w:szCs w:val="18"/>
              </w:rPr>
              <w:instrText xml:space="preserve"> ADDIN ZOTERO_ITEM CSL_CITATION {"citationID":"D31fJhmJ","properties":{"formattedCitation":"\\super 44\\nosupersub{}","plainCitation":"44","noteIndex":0},"citationItems":[{"id":1525,"uris":["http://zotero.org/users/2476381/items/IZLNYSBX"],"itemData":{"id":1525,"type":"webpage","container-title":"PNNL Datahub","title":"GCAM-Demeter land use dataset at 0.05-degree resolution","URL":"https://data.pnnl.gov/group/nodes/dataset/13192","author":[{"family":"Chen","given":"Min"},{"family":"Vernon","given":"Chris R."}],"issued":{"date-parts":[["2020"]]}}}],"schema":"https://github.com/citation-style-language/schema/raw/master/csl-citation.json"} </w:instrText>
            </w:r>
            <w:r w:rsidR="00EF5259">
              <w:rPr>
                <w:rStyle w:val="Hyperlink"/>
                <w:sz w:val="18"/>
                <w:szCs w:val="18"/>
              </w:rPr>
              <w:fldChar w:fldCharType="separate"/>
            </w:r>
            <w:r w:rsidR="00BE7D26" w:rsidRPr="00BE7D26">
              <w:rPr>
                <w:rFonts w:cs="Calibri"/>
                <w:sz w:val="18"/>
                <w:szCs w:val="24"/>
                <w:vertAlign w:val="superscript"/>
              </w:rPr>
              <w:t>44</w:t>
            </w:r>
            <w:r w:rsidR="00EF5259">
              <w:rPr>
                <w:rStyle w:val="Hyperlink"/>
                <w:sz w:val="18"/>
                <w:szCs w:val="18"/>
              </w:rPr>
              <w:fldChar w:fldCharType="end"/>
            </w:r>
            <w:r w:rsidR="00D73991" w:rsidRPr="007700B1">
              <w:rPr>
                <w:sz w:val="18"/>
                <w:szCs w:val="18"/>
              </w:rPr>
              <w:t xml:space="preserve"> </w:t>
            </w:r>
          </w:p>
        </w:tc>
        <w:tc>
          <w:tcPr>
            <w:tcW w:w="904" w:type="pct"/>
            <w:vAlign w:val="center"/>
          </w:tcPr>
          <w:p w14:paraId="5F721733" w14:textId="6ED72AAE" w:rsidR="00E3730D" w:rsidRPr="007700B1" w:rsidRDefault="005C2B5D" w:rsidP="00E3730D">
            <w:pPr>
              <w:pStyle w:val="NormalWeb"/>
              <w:spacing w:before="0" w:beforeAutospacing="0" w:after="0" w:afterAutospacing="0"/>
              <w:jc w:val="center"/>
              <w:rPr>
                <w:sz w:val="18"/>
                <w:szCs w:val="18"/>
              </w:rPr>
            </w:pPr>
            <w:hyperlink r:id="rId32" w:history="1">
              <w:r w:rsidR="00D73991" w:rsidRPr="007700B1">
                <w:rPr>
                  <w:rStyle w:val="Hyperlink"/>
                  <w:sz w:val="18"/>
                  <w:szCs w:val="18"/>
                </w:rPr>
                <w:t>http://doi.org/10.5281/zenodo.3713378</w:t>
              </w:r>
            </w:hyperlink>
            <w:r w:rsidR="00466CC7">
              <w:rPr>
                <w:rStyle w:val="Hyperlink"/>
                <w:sz w:val="18"/>
                <w:szCs w:val="18"/>
              </w:rPr>
              <w:fldChar w:fldCharType="begin"/>
            </w:r>
            <w:r w:rsidR="00BE7D26">
              <w:rPr>
                <w:rStyle w:val="Hyperlink"/>
                <w:sz w:val="18"/>
                <w:szCs w:val="18"/>
              </w:rPr>
              <w:instrText xml:space="preserve"> ADDIN ZOTERO_ITEM CSL_CITATION {"citationID":"RuSdv1uf","properties":{"formattedCitation":"\\super 45\\nosupersub{}","plainCitation":"45","noteIndex":0},"citationItems":[{"id":1523,"uris":["http://zotero.org/users/2476381/items/2SDJPUHR"],"itemData":{"id":1523,"type":"webpage","container-title":"Zenodo","title":"Demeter: v1.chen","URL":"https://doi.org/10.5281/zenodo.3713378","author":[{"family":"Vernon","given":"Chris R."},{"family":"Chen","given":"Min"}],"issued":{"date-parts":[["2020"]]}}}],"schema":"https://github.com/citation-style-language/schema/raw/master/csl-citation.json"} </w:instrText>
            </w:r>
            <w:r w:rsidR="00466CC7">
              <w:rPr>
                <w:rStyle w:val="Hyperlink"/>
                <w:sz w:val="18"/>
                <w:szCs w:val="18"/>
              </w:rPr>
              <w:fldChar w:fldCharType="separate"/>
            </w:r>
            <w:r w:rsidR="00BE7D26" w:rsidRPr="00BE7D26">
              <w:rPr>
                <w:rFonts w:cs="Calibri"/>
                <w:sz w:val="18"/>
                <w:szCs w:val="24"/>
                <w:vertAlign w:val="superscript"/>
              </w:rPr>
              <w:t>45</w:t>
            </w:r>
            <w:r w:rsidR="00466CC7">
              <w:rPr>
                <w:rStyle w:val="Hyperlink"/>
                <w:sz w:val="18"/>
                <w:szCs w:val="18"/>
              </w:rPr>
              <w:fldChar w:fldCharType="end"/>
            </w:r>
            <w:r w:rsidR="00D73991" w:rsidRPr="007700B1">
              <w:rPr>
                <w:sz w:val="18"/>
                <w:szCs w:val="18"/>
              </w:rPr>
              <w:t xml:space="preserve"> </w:t>
            </w:r>
          </w:p>
        </w:tc>
      </w:tr>
    </w:tbl>
    <w:p w14:paraId="31893AED" w14:textId="77777777" w:rsidR="004866DC" w:rsidRPr="007700B1" w:rsidRDefault="004866DC" w:rsidP="00F62D97">
      <w:pPr>
        <w:rPr>
          <w:color w:val="FF0000"/>
        </w:rPr>
      </w:pPr>
    </w:p>
    <w:p w14:paraId="75B26893" w14:textId="77777777" w:rsidR="00D73991" w:rsidRPr="007700B1" w:rsidRDefault="00D73991" w:rsidP="006A42F1"/>
    <w:p w14:paraId="5A6D6B13" w14:textId="77777777" w:rsidR="00467ECA" w:rsidRPr="007700B1" w:rsidRDefault="00467ECA" w:rsidP="006A42F1">
      <w:pPr>
        <w:pStyle w:val="Heading3"/>
        <w:spacing w:before="0" w:after="0"/>
      </w:pPr>
      <w:r w:rsidRPr="007700B1">
        <w:t>Acknowledgements</w:t>
      </w:r>
    </w:p>
    <w:p w14:paraId="6441B463" w14:textId="494F45A7" w:rsidR="006A42F1" w:rsidRPr="007700B1" w:rsidRDefault="00E3730D" w:rsidP="006A42F1">
      <w:r w:rsidRPr="007700B1">
        <w:t xml:space="preserve">This research was supported by the U.S. Department of Energy, Office of Science, as part of research in MultiSector Dynamics, </w:t>
      </w:r>
      <w:proofErr w:type="gramStart"/>
      <w:r w:rsidRPr="007700B1">
        <w:t>Earth</w:t>
      </w:r>
      <w:proofErr w:type="gramEnd"/>
      <w:r w:rsidRPr="007700B1">
        <w:t xml:space="preserve"> and Environmental System </w:t>
      </w:r>
      <w:proofErr w:type="spellStart"/>
      <w:r w:rsidRPr="007700B1">
        <w:t>Modeling</w:t>
      </w:r>
      <w:proofErr w:type="spellEnd"/>
      <w:r w:rsidRPr="007700B1">
        <w:t xml:space="preserve"> Program. The Pacific Northwest National Laboratory is operated for DOE by Battelle Memorial Institute under contract DE-AC05-76RL01830. The views and opinions expressed in this paper are those of the authors alone.</w:t>
      </w:r>
    </w:p>
    <w:p w14:paraId="012FFCAD" w14:textId="77777777" w:rsidR="00E3730D" w:rsidRPr="007700B1" w:rsidRDefault="00E3730D" w:rsidP="006A42F1"/>
    <w:p w14:paraId="47B22D34" w14:textId="4CA82D9B" w:rsidR="003A5F03" w:rsidRPr="007700B1" w:rsidRDefault="00C00950" w:rsidP="006A42F1">
      <w:pPr>
        <w:pStyle w:val="Heading3"/>
        <w:spacing w:before="0" w:after="0"/>
      </w:pPr>
      <w:r w:rsidRPr="007700B1">
        <w:t xml:space="preserve">Author </w:t>
      </w:r>
      <w:r w:rsidR="007D356C" w:rsidRPr="007700B1">
        <w:t>c</w:t>
      </w:r>
      <w:r w:rsidR="003A5F03" w:rsidRPr="007700B1">
        <w:t>ontributions</w:t>
      </w:r>
    </w:p>
    <w:p w14:paraId="6904A6E2" w14:textId="43EAA1DC" w:rsidR="00E3730D" w:rsidRPr="007700B1" w:rsidRDefault="00E3730D" w:rsidP="006A42F1">
      <w:r w:rsidRPr="007700B1">
        <w:t>Z.K., I.T., P.P., C.R.V., N.G., T.W.</w:t>
      </w:r>
      <w:r w:rsidR="009714E2" w:rsidRPr="007700B1">
        <w:t xml:space="preserve">, and M.C., </w:t>
      </w:r>
      <w:r w:rsidRPr="007700B1">
        <w:t>designed the research.</w:t>
      </w:r>
    </w:p>
    <w:p w14:paraId="40C9EA29" w14:textId="562D8082" w:rsidR="00E3730D" w:rsidRPr="007700B1" w:rsidRDefault="00E3730D" w:rsidP="006A42F1">
      <w:r w:rsidRPr="007700B1">
        <w:t>Z.K. and I.T. ran Tethys to produce the outputs, prepared the figures and the data repository.</w:t>
      </w:r>
    </w:p>
    <w:p w14:paraId="71FABC78" w14:textId="6CBF34CA" w:rsidR="00E3730D" w:rsidRPr="007700B1" w:rsidRDefault="009714E2" w:rsidP="006A42F1">
      <w:r w:rsidRPr="007700B1">
        <w:t>N.G</w:t>
      </w:r>
      <w:r w:rsidR="00E3730D" w:rsidRPr="007700B1">
        <w:t xml:space="preserve">. </w:t>
      </w:r>
      <w:r w:rsidRPr="007700B1">
        <w:t>produced the GCAM data used as inputs for Tethys</w:t>
      </w:r>
      <w:r w:rsidR="00E3730D" w:rsidRPr="007700B1">
        <w:t xml:space="preserve">. </w:t>
      </w:r>
    </w:p>
    <w:p w14:paraId="7E590817" w14:textId="6DDAA53C" w:rsidR="009714E2" w:rsidRPr="007700B1" w:rsidRDefault="009714E2" w:rsidP="006A42F1">
      <w:r w:rsidRPr="007700B1">
        <w:t xml:space="preserve">M.C. produced the Demeter data used as inputs for Tethys. </w:t>
      </w:r>
    </w:p>
    <w:p w14:paraId="27350BDF" w14:textId="1075C2AB" w:rsidR="006C2EB6" w:rsidRPr="007700B1" w:rsidRDefault="00E3730D" w:rsidP="006A42F1">
      <w:r w:rsidRPr="007700B1">
        <w:t>Z.K., I.T., P.P., C.R.V., N.G., T.W. all contributed to writing and reviewing the paper.</w:t>
      </w:r>
    </w:p>
    <w:p w14:paraId="7CF99255" w14:textId="77777777" w:rsidR="00E3730D" w:rsidRPr="007700B1" w:rsidRDefault="00E3730D" w:rsidP="006A42F1">
      <w:pPr>
        <w:pStyle w:val="Heading3"/>
        <w:spacing w:before="0" w:after="0"/>
      </w:pPr>
    </w:p>
    <w:p w14:paraId="3915359D" w14:textId="3EDB452D" w:rsidR="00467ECA" w:rsidRPr="007700B1" w:rsidRDefault="00467ECA" w:rsidP="006A42F1">
      <w:pPr>
        <w:pStyle w:val="Heading3"/>
        <w:spacing w:before="0" w:after="0"/>
      </w:pPr>
      <w:r w:rsidRPr="007700B1">
        <w:t xml:space="preserve">Competing </w:t>
      </w:r>
      <w:r w:rsidR="007D356C" w:rsidRPr="007700B1">
        <w:t>i</w:t>
      </w:r>
      <w:r w:rsidRPr="007700B1">
        <w:t>nterests</w:t>
      </w:r>
    </w:p>
    <w:p w14:paraId="10BE7CBE" w14:textId="242BA724" w:rsidR="008C064C" w:rsidRPr="007700B1" w:rsidRDefault="009714E2" w:rsidP="008C064C">
      <w:r w:rsidRPr="007700B1">
        <w:t>The authors declare no competing interests.</w:t>
      </w:r>
    </w:p>
    <w:p w14:paraId="4DFFF17F" w14:textId="77777777" w:rsidR="00566B03" w:rsidRPr="007700B1" w:rsidRDefault="00566B03" w:rsidP="008C064C"/>
    <w:p w14:paraId="61259690" w14:textId="77777777" w:rsidR="00566B03" w:rsidRPr="007700B1" w:rsidRDefault="00566B03">
      <w:pPr>
        <w:jc w:val="left"/>
        <w:rPr>
          <w:rFonts w:ascii="Arial" w:hAnsi="Arial" w:cs="Arial"/>
          <w:b/>
          <w:bCs/>
          <w:sz w:val="26"/>
          <w:szCs w:val="26"/>
          <w:lang w:val="en-US"/>
        </w:rPr>
      </w:pPr>
      <w:r w:rsidRPr="007700B1">
        <w:rPr>
          <w:lang w:val="en-US"/>
        </w:rPr>
        <w:br w:type="page"/>
      </w:r>
    </w:p>
    <w:p w14:paraId="72701CD3" w14:textId="4E139AC7" w:rsidR="00C658AC" w:rsidRPr="00684AB8" w:rsidRDefault="00C658AC" w:rsidP="006A42F1">
      <w:pPr>
        <w:pStyle w:val="Heading3"/>
        <w:spacing w:before="0" w:after="0"/>
        <w:rPr>
          <w:lang w:val="en-US"/>
        </w:rPr>
      </w:pPr>
      <w:r w:rsidRPr="00684AB8">
        <w:rPr>
          <w:lang w:val="en-US"/>
        </w:rPr>
        <w:lastRenderedPageBreak/>
        <w:t>References</w:t>
      </w:r>
    </w:p>
    <w:p w14:paraId="41B96186" w14:textId="3E742EA8" w:rsidR="00DB5C08" w:rsidRPr="00684AB8" w:rsidRDefault="00DB5C08" w:rsidP="005D0A2A">
      <w:pPr>
        <w:pStyle w:val="NormalWeb"/>
        <w:shd w:val="clear" w:color="auto" w:fill="FFFFFF"/>
        <w:spacing w:before="0" w:beforeAutospacing="0" w:after="0" w:afterAutospacing="0"/>
        <w:rPr>
          <w:rFonts w:asciiTheme="minorHAnsi" w:hAnsiTheme="minorHAnsi" w:cs="Times"/>
          <w:color w:val="222222"/>
          <w:spacing w:val="3"/>
          <w:szCs w:val="26"/>
          <w:lang w:val="en-US"/>
        </w:rPr>
      </w:pPr>
    </w:p>
    <w:p w14:paraId="107F41A4" w14:textId="77777777" w:rsidR="00792E22" w:rsidRPr="00792E22" w:rsidRDefault="00DB5C08" w:rsidP="00792E22">
      <w:pPr>
        <w:pStyle w:val="Bibliography"/>
        <w:rPr>
          <w:rFonts w:cs="Calibri"/>
        </w:rPr>
      </w:pPr>
      <w:r w:rsidRPr="007700B1">
        <w:fldChar w:fldCharType="begin"/>
      </w:r>
      <w:r w:rsidR="00466CC7">
        <w:rPr>
          <w:lang w:val="en-US"/>
        </w:rPr>
        <w:instrText xml:space="preserve"> ADDIN ZOTERO_BIBL {"uncited":[],"omitted":[],"custom":[]} CSL_BIBLIOGRAPHY </w:instrText>
      </w:r>
      <w:r w:rsidRPr="007700B1">
        <w:fldChar w:fldCharType="separate"/>
      </w:r>
      <w:r w:rsidR="00792E22" w:rsidRPr="00792E22">
        <w:rPr>
          <w:rFonts w:cs="Calibri"/>
        </w:rPr>
        <w:t>1.</w:t>
      </w:r>
      <w:r w:rsidR="00792E22" w:rsidRPr="00792E22">
        <w:rPr>
          <w:rFonts w:cs="Calibri"/>
        </w:rPr>
        <w:tab/>
        <w:t xml:space="preserve">Mekonnen, M. M. &amp; Hoekstra, A. Y. Four billion people facing severe water scarcity. </w:t>
      </w:r>
      <w:r w:rsidR="00792E22" w:rsidRPr="00792E22">
        <w:rPr>
          <w:rFonts w:cs="Calibri"/>
          <w:i/>
          <w:iCs/>
        </w:rPr>
        <w:t>Science Advances</w:t>
      </w:r>
      <w:r w:rsidR="00792E22" w:rsidRPr="00792E22">
        <w:rPr>
          <w:rFonts w:cs="Calibri"/>
        </w:rPr>
        <w:t xml:space="preserve"> </w:t>
      </w:r>
      <w:r w:rsidR="00792E22" w:rsidRPr="00792E22">
        <w:rPr>
          <w:rFonts w:cs="Calibri"/>
          <w:b/>
          <w:bCs/>
        </w:rPr>
        <w:t>2</w:t>
      </w:r>
      <w:r w:rsidR="00792E22" w:rsidRPr="00792E22">
        <w:rPr>
          <w:rFonts w:cs="Calibri"/>
        </w:rPr>
        <w:t>, e1500323 (2016).</w:t>
      </w:r>
    </w:p>
    <w:p w14:paraId="7D05F7D5" w14:textId="77777777" w:rsidR="00792E22" w:rsidRPr="00792E22" w:rsidRDefault="00792E22" w:rsidP="00792E22">
      <w:pPr>
        <w:pStyle w:val="Bibliography"/>
        <w:rPr>
          <w:rFonts w:cs="Calibri"/>
        </w:rPr>
      </w:pPr>
      <w:r w:rsidRPr="00792E22">
        <w:rPr>
          <w:rFonts w:cs="Calibri"/>
        </w:rPr>
        <w:t>2.</w:t>
      </w:r>
      <w:r w:rsidRPr="00792E22">
        <w:rPr>
          <w:rFonts w:cs="Calibri"/>
        </w:rPr>
        <w:tab/>
        <w:t xml:space="preserve">UNESCO. </w:t>
      </w:r>
      <w:r w:rsidRPr="00792E22">
        <w:rPr>
          <w:rFonts w:cs="Calibri"/>
          <w:i/>
          <w:iCs/>
        </w:rPr>
        <w:t>The United Nations World Water Development Report 2022: Groundwater: Making the invisible visible</w:t>
      </w:r>
      <w:r w:rsidRPr="00792E22">
        <w:rPr>
          <w:rFonts w:cs="Calibri"/>
        </w:rPr>
        <w:t>. https://unesdoc.unesco.org/ark:/48223/pf0000380721 (2022).</w:t>
      </w:r>
    </w:p>
    <w:p w14:paraId="69019C9D" w14:textId="77777777" w:rsidR="00792E22" w:rsidRPr="00792E22" w:rsidRDefault="00792E22" w:rsidP="00792E22">
      <w:pPr>
        <w:pStyle w:val="Bibliography"/>
        <w:rPr>
          <w:rFonts w:cs="Calibri"/>
        </w:rPr>
      </w:pPr>
      <w:r w:rsidRPr="00792E22">
        <w:rPr>
          <w:rFonts w:cs="Calibri"/>
          <w:lang w:val="es-ES"/>
        </w:rPr>
        <w:t>3.</w:t>
      </w:r>
      <w:r w:rsidRPr="00792E22">
        <w:rPr>
          <w:rFonts w:cs="Calibri"/>
          <w:lang w:val="es-ES"/>
        </w:rPr>
        <w:tab/>
        <w:t xml:space="preserve">Vliet, M. T. H. van </w:t>
      </w:r>
      <w:r w:rsidRPr="00792E22">
        <w:rPr>
          <w:rFonts w:cs="Calibri"/>
          <w:i/>
          <w:iCs/>
          <w:lang w:val="es-ES"/>
        </w:rPr>
        <w:t>et al.</w:t>
      </w:r>
      <w:r w:rsidRPr="00792E22">
        <w:rPr>
          <w:rFonts w:cs="Calibri"/>
          <w:lang w:val="es-ES"/>
        </w:rPr>
        <w:t xml:space="preserve"> </w:t>
      </w:r>
      <w:r w:rsidRPr="00792E22">
        <w:rPr>
          <w:rFonts w:cs="Calibri"/>
        </w:rPr>
        <w:t xml:space="preserve">Global water scarcity including surface water quality and expansions of clean water technologies. </w:t>
      </w:r>
      <w:r w:rsidRPr="00792E22">
        <w:rPr>
          <w:rFonts w:cs="Calibri"/>
          <w:i/>
          <w:iCs/>
        </w:rPr>
        <w:t>Environ. Res. Lett.</w:t>
      </w:r>
      <w:r w:rsidRPr="00792E22">
        <w:rPr>
          <w:rFonts w:cs="Calibri"/>
        </w:rPr>
        <w:t xml:space="preserve"> </w:t>
      </w:r>
      <w:r w:rsidRPr="00792E22">
        <w:rPr>
          <w:rFonts w:cs="Calibri"/>
          <w:b/>
          <w:bCs/>
        </w:rPr>
        <w:t>16</w:t>
      </w:r>
      <w:r w:rsidRPr="00792E22">
        <w:rPr>
          <w:rFonts w:cs="Calibri"/>
        </w:rPr>
        <w:t>, 024020 (2021).</w:t>
      </w:r>
    </w:p>
    <w:p w14:paraId="7DE22526" w14:textId="77777777" w:rsidR="00792E22" w:rsidRPr="00792E22" w:rsidRDefault="00792E22" w:rsidP="00792E22">
      <w:pPr>
        <w:pStyle w:val="Bibliography"/>
        <w:rPr>
          <w:rFonts w:cs="Calibri"/>
        </w:rPr>
      </w:pPr>
      <w:r w:rsidRPr="00792E22">
        <w:rPr>
          <w:rFonts w:cs="Calibri"/>
        </w:rPr>
        <w:t>4.</w:t>
      </w:r>
      <w:r w:rsidRPr="00792E22">
        <w:rPr>
          <w:rFonts w:cs="Calibri"/>
        </w:rPr>
        <w:tab/>
        <w:t xml:space="preserve">Graham, N. T. </w:t>
      </w:r>
      <w:r w:rsidRPr="00792E22">
        <w:rPr>
          <w:rFonts w:cs="Calibri"/>
          <w:i/>
          <w:iCs/>
        </w:rPr>
        <w:t>et al.</w:t>
      </w:r>
      <w:r w:rsidRPr="00792E22">
        <w:rPr>
          <w:rFonts w:cs="Calibri"/>
        </w:rPr>
        <w:t xml:space="preserve"> Humans drive future water scarcity changes across all Shared Socioeconomic Pathways. </w:t>
      </w:r>
      <w:r w:rsidRPr="00792E22">
        <w:rPr>
          <w:rFonts w:cs="Calibri"/>
          <w:i/>
          <w:iCs/>
        </w:rPr>
        <w:t>Environ. Res. Lett.</w:t>
      </w:r>
      <w:r w:rsidRPr="00792E22">
        <w:rPr>
          <w:rFonts w:cs="Calibri"/>
        </w:rPr>
        <w:t xml:space="preserve"> </w:t>
      </w:r>
      <w:r w:rsidRPr="00792E22">
        <w:rPr>
          <w:rFonts w:cs="Calibri"/>
          <w:b/>
          <w:bCs/>
        </w:rPr>
        <w:t>15</w:t>
      </w:r>
      <w:r w:rsidRPr="00792E22">
        <w:rPr>
          <w:rFonts w:cs="Calibri"/>
        </w:rPr>
        <w:t>, 014007 (2020).</w:t>
      </w:r>
    </w:p>
    <w:p w14:paraId="67B81525" w14:textId="77777777" w:rsidR="00792E22" w:rsidRPr="00792E22" w:rsidRDefault="00792E22" w:rsidP="00792E22">
      <w:pPr>
        <w:pStyle w:val="Bibliography"/>
        <w:rPr>
          <w:rFonts w:cs="Calibri"/>
        </w:rPr>
      </w:pPr>
      <w:r w:rsidRPr="00792E22">
        <w:rPr>
          <w:rFonts w:cs="Calibri"/>
        </w:rPr>
        <w:t>5.</w:t>
      </w:r>
      <w:r w:rsidRPr="00792E22">
        <w:rPr>
          <w:rFonts w:cs="Calibri"/>
        </w:rPr>
        <w:tab/>
        <w:t xml:space="preserve">Hanasaki, N. </w:t>
      </w:r>
      <w:r w:rsidRPr="00792E22">
        <w:rPr>
          <w:rFonts w:cs="Calibri"/>
          <w:i/>
          <w:iCs/>
        </w:rPr>
        <w:t>et al.</w:t>
      </w:r>
      <w:r w:rsidRPr="00792E22">
        <w:rPr>
          <w:rFonts w:cs="Calibri"/>
        </w:rPr>
        <w:t xml:space="preserve"> A global water scarcity assessment under Shared Socio-economic Pathways – Part 1: Water use. </w:t>
      </w:r>
      <w:r w:rsidRPr="00792E22">
        <w:rPr>
          <w:rFonts w:cs="Calibri"/>
          <w:i/>
          <w:iCs/>
        </w:rPr>
        <w:t>Hydrol. Earth Syst. Sci.</w:t>
      </w:r>
      <w:r w:rsidRPr="00792E22">
        <w:rPr>
          <w:rFonts w:cs="Calibri"/>
        </w:rPr>
        <w:t xml:space="preserve"> </w:t>
      </w:r>
      <w:r w:rsidRPr="00792E22">
        <w:rPr>
          <w:rFonts w:cs="Calibri"/>
          <w:b/>
          <w:bCs/>
        </w:rPr>
        <w:t>17</w:t>
      </w:r>
      <w:r w:rsidRPr="00792E22">
        <w:rPr>
          <w:rFonts w:cs="Calibri"/>
        </w:rPr>
        <w:t>, 2375–2391 (2013).</w:t>
      </w:r>
    </w:p>
    <w:p w14:paraId="1C100D7A" w14:textId="77777777" w:rsidR="00792E22" w:rsidRPr="00792E22" w:rsidRDefault="00792E22" w:rsidP="00792E22">
      <w:pPr>
        <w:pStyle w:val="Bibliography"/>
        <w:rPr>
          <w:rFonts w:cs="Calibri"/>
        </w:rPr>
      </w:pPr>
      <w:r w:rsidRPr="00792E22">
        <w:rPr>
          <w:rFonts w:cs="Calibri"/>
        </w:rPr>
        <w:t>6.</w:t>
      </w:r>
      <w:r w:rsidRPr="00792E22">
        <w:rPr>
          <w:rFonts w:cs="Calibri"/>
        </w:rPr>
        <w:tab/>
        <w:t xml:space="preserve">Hanasaki, N. </w:t>
      </w:r>
      <w:r w:rsidRPr="00792E22">
        <w:rPr>
          <w:rFonts w:cs="Calibri"/>
          <w:i/>
          <w:iCs/>
        </w:rPr>
        <w:t>et al.</w:t>
      </w:r>
      <w:r w:rsidRPr="00792E22">
        <w:rPr>
          <w:rFonts w:cs="Calibri"/>
        </w:rPr>
        <w:t xml:space="preserve"> A global water scarcity assessment under Shared Socio-economic Pathways – Part 2: Water availability and scarcity. </w:t>
      </w:r>
      <w:r w:rsidRPr="00792E22">
        <w:rPr>
          <w:rFonts w:cs="Calibri"/>
          <w:i/>
          <w:iCs/>
        </w:rPr>
        <w:t>Hydrol. Earth Syst. Sci.</w:t>
      </w:r>
      <w:r w:rsidRPr="00792E22">
        <w:rPr>
          <w:rFonts w:cs="Calibri"/>
        </w:rPr>
        <w:t xml:space="preserve"> </w:t>
      </w:r>
      <w:r w:rsidRPr="00792E22">
        <w:rPr>
          <w:rFonts w:cs="Calibri"/>
          <w:b/>
          <w:bCs/>
        </w:rPr>
        <w:t>17</w:t>
      </w:r>
      <w:r w:rsidRPr="00792E22">
        <w:rPr>
          <w:rFonts w:cs="Calibri"/>
        </w:rPr>
        <w:t>, 2393–2413 (2013).</w:t>
      </w:r>
    </w:p>
    <w:p w14:paraId="2EE1BD6A" w14:textId="77777777" w:rsidR="00792E22" w:rsidRPr="00792E22" w:rsidRDefault="00792E22" w:rsidP="00792E22">
      <w:pPr>
        <w:pStyle w:val="Bibliography"/>
        <w:rPr>
          <w:rFonts w:cs="Calibri"/>
        </w:rPr>
      </w:pPr>
      <w:r w:rsidRPr="00792E22">
        <w:rPr>
          <w:rFonts w:cs="Calibri"/>
        </w:rPr>
        <w:t>7.</w:t>
      </w:r>
      <w:r w:rsidRPr="00792E22">
        <w:rPr>
          <w:rFonts w:cs="Calibri"/>
        </w:rPr>
        <w:tab/>
        <w:t xml:space="preserve">Hejazi, M. I. </w:t>
      </w:r>
      <w:r w:rsidRPr="00792E22">
        <w:rPr>
          <w:rFonts w:cs="Calibri"/>
          <w:i/>
          <w:iCs/>
        </w:rPr>
        <w:t>et al.</w:t>
      </w:r>
      <w:r w:rsidRPr="00792E22">
        <w:rPr>
          <w:rFonts w:cs="Calibri"/>
        </w:rPr>
        <w:t xml:space="preserve"> Integrated assessment of global water scarcity over the 21st century under multiple climate change mitigation policies. </w:t>
      </w:r>
      <w:r w:rsidRPr="00792E22">
        <w:rPr>
          <w:rFonts w:cs="Calibri"/>
          <w:i/>
          <w:iCs/>
        </w:rPr>
        <w:t>Hydrology and Earth System Sciences</w:t>
      </w:r>
      <w:r w:rsidRPr="00792E22">
        <w:rPr>
          <w:rFonts w:cs="Calibri"/>
        </w:rPr>
        <w:t xml:space="preserve"> </w:t>
      </w:r>
      <w:r w:rsidRPr="00792E22">
        <w:rPr>
          <w:rFonts w:cs="Calibri"/>
          <w:b/>
          <w:bCs/>
        </w:rPr>
        <w:t>18</w:t>
      </w:r>
      <w:r w:rsidRPr="00792E22">
        <w:rPr>
          <w:rFonts w:cs="Calibri"/>
        </w:rPr>
        <w:t>, 2859–2883 (2014).</w:t>
      </w:r>
    </w:p>
    <w:p w14:paraId="252C58E9" w14:textId="77777777" w:rsidR="00792E22" w:rsidRPr="00792E22" w:rsidRDefault="00792E22" w:rsidP="00792E22">
      <w:pPr>
        <w:pStyle w:val="Bibliography"/>
        <w:rPr>
          <w:rFonts w:cs="Calibri"/>
        </w:rPr>
      </w:pPr>
      <w:r w:rsidRPr="00792E22">
        <w:rPr>
          <w:rFonts w:cs="Calibri"/>
        </w:rPr>
        <w:t>8.</w:t>
      </w:r>
      <w:r w:rsidRPr="00792E22">
        <w:rPr>
          <w:rFonts w:cs="Calibri"/>
        </w:rPr>
        <w:tab/>
        <w:t xml:space="preserve">Wada, Y. &amp; Bierkens, M. F. P. Sustainability of global water use: past reconstruction and future projections. </w:t>
      </w:r>
      <w:r w:rsidRPr="00792E22">
        <w:rPr>
          <w:rFonts w:cs="Calibri"/>
          <w:i/>
          <w:iCs/>
        </w:rPr>
        <w:t>Environ. Res. Lett.</w:t>
      </w:r>
      <w:r w:rsidRPr="00792E22">
        <w:rPr>
          <w:rFonts w:cs="Calibri"/>
        </w:rPr>
        <w:t xml:space="preserve"> </w:t>
      </w:r>
      <w:r w:rsidRPr="00792E22">
        <w:rPr>
          <w:rFonts w:cs="Calibri"/>
          <w:b/>
          <w:bCs/>
        </w:rPr>
        <w:t>9</w:t>
      </w:r>
      <w:r w:rsidRPr="00792E22">
        <w:rPr>
          <w:rFonts w:cs="Calibri"/>
        </w:rPr>
        <w:t>, 104003 (2014).</w:t>
      </w:r>
    </w:p>
    <w:p w14:paraId="315BAE79" w14:textId="77777777" w:rsidR="00792E22" w:rsidRPr="00792E22" w:rsidRDefault="00792E22" w:rsidP="00792E22">
      <w:pPr>
        <w:pStyle w:val="Bibliography"/>
        <w:rPr>
          <w:rFonts w:cs="Calibri"/>
        </w:rPr>
      </w:pPr>
      <w:r w:rsidRPr="00792E22">
        <w:rPr>
          <w:rFonts w:cs="Calibri"/>
        </w:rPr>
        <w:t>9.</w:t>
      </w:r>
      <w:r w:rsidRPr="00792E22">
        <w:rPr>
          <w:rFonts w:cs="Calibri"/>
        </w:rPr>
        <w:tab/>
        <w:t xml:space="preserve">Wada, Y., Beek, L. P. H. van, Wanders, N. &amp; Bierkens, M. F. P. Human water consumption intensifies hydrological drought worldwide. </w:t>
      </w:r>
      <w:r w:rsidRPr="00792E22">
        <w:rPr>
          <w:rFonts w:cs="Calibri"/>
          <w:i/>
          <w:iCs/>
        </w:rPr>
        <w:t>Environ. Res. Lett.</w:t>
      </w:r>
      <w:r w:rsidRPr="00792E22">
        <w:rPr>
          <w:rFonts w:cs="Calibri"/>
        </w:rPr>
        <w:t xml:space="preserve"> </w:t>
      </w:r>
      <w:r w:rsidRPr="00792E22">
        <w:rPr>
          <w:rFonts w:cs="Calibri"/>
          <w:b/>
          <w:bCs/>
        </w:rPr>
        <w:t>8</w:t>
      </w:r>
      <w:r w:rsidRPr="00792E22">
        <w:rPr>
          <w:rFonts w:cs="Calibri"/>
        </w:rPr>
        <w:t>, 034036 (2013).</w:t>
      </w:r>
    </w:p>
    <w:p w14:paraId="25412AE8" w14:textId="77777777" w:rsidR="00792E22" w:rsidRPr="00792E22" w:rsidRDefault="00792E22" w:rsidP="00792E22">
      <w:pPr>
        <w:pStyle w:val="Bibliography"/>
        <w:rPr>
          <w:rFonts w:cs="Calibri"/>
        </w:rPr>
      </w:pPr>
      <w:r w:rsidRPr="00792E22">
        <w:rPr>
          <w:rFonts w:cs="Calibri"/>
        </w:rPr>
        <w:t>10.</w:t>
      </w:r>
      <w:r w:rsidRPr="00792E22">
        <w:rPr>
          <w:rFonts w:cs="Calibri"/>
        </w:rPr>
        <w:tab/>
        <w:t xml:space="preserve">Yoshikawa, S. </w:t>
      </w:r>
      <w:r w:rsidRPr="00792E22">
        <w:rPr>
          <w:rFonts w:cs="Calibri"/>
          <w:i/>
          <w:iCs/>
        </w:rPr>
        <w:t>et al.</w:t>
      </w:r>
      <w:r w:rsidRPr="00792E22">
        <w:rPr>
          <w:rFonts w:cs="Calibri"/>
        </w:rPr>
        <w:t xml:space="preserve"> </w:t>
      </w:r>
      <w:r w:rsidRPr="00792E22">
        <w:rPr>
          <w:rFonts w:cs="Calibri"/>
          <w:i/>
          <w:iCs/>
        </w:rPr>
        <w:t>An assessment of global net irrigation water requirements from various water supply sources to sustain irrigation: rivers and reservoirs (1960–2000 and 2050)</w:t>
      </w:r>
      <w:r w:rsidRPr="00792E22">
        <w:rPr>
          <w:rFonts w:cs="Calibri"/>
        </w:rPr>
        <w:t>. https://hess.copernicus.org/preprints/10/1251/2013/hessd-10-1251-2013.pdf (2013) doi:10.5194/hessd-10-1251-2013.</w:t>
      </w:r>
    </w:p>
    <w:p w14:paraId="5017BCAE" w14:textId="77777777" w:rsidR="00792E22" w:rsidRPr="00792E22" w:rsidRDefault="00792E22" w:rsidP="00792E22">
      <w:pPr>
        <w:pStyle w:val="Bibliography"/>
        <w:rPr>
          <w:rFonts w:cs="Calibri"/>
        </w:rPr>
      </w:pPr>
      <w:r w:rsidRPr="00792E22">
        <w:rPr>
          <w:rFonts w:cs="Calibri"/>
        </w:rPr>
        <w:lastRenderedPageBreak/>
        <w:t>11.</w:t>
      </w:r>
      <w:r w:rsidRPr="00792E22">
        <w:rPr>
          <w:rFonts w:cs="Calibri"/>
        </w:rPr>
        <w:tab/>
        <w:t>Veldkamp, T. I. E. Water scarcity at the global and regional scales: unravelling its dominant drivers in historical and future time periods. (2017).</w:t>
      </w:r>
    </w:p>
    <w:p w14:paraId="39AE341B" w14:textId="77777777" w:rsidR="00792E22" w:rsidRPr="00792E22" w:rsidRDefault="00792E22" w:rsidP="00792E22">
      <w:pPr>
        <w:pStyle w:val="Bibliography"/>
        <w:rPr>
          <w:rFonts w:cs="Calibri"/>
        </w:rPr>
      </w:pPr>
      <w:r w:rsidRPr="00792E22">
        <w:rPr>
          <w:rFonts w:cs="Calibri"/>
        </w:rPr>
        <w:t>12.</w:t>
      </w:r>
      <w:r w:rsidRPr="00792E22">
        <w:rPr>
          <w:rFonts w:cs="Calibri"/>
        </w:rPr>
        <w:tab/>
        <w:t xml:space="preserve">Wada, Y., de Graaf, I. E. M. &amp; van Beek, L. P. H. High-resolution modeling of human and climate impacts on global water resources. </w:t>
      </w:r>
      <w:r w:rsidRPr="00792E22">
        <w:rPr>
          <w:rFonts w:cs="Calibri"/>
          <w:i/>
          <w:iCs/>
        </w:rPr>
        <w:t>Journal of Advances in Modeling Earth Systems</w:t>
      </w:r>
      <w:r w:rsidRPr="00792E22">
        <w:rPr>
          <w:rFonts w:cs="Calibri"/>
        </w:rPr>
        <w:t xml:space="preserve"> </w:t>
      </w:r>
      <w:r w:rsidRPr="00792E22">
        <w:rPr>
          <w:rFonts w:cs="Calibri"/>
          <w:b/>
          <w:bCs/>
        </w:rPr>
        <w:t>8</w:t>
      </w:r>
      <w:r w:rsidRPr="00792E22">
        <w:rPr>
          <w:rFonts w:cs="Calibri"/>
        </w:rPr>
        <w:t>, 735–763 (2016).</w:t>
      </w:r>
    </w:p>
    <w:p w14:paraId="6B11C1ED" w14:textId="77777777" w:rsidR="00792E22" w:rsidRPr="00792E22" w:rsidRDefault="00792E22" w:rsidP="00792E22">
      <w:pPr>
        <w:pStyle w:val="Bibliography"/>
        <w:rPr>
          <w:rFonts w:cs="Calibri"/>
        </w:rPr>
      </w:pPr>
      <w:r w:rsidRPr="00792E22">
        <w:rPr>
          <w:rFonts w:cs="Calibri"/>
        </w:rPr>
        <w:t>13.</w:t>
      </w:r>
      <w:r w:rsidRPr="00792E22">
        <w:rPr>
          <w:rFonts w:cs="Calibri"/>
        </w:rPr>
        <w:tab/>
        <w:t xml:space="preserve">Huang, Z. </w:t>
      </w:r>
      <w:r w:rsidRPr="00792E22">
        <w:rPr>
          <w:rFonts w:cs="Calibri"/>
          <w:i/>
          <w:iCs/>
        </w:rPr>
        <w:t>et al.</w:t>
      </w:r>
      <w:r w:rsidRPr="00792E22">
        <w:rPr>
          <w:rFonts w:cs="Calibri"/>
        </w:rPr>
        <w:t xml:space="preserve"> Reconstruction of global gridded monthly sectoral water withdrawals for 1971–2010 and analysis of their spatiotemporal patterns. </w:t>
      </w:r>
      <w:r w:rsidRPr="00792E22">
        <w:rPr>
          <w:rFonts w:cs="Calibri"/>
          <w:i/>
          <w:iCs/>
        </w:rPr>
        <w:t>Hydrology and Earth System Sciences</w:t>
      </w:r>
      <w:r w:rsidRPr="00792E22">
        <w:rPr>
          <w:rFonts w:cs="Calibri"/>
        </w:rPr>
        <w:t xml:space="preserve"> </w:t>
      </w:r>
      <w:r w:rsidRPr="00792E22">
        <w:rPr>
          <w:rFonts w:cs="Calibri"/>
          <w:b/>
          <w:bCs/>
        </w:rPr>
        <w:t>22</w:t>
      </w:r>
      <w:r w:rsidRPr="00792E22">
        <w:rPr>
          <w:rFonts w:cs="Calibri"/>
        </w:rPr>
        <w:t>, 2117–2133 (2018).</w:t>
      </w:r>
    </w:p>
    <w:p w14:paraId="2349A44D" w14:textId="77777777" w:rsidR="00792E22" w:rsidRPr="00792E22" w:rsidRDefault="00792E22" w:rsidP="00792E22">
      <w:pPr>
        <w:pStyle w:val="Bibliography"/>
        <w:rPr>
          <w:rFonts w:cs="Calibri"/>
        </w:rPr>
      </w:pPr>
      <w:r w:rsidRPr="00792E22">
        <w:rPr>
          <w:rFonts w:cs="Calibri"/>
        </w:rPr>
        <w:t>14.</w:t>
      </w:r>
      <w:r w:rsidRPr="00792E22">
        <w:rPr>
          <w:rFonts w:cs="Calibri"/>
        </w:rPr>
        <w:tab/>
        <w:t xml:space="preserve">Wada, Y., Wisser, D. &amp; Bierkens, M. F. P. Global modeling of withdrawal, allocation and consumptive use of surface water and groundwater resources. </w:t>
      </w:r>
      <w:r w:rsidRPr="00792E22">
        <w:rPr>
          <w:rFonts w:cs="Calibri"/>
          <w:i/>
          <w:iCs/>
        </w:rPr>
        <w:t>Earth System Dynamics</w:t>
      </w:r>
      <w:r w:rsidRPr="00792E22">
        <w:rPr>
          <w:rFonts w:cs="Calibri"/>
        </w:rPr>
        <w:t xml:space="preserve"> </w:t>
      </w:r>
      <w:r w:rsidRPr="00792E22">
        <w:rPr>
          <w:rFonts w:cs="Calibri"/>
          <w:b/>
          <w:bCs/>
        </w:rPr>
        <w:t>5</w:t>
      </w:r>
      <w:r w:rsidRPr="00792E22">
        <w:rPr>
          <w:rFonts w:cs="Calibri"/>
        </w:rPr>
        <w:t>, 15–40 (2014).</w:t>
      </w:r>
    </w:p>
    <w:p w14:paraId="5B30D38C" w14:textId="77777777" w:rsidR="00792E22" w:rsidRPr="00792E22" w:rsidRDefault="00792E22" w:rsidP="00792E22">
      <w:pPr>
        <w:pStyle w:val="Bibliography"/>
        <w:rPr>
          <w:rFonts w:cs="Calibri"/>
        </w:rPr>
      </w:pPr>
      <w:r w:rsidRPr="00792E22">
        <w:rPr>
          <w:rFonts w:cs="Calibri"/>
        </w:rPr>
        <w:t>15.</w:t>
      </w:r>
      <w:r w:rsidRPr="00792E22">
        <w:rPr>
          <w:rFonts w:cs="Calibri"/>
        </w:rPr>
        <w:tab/>
        <w:t xml:space="preserve">Mekonnen, M. M. &amp; Hoekstra, A. Y. </w:t>
      </w:r>
      <w:r w:rsidRPr="00792E22">
        <w:rPr>
          <w:rFonts w:cs="Calibri"/>
          <w:i/>
          <w:iCs/>
        </w:rPr>
        <w:t>Total monthly blue water footprints of production at a 30 × 30 arc minute grid resolution (1996-2005)</w:t>
      </w:r>
      <w:r w:rsidRPr="00792E22">
        <w:rPr>
          <w:rFonts w:cs="Calibri"/>
        </w:rPr>
        <w:t>. https://waterfootprint.org/en/resources/waterstat/monthly-gridded-blue-water-footprint-statistics/ (2011).</w:t>
      </w:r>
    </w:p>
    <w:p w14:paraId="7B3076D3" w14:textId="77777777" w:rsidR="00792E22" w:rsidRPr="00792E22" w:rsidRDefault="00792E22" w:rsidP="00792E22">
      <w:pPr>
        <w:pStyle w:val="Bibliography"/>
        <w:rPr>
          <w:rFonts w:cs="Calibri"/>
        </w:rPr>
      </w:pPr>
      <w:r w:rsidRPr="00792E22">
        <w:rPr>
          <w:rFonts w:cs="Calibri"/>
          <w:lang w:val="es-ES"/>
        </w:rPr>
        <w:t>16.</w:t>
      </w:r>
      <w:r w:rsidRPr="00792E22">
        <w:rPr>
          <w:rFonts w:cs="Calibri"/>
          <w:lang w:val="es-ES"/>
        </w:rPr>
        <w:tab/>
        <w:t xml:space="preserve">Hofste, R. W. </w:t>
      </w:r>
      <w:r w:rsidRPr="00792E22">
        <w:rPr>
          <w:rFonts w:cs="Calibri"/>
          <w:i/>
          <w:iCs/>
          <w:lang w:val="es-ES"/>
        </w:rPr>
        <w:t>et al.</w:t>
      </w:r>
      <w:r w:rsidRPr="00792E22">
        <w:rPr>
          <w:rFonts w:cs="Calibri"/>
          <w:lang w:val="es-ES"/>
        </w:rPr>
        <w:t xml:space="preserve"> </w:t>
      </w:r>
      <w:r w:rsidRPr="00792E22">
        <w:rPr>
          <w:rFonts w:cs="Calibri"/>
        </w:rPr>
        <w:t xml:space="preserve">Aqueduct 3.0: Updated decision-relevant global water risk indicators. </w:t>
      </w:r>
      <w:r w:rsidRPr="00792E22">
        <w:rPr>
          <w:rFonts w:cs="Calibri"/>
          <w:i/>
          <w:iCs/>
        </w:rPr>
        <w:t>World Resources Institute: Washington, DC, USA</w:t>
      </w:r>
      <w:r w:rsidRPr="00792E22">
        <w:rPr>
          <w:rFonts w:cs="Calibri"/>
        </w:rPr>
        <w:t xml:space="preserve"> (2019).</w:t>
      </w:r>
    </w:p>
    <w:p w14:paraId="0D4B7C1C" w14:textId="77777777" w:rsidR="00792E22" w:rsidRPr="00792E22" w:rsidRDefault="00792E22" w:rsidP="00792E22">
      <w:pPr>
        <w:pStyle w:val="Bibliography"/>
        <w:rPr>
          <w:rFonts w:cs="Calibri"/>
        </w:rPr>
      </w:pPr>
      <w:r w:rsidRPr="00792E22">
        <w:rPr>
          <w:rFonts w:cs="Calibri"/>
        </w:rPr>
        <w:t>17.</w:t>
      </w:r>
      <w:r w:rsidRPr="00792E22">
        <w:rPr>
          <w:rFonts w:cs="Calibri"/>
        </w:rPr>
        <w:tab/>
        <w:t xml:space="preserve">Wild, T. B. </w:t>
      </w:r>
      <w:r w:rsidRPr="00792E22">
        <w:rPr>
          <w:rFonts w:cs="Calibri"/>
          <w:i/>
          <w:iCs/>
        </w:rPr>
        <w:t>et al.</w:t>
      </w:r>
      <w:r w:rsidRPr="00792E22">
        <w:rPr>
          <w:rFonts w:cs="Calibri"/>
        </w:rPr>
        <w:t xml:space="preserve"> The Implications of Global Change for the Co-Evolution of Argentina’s Integrated Energy-Water-Land Systems. </w:t>
      </w:r>
      <w:r w:rsidRPr="00792E22">
        <w:rPr>
          <w:rFonts w:cs="Calibri"/>
          <w:i/>
          <w:iCs/>
        </w:rPr>
        <w:t>Earth’s Future</w:t>
      </w:r>
      <w:r w:rsidRPr="00792E22">
        <w:rPr>
          <w:rFonts w:cs="Calibri"/>
        </w:rPr>
        <w:t xml:space="preserve"> </w:t>
      </w:r>
      <w:r w:rsidRPr="00792E22">
        <w:rPr>
          <w:rFonts w:cs="Calibri"/>
          <w:b/>
          <w:bCs/>
        </w:rPr>
        <w:t>9</w:t>
      </w:r>
      <w:r w:rsidRPr="00792E22">
        <w:rPr>
          <w:rFonts w:cs="Calibri"/>
        </w:rPr>
        <w:t>, e2020EF001970 (2021).</w:t>
      </w:r>
    </w:p>
    <w:p w14:paraId="23E4F09A" w14:textId="77777777" w:rsidR="00792E22" w:rsidRPr="00792E22" w:rsidRDefault="00792E22" w:rsidP="00792E22">
      <w:pPr>
        <w:pStyle w:val="Bibliography"/>
        <w:rPr>
          <w:rFonts w:cs="Calibri"/>
        </w:rPr>
      </w:pPr>
      <w:r w:rsidRPr="00792E22">
        <w:rPr>
          <w:rFonts w:cs="Calibri"/>
        </w:rPr>
        <w:t>18.</w:t>
      </w:r>
      <w:r w:rsidRPr="00792E22">
        <w:rPr>
          <w:rFonts w:cs="Calibri"/>
        </w:rPr>
        <w:tab/>
        <w:t xml:space="preserve">Reed, P. M. </w:t>
      </w:r>
      <w:r w:rsidRPr="00792E22">
        <w:rPr>
          <w:rFonts w:cs="Calibri"/>
          <w:i/>
          <w:iCs/>
        </w:rPr>
        <w:t>et al.</w:t>
      </w:r>
      <w:r w:rsidRPr="00792E22">
        <w:rPr>
          <w:rFonts w:cs="Calibri"/>
        </w:rPr>
        <w:t xml:space="preserve"> Multisector Dynamics: Advancing the Science of Complex Adaptive Human-Earth Systems. </w:t>
      </w:r>
      <w:r w:rsidRPr="00792E22">
        <w:rPr>
          <w:rFonts w:cs="Calibri"/>
          <w:i/>
          <w:iCs/>
        </w:rPr>
        <w:t>Earth’s Future</w:t>
      </w:r>
      <w:r w:rsidRPr="00792E22">
        <w:rPr>
          <w:rFonts w:cs="Calibri"/>
        </w:rPr>
        <w:t xml:space="preserve"> </w:t>
      </w:r>
      <w:r w:rsidRPr="00792E22">
        <w:rPr>
          <w:rFonts w:cs="Calibri"/>
          <w:b/>
          <w:bCs/>
        </w:rPr>
        <w:t>10</w:t>
      </w:r>
      <w:r w:rsidRPr="00792E22">
        <w:rPr>
          <w:rFonts w:cs="Calibri"/>
        </w:rPr>
        <w:t>, e2021EF002621 (2022).</w:t>
      </w:r>
    </w:p>
    <w:p w14:paraId="20EF00CA" w14:textId="77777777" w:rsidR="00792E22" w:rsidRPr="00792E22" w:rsidRDefault="00792E22" w:rsidP="00792E22">
      <w:pPr>
        <w:pStyle w:val="Bibliography"/>
        <w:rPr>
          <w:rFonts w:cs="Calibri"/>
        </w:rPr>
      </w:pPr>
      <w:r w:rsidRPr="00792E22">
        <w:rPr>
          <w:rFonts w:cs="Calibri"/>
        </w:rPr>
        <w:t>19.</w:t>
      </w:r>
      <w:r w:rsidRPr="00792E22">
        <w:rPr>
          <w:rFonts w:cs="Calibri"/>
        </w:rPr>
        <w:tab/>
        <w:t xml:space="preserve">Khan, Z., Wild, T. B., Iyer, G., Hejazi, M. &amp; Vernon, C. R. The future evolution of energy-water-agriculture interconnectivity across the US. </w:t>
      </w:r>
      <w:r w:rsidRPr="00792E22">
        <w:rPr>
          <w:rFonts w:cs="Calibri"/>
          <w:i/>
          <w:iCs/>
        </w:rPr>
        <w:t>Environ. Res. Lett.</w:t>
      </w:r>
      <w:r w:rsidRPr="00792E22">
        <w:rPr>
          <w:rFonts w:cs="Calibri"/>
        </w:rPr>
        <w:t xml:space="preserve"> </w:t>
      </w:r>
      <w:r w:rsidRPr="00792E22">
        <w:rPr>
          <w:rFonts w:cs="Calibri"/>
          <w:b/>
          <w:bCs/>
        </w:rPr>
        <w:t>16</w:t>
      </w:r>
      <w:r w:rsidRPr="00792E22">
        <w:rPr>
          <w:rFonts w:cs="Calibri"/>
        </w:rPr>
        <w:t>, 065010 (2021).</w:t>
      </w:r>
    </w:p>
    <w:p w14:paraId="0BFE0BBE" w14:textId="77777777" w:rsidR="00792E22" w:rsidRPr="00792E22" w:rsidRDefault="00792E22" w:rsidP="00792E22">
      <w:pPr>
        <w:pStyle w:val="Bibliography"/>
        <w:rPr>
          <w:rFonts w:cs="Calibri"/>
        </w:rPr>
      </w:pPr>
      <w:r w:rsidRPr="00792E22">
        <w:rPr>
          <w:rFonts w:cs="Calibri"/>
        </w:rPr>
        <w:lastRenderedPageBreak/>
        <w:t>20.</w:t>
      </w:r>
      <w:r w:rsidRPr="00792E22">
        <w:rPr>
          <w:rFonts w:cs="Calibri"/>
        </w:rPr>
        <w:tab/>
        <w:t xml:space="preserve">Khan, Z. </w:t>
      </w:r>
      <w:r w:rsidRPr="00792E22">
        <w:rPr>
          <w:rFonts w:cs="Calibri"/>
          <w:i/>
          <w:iCs/>
        </w:rPr>
        <w:t>et al.</w:t>
      </w:r>
      <w:r w:rsidRPr="00792E22">
        <w:rPr>
          <w:rFonts w:cs="Calibri"/>
        </w:rPr>
        <w:t xml:space="preserve"> Output Data: tethys_v1.3.1_main_ssp_rcp V1. </w:t>
      </w:r>
      <w:r w:rsidRPr="00792E22">
        <w:rPr>
          <w:rFonts w:cs="Calibri"/>
          <w:i/>
          <w:iCs/>
        </w:rPr>
        <w:t>Harvard Dataverse</w:t>
      </w:r>
      <w:r w:rsidRPr="00792E22">
        <w:rPr>
          <w:rFonts w:cs="Calibri"/>
        </w:rPr>
        <w:t xml:space="preserve"> https://doi.org/10.7910/DVN/VIQEAB (2022).</w:t>
      </w:r>
    </w:p>
    <w:p w14:paraId="2C154101" w14:textId="77777777" w:rsidR="00792E22" w:rsidRPr="00792E22" w:rsidRDefault="00792E22" w:rsidP="00792E22">
      <w:pPr>
        <w:pStyle w:val="Bibliography"/>
        <w:rPr>
          <w:rFonts w:cs="Calibri"/>
        </w:rPr>
      </w:pPr>
      <w:r w:rsidRPr="00792E22">
        <w:rPr>
          <w:rFonts w:cs="Calibri"/>
        </w:rPr>
        <w:t>21.</w:t>
      </w:r>
      <w:r w:rsidRPr="00792E22">
        <w:rPr>
          <w:rFonts w:cs="Calibri"/>
        </w:rPr>
        <w:tab/>
        <w:t>WRI. WRI Aqueduct. (2021).</w:t>
      </w:r>
    </w:p>
    <w:p w14:paraId="466B9A0E" w14:textId="77777777" w:rsidR="00792E22" w:rsidRPr="00792E22" w:rsidRDefault="00792E22" w:rsidP="00792E22">
      <w:pPr>
        <w:pStyle w:val="Bibliography"/>
        <w:rPr>
          <w:rFonts w:cs="Calibri"/>
        </w:rPr>
      </w:pPr>
      <w:r w:rsidRPr="00792E22">
        <w:rPr>
          <w:rFonts w:cs="Calibri"/>
        </w:rPr>
        <w:t>22.</w:t>
      </w:r>
      <w:r w:rsidRPr="00792E22">
        <w:rPr>
          <w:rFonts w:cs="Calibri"/>
        </w:rPr>
        <w:tab/>
        <w:t xml:space="preserve">Mekonnen, M. &amp; Hoekstra, A. National water footprint accounts: The green, blue and grey water footprint of production and consumption. Volume 1: Main Report. </w:t>
      </w:r>
      <w:r w:rsidRPr="00792E22">
        <w:rPr>
          <w:rFonts w:cs="Calibri"/>
          <w:i/>
          <w:iCs/>
        </w:rPr>
        <w:t>Daugherty Water for Food Global Institute: Faculty Publications</w:t>
      </w:r>
      <w:r w:rsidRPr="00792E22">
        <w:rPr>
          <w:rFonts w:cs="Calibri"/>
        </w:rPr>
        <w:t xml:space="preserve"> (2011).</w:t>
      </w:r>
    </w:p>
    <w:p w14:paraId="2901EAFF" w14:textId="77777777" w:rsidR="00792E22" w:rsidRPr="00792E22" w:rsidRDefault="00792E22" w:rsidP="00792E22">
      <w:pPr>
        <w:pStyle w:val="Bibliography"/>
        <w:rPr>
          <w:rFonts w:cs="Calibri"/>
        </w:rPr>
      </w:pPr>
      <w:r w:rsidRPr="00792E22">
        <w:rPr>
          <w:rFonts w:cs="Calibri"/>
        </w:rPr>
        <w:t>23.</w:t>
      </w:r>
      <w:r w:rsidRPr="00792E22">
        <w:rPr>
          <w:rFonts w:cs="Calibri"/>
        </w:rPr>
        <w:tab/>
        <w:t>Mekonnen, M. M. &amp; Hoekstra, A. Y. The green, blue and grey water footprint of crops and derived crops products. (2010).</w:t>
      </w:r>
    </w:p>
    <w:p w14:paraId="49A0FF4B" w14:textId="77777777" w:rsidR="00792E22" w:rsidRPr="00792E22" w:rsidRDefault="00792E22" w:rsidP="00792E22">
      <w:pPr>
        <w:pStyle w:val="Bibliography"/>
        <w:rPr>
          <w:rFonts w:cs="Calibri"/>
        </w:rPr>
      </w:pPr>
      <w:r w:rsidRPr="00792E22">
        <w:rPr>
          <w:rFonts w:cs="Calibri"/>
        </w:rPr>
        <w:t>24.</w:t>
      </w:r>
      <w:r w:rsidRPr="00792E22">
        <w:rPr>
          <w:rFonts w:cs="Calibri"/>
        </w:rPr>
        <w:tab/>
        <w:t xml:space="preserve">Mekonnen, M. M. &amp; Hoekstra, A. Y. A Global Assessment of the Water Footprint of Farm Animal Products. </w:t>
      </w:r>
      <w:r w:rsidRPr="00792E22">
        <w:rPr>
          <w:rFonts w:cs="Calibri"/>
          <w:i/>
          <w:iCs/>
        </w:rPr>
        <w:t>Ecosystems</w:t>
      </w:r>
      <w:r w:rsidRPr="00792E22">
        <w:rPr>
          <w:rFonts w:cs="Calibri"/>
        </w:rPr>
        <w:t xml:space="preserve"> </w:t>
      </w:r>
      <w:r w:rsidRPr="00792E22">
        <w:rPr>
          <w:rFonts w:cs="Calibri"/>
          <w:b/>
          <w:bCs/>
        </w:rPr>
        <w:t>15</w:t>
      </w:r>
      <w:r w:rsidRPr="00792E22">
        <w:rPr>
          <w:rFonts w:cs="Calibri"/>
        </w:rPr>
        <w:t>, 401–415 (2012).</w:t>
      </w:r>
    </w:p>
    <w:p w14:paraId="406EC51A" w14:textId="77777777" w:rsidR="00792E22" w:rsidRPr="00792E22" w:rsidRDefault="00792E22" w:rsidP="00792E22">
      <w:pPr>
        <w:pStyle w:val="Bibliography"/>
        <w:rPr>
          <w:rFonts w:cs="Calibri"/>
        </w:rPr>
      </w:pPr>
      <w:r w:rsidRPr="00792E22">
        <w:rPr>
          <w:rFonts w:cs="Calibri"/>
        </w:rPr>
        <w:t>25.</w:t>
      </w:r>
      <w:r w:rsidRPr="00792E22">
        <w:rPr>
          <w:rFonts w:cs="Calibri"/>
        </w:rPr>
        <w:tab/>
        <w:t xml:space="preserve">Li, X. </w:t>
      </w:r>
      <w:r w:rsidRPr="00792E22">
        <w:rPr>
          <w:rFonts w:cs="Calibri"/>
          <w:i/>
          <w:iCs/>
        </w:rPr>
        <w:t>et al.</w:t>
      </w:r>
      <w:r w:rsidRPr="00792E22">
        <w:rPr>
          <w:rFonts w:cs="Calibri"/>
        </w:rPr>
        <w:t xml:space="preserve"> Tethys – A Python Package for Spatial and Temporal Downscaling of Global Water Withdrawals. </w:t>
      </w:r>
      <w:r w:rsidRPr="00792E22">
        <w:rPr>
          <w:rFonts w:cs="Calibri"/>
          <w:i/>
          <w:iCs/>
        </w:rPr>
        <w:t>Journal of Open Research Software</w:t>
      </w:r>
      <w:r w:rsidRPr="00792E22">
        <w:rPr>
          <w:rFonts w:cs="Calibri"/>
        </w:rPr>
        <w:t xml:space="preserve"> </w:t>
      </w:r>
      <w:r w:rsidRPr="00792E22">
        <w:rPr>
          <w:rFonts w:cs="Calibri"/>
          <w:b/>
          <w:bCs/>
        </w:rPr>
        <w:t>6</w:t>
      </w:r>
      <w:r w:rsidRPr="00792E22">
        <w:rPr>
          <w:rFonts w:cs="Calibri"/>
        </w:rPr>
        <w:t>, (2018).</w:t>
      </w:r>
    </w:p>
    <w:p w14:paraId="748C3CA6" w14:textId="77777777" w:rsidR="00792E22" w:rsidRPr="00792E22" w:rsidRDefault="00792E22" w:rsidP="00792E22">
      <w:pPr>
        <w:pStyle w:val="Bibliography"/>
        <w:rPr>
          <w:rFonts w:cs="Calibri"/>
        </w:rPr>
      </w:pPr>
      <w:r w:rsidRPr="00792E22">
        <w:rPr>
          <w:rFonts w:cs="Calibri"/>
        </w:rPr>
        <w:t>26.</w:t>
      </w:r>
      <w:r w:rsidRPr="00792E22">
        <w:rPr>
          <w:rFonts w:cs="Calibri"/>
        </w:rPr>
        <w:tab/>
        <w:t xml:space="preserve">Vernon, C. R. </w:t>
      </w:r>
      <w:r w:rsidRPr="00792E22">
        <w:rPr>
          <w:rFonts w:cs="Calibri"/>
          <w:i/>
          <w:iCs/>
        </w:rPr>
        <w:t>et al.</w:t>
      </w:r>
      <w:r w:rsidRPr="00792E22">
        <w:rPr>
          <w:rFonts w:cs="Calibri"/>
        </w:rPr>
        <w:t xml:space="preserve"> Demeter – A Land Use and Land Cover Change Disaggregation Model. </w:t>
      </w:r>
      <w:r w:rsidRPr="00792E22">
        <w:rPr>
          <w:rFonts w:cs="Calibri"/>
          <w:i/>
          <w:iCs/>
        </w:rPr>
        <w:t>Journal of Open Research Software</w:t>
      </w:r>
      <w:r w:rsidRPr="00792E22">
        <w:rPr>
          <w:rFonts w:cs="Calibri"/>
        </w:rPr>
        <w:t xml:space="preserve"> </w:t>
      </w:r>
      <w:r w:rsidRPr="00792E22">
        <w:rPr>
          <w:rFonts w:cs="Calibri"/>
          <w:b/>
          <w:bCs/>
        </w:rPr>
        <w:t>6</w:t>
      </w:r>
      <w:r w:rsidRPr="00792E22">
        <w:rPr>
          <w:rFonts w:cs="Calibri"/>
        </w:rPr>
        <w:t>, 15 (2018).</w:t>
      </w:r>
    </w:p>
    <w:p w14:paraId="42FFB413" w14:textId="77777777" w:rsidR="00792E22" w:rsidRPr="00792E22" w:rsidRDefault="00792E22" w:rsidP="00792E22">
      <w:pPr>
        <w:pStyle w:val="Bibliography"/>
        <w:rPr>
          <w:rFonts w:cs="Calibri"/>
        </w:rPr>
      </w:pPr>
      <w:r w:rsidRPr="00792E22">
        <w:rPr>
          <w:rFonts w:cs="Calibri"/>
          <w:lang w:val="es-ES"/>
        </w:rPr>
        <w:t>27.</w:t>
      </w:r>
      <w:r w:rsidRPr="00792E22">
        <w:rPr>
          <w:rFonts w:cs="Calibri"/>
          <w:lang w:val="es-ES"/>
        </w:rPr>
        <w:tab/>
        <w:t xml:space="preserve">van Vuuren, D. P. </w:t>
      </w:r>
      <w:r w:rsidRPr="00792E22">
        <w:rPr>
          <w:rFonts w:cs="Calibri"/>
          <w:i/>
          <w:iCs/>
          <w:lang w:val="es-ES"/>
        </w:rPr>
        <w:t>et al.</w:t>
      </w:r>
      <w:r w:rsidRPr="00792E22">
        <w:rPr>
          <w:rFonts w:cs="Calibri"/>
          <w:lang w:val="es-ES"/>
        </w:rPr>
        <w:t xml:space="preserve"> </w:t>
      </w:r>
      <w:r w:rsidRPr="00792E22">
        <w:rPr>
          <w:rFonts w:cs="Calibri"/>
        </w:rPr>
        <w:t xml:space="preserve">The representative concentration pathways: an overview. </w:t>
      </w:r>
      <w:r w:rsidRPr="00792E22">
        <w:rPr>
          <w:rFonts w:cs="Calibri"/>
          <w:i/>
          <w:iCs/>
        </w:rPr>
        <w:t>Climatic Change</w:t>
      </w:r>
      <w:r w:rsidRPr="00792E22">
        <w:rPr>
          <w:rFonts w:cs="Calibri"/>
        </w:rPr>
        <w:t xml:space="preserve"> </w:t>
      </w:r>
      <w:r w:rsidRPr="00792E22">
        <w:rPr>
          <w:rFonts w:cs="Calibri"/>
          <w:b/>
          <w:bCs/>
        </w:rPr>
        <w:t>109</w:t>
      </w:r>
      <w:r w:rsidRPr="00792E22">
        <w:rPr>
          <w:rFonts w:cs="Calibri"/>
        </w:rPr>
        <w:t>, 5 (2011).</w:t>
      </w:r>
    </w:p>
    <w:p w14:paraId="66AC1BD6" w14:textId="77777777" w:rsidR="00792E22" w:rsidRPr="00792E22" w:rsidRDefault="00792E22" w:rsidP="00792E22">
      <w:pPr>
        <w:pStyle w:val="Bibliography"/>
        <w:rPr>
          <w:rFonts w:cs="Calibri"/>
        </w:rPr>
      </w:pPr>
      <w:r w:rsidRPr="00792E22">
        <w:rPr>
          <w:rFonts w:cs="Calibri"/>
        </w:rPr>
        <w:t>28.</w:t>
      </w:r>
      <w:r w:rsidRPr="00792E22">
        <w:rPr>
          <w:rFonts w:cs="Calibri"/>
        </w:rPr>
        <w:tab/>
        <w:t xml:space="preserve">O’Neill, B. C. </w:t>
      </w:r>
      <w:r w:rsidRPr="00792E22">
        <w:rPr>
          <w:rFonts w:cs="Calibri"/>
          <w:i/>
          <w:iCs/>
        </w:rPr>
        <w:t>et al.</w:t>
      </w:r>
      <w:r w:rsidRPr="00792E22">
        <w:rPr>
          <w:rFonts w:cs="Calibri"/>
        </w:rPr>
        <w:t xml:space="preserve"> The roads ahead: Narratives for shared socioeconomic pathways describing world futures in the 21st century. </w:t>
      </w:r>
      <w:r w:rsidRPr="00792E22">
        <w:rPr>
          <w:rFonts w:cs="Calibri"/>
          <w:i/>
          <w:iCs/>
        </w:rPr>
        <w:t>Global Environmental Change</w:t>
      </w:r>
      <w:r w:rsidRPr="00792E22">
        <w:rPr>
          <w:rFonts w:cs="Calibri"/>
        </w:rPr>
        <w:t xml:space="preserve"> </w:t>
      </w:r>
      <w:r w:rsidRPr="00792E22">
        <w:rPr>
          <w:rFonts w:cs="Calibri"/>
          <w:b/>
          <w:bCs/>
        </w:rPr>
        <w:t>42</w:t>
      </w:r>
      <w:r w:rsidRPr="00792E22">
        <w:rPr>
          <w:rFonts w:cs="Calibri"/>
        </w:rPr>
        <w:t>, 169–180 (2017).</w:t>
      </w:r>
    </w:p>
    <w:p w14:paraId="73B4BFE6" w14:textId="77777777" w:rsidR="00792E22" w:rsidRPr="00792E22" w:rsidRDefault="00792E22" w:rsidP="00792E22">
      <w:pPr>
        <w:pStyle w:val="Bibliography"/>
        <w:rPr>
          <w:rFonts w:cs="Calibri"/>
        </w:rPr>
      </w:pPr>
      <w:r w:rsidRPr="00792E22">
        <w:rPr>
          <w:rFonts w:cs="Calibri"/>
        </w:rPr>
        <w:t>29.</w:t>
      </w:r>
      <w:r w:rsidRPr="00792E22">
        <w:rPr>
          <w:rFonts w:cs="Calibri"/>
        </w:rPr>
        <w:tab/>
        <w:t>ISIMIP. Inter Sectoral Impact Model Intercomparison (ISIMIP) - Input Data and Bias Correction. (2019).</w:t>
      </w:r>
    </w:p>
    <w:p w14:paraId="7832CE9E" w14:textId="77777777" w:rsidR="00792E22" w:rsidRPr="00792E22" w:rsidRDefault="00792E22" w:rsidP="00792E22">
      <w:pPr>
        <w:pStyle w:val="Bibliography"/>
        <w:rPr>
          <w:rFonts w:cs="Calibri"/>
        </w:rPr>
      </w:pPr>
      <w:r w:rsidRPr="00792E22">
        <w:rPr>
          <w:rFonts w:cs="Calibri"/>
        </w:rPr>
        <w:t>30.</w:t>
      </w:r>
      <w:r w:rsidRPr="00792E22">
        <w:rPr>
          <w:rFonts w:cs="Calibri"/>
        </w:rPr>
        <w:tab/>
        <w:t xml:space="preserve">Graham, N. T. </w:t>
      </w:r>
      <w:r w:rsidRPr="00792E22">
        <w:rPr>
          <w:rFonts w:cs="Calibri"/>
          <w:i/>
          <w:iCs/>
        </w:rPr>
        <w:t>et al.</w:t>
      </w:r>
      <w:r w:rsidRPr="00792E22">
        <w:rPr>
          <w:rFonts w:cs="Calibri"/>
        </w:rPr>
        <w:t xml:space="preserve"> Water Sector Assumptions for the Shared Socioeconomic Pathways in an Integrated Modeling Framework. </w:t>
      </w:r>
      <w:r w:rsidRPr="00792E22">
        <w:rPr>
          <w:rFonts w:cs="Calibri"/>
          <w:i/>
          <w:iCs/>
        </w:rPr>
        <w:t>Water Resources Research</w:t>
      </w:r>
      <w:r w:rsidRPr="00792E22">
        <w:rPr>
          <w:rFonts w:cs="Calibri"/>
        </w:rPr>
        <w:t xml:space="preserve"> </w:t>
      </w:r>
      <w:r w:rsidRPr="00792E22">
        <w:rPr>
          <w:rFonts w:cs="Calibri"/>
          <w:b/>
          <w:bCs/>
        </w:rPr>
        <w:t>54</w:t>
      </w:r>
      <w:r w:rsidRPr="00792E22">
        <w:rPr>
          <w:rFonts w:cs="Calibri"/>
        </w:rPr>
        <w:t>, 6423–6440 (2018).</w:t>
      </w:r>
    </w:p>
    <w:p w14:paraId="502D6B2C" w14:textId="77777777" w:rsidR="00792E22" w:rsidRPr="00792E22" w:rsidRDefault="00792E22" w:rsidP="00792E22">
      <w:pPr>
        <w:pStyle w:val="Bibliography"/>
        <w:rPr>
          <w:rFonts w:cs="Calibri"/>
        </w:rPr>
      </w:pPr>
      <w:r w:rsidRPr="00792E22">
        <w:rPr>
          <w:rFonts w:cs="Calibri"/>
        </w:rPr>
        <w:t>31.</w:t>
      </w:r>
      <w:r w:rsidRPr="00792E22">
        <w:rPr>
          <w:rFonts w:cs="Calibri"/>
        </w:rPr>
        <w:tab/>
        <w:t xml:space="preserve">Chen, M. </w:t>
      </w:r>
      <w:r w:rsidRPr="00792E22">
        <w:rPr>
          <w:rFonts w:cs="Calibri"/>
          <w:i/>
          <w:iCs/>
        </w:rPr>
        <w:t>et al.</w:t>
      </w:r>
      <w:r w:rsidRPr="00792E22">
        <w:rPr>
          <w:rFonts w:cs="Calibri"/>
        </w:rPr>
        <w:t xml:space="preserve"> Global land use for 2015–2100 at 0.05° resolution under diverse socioeconomic and climate scenarios. </w:t>
      </w:r>
      <w:r w:rsidRPr="00792E22">
        <w:rPr>
          <w:rFonts w:cs="Calibri"/>
          <w:i/>
          <w:iCs/>
        </w:rPr>
        <w:t>Sci Data</w:t>
      </w:r>
      <w:r w:rsidRPr="00792E22">
        <w:rPr>
          <w:rFonts w:cs="Calibri"/>
        </w:rPr>
        <w:t xml:space="preserve"> </w:t>
      </w:r>
      <w:r w:rsidRPr="00792E22">
        <w:rPr>
          <w:rFonts w:cs="Calibri"/>
          <w:b/>
          <w:bCs/>
        </w:rPr>
        <w:t>7</w:t>
      </w:r>
      <w:r w:rsidRPr="00792E22">
        <w:rPr>
          <w:rFonts w:cs="Calibri"/>
        </w:rPr>
        <w:t>, 320 (2020).</w:t>
      </w:r>
    </w:p>
    <w:p w14:paraId="797566D9" w14:textId="77777777" w:rsidR="00792E22" w:rsidRPr="00792E22" w:rsidRDefault="00792E22" w:rsidP="00792E22">
      <w:pPr>
        <w:pStyle w:val="Bibliography"/>
        <w:rPr>
          <w:rFonts w:cs="Calibri"/>
        </w:rPr>
      </w:pPr>
      <w:r w:rsidRPr="00792E22">
        <w:rPr>
          <w:rFonts w:cs="Calibri"/>
        </w:rPr>
        <w:lastRenderedPageBreak/>
        <w:t>32.</w:t>
      </w:r>
      <w:r w:rsidRPr="00792E22">
        <w:rPr>
          <w:rFonts w:cs="Calibri"/>
        </w:rPr>
        <w:tab/>
        <w:t>Narayan, K., Di Vittorio, A. &amp; Vernon, C. GCAM boundary spatial products from moirai v3.1. (2021) doi:10.5281/zenodo.4688451.</w:t>
      </w:r>
    </w:p>
    <w:p w14:paraId="27F79A4E" w14:textId="77777777" w:rsidR="00792E22" w:rsidRPr="00792E22" w:rsidRDefault="00792E22" w:rsidP="00792E22">
      <w:pPr>
        <w:pStyle w:val="Bibliography"/>
        <w:rPr>
          <w:rFonts w:cs="Calibri"/>
        </w:rPr>
      </w:pPr>
      <w:r w:rsidRPr="00792E22">
        <w:rPr>
          <w:rFonts w:cs="Calibri"/>
        </w:rPr>
        <w:t>33.</w:t>
      </w:r>
      <w:r w:rsidRPr="00792E22">
        <w:rPr>
          <w:rFonts w:cs="Calibri"/>
        </w:rPr>
        <w:tab/>
        <w:t>Di Vittorio, A., Vernon, C. R. &amp; Shu, S. Moirai Version 3: A Data Processing System to Generate Recent Historical Land Inputs for Global Modeling Applications at Various Scales.</w:t>
      </w:r>
    </w:p>
    <w:p w14:paraId="60E76565" w14:textId="77777777" w:rsidR="00792E22" w:rsidRPr="00792E22" w:rsidRDefault="00792E22" w:rsidP="00792E22">
      <w:pPr>
        <w:pStyle w:val="Bibliography"/>
        <w:rPr>
          <w:rFonts w:cs="Calibri"/>
          <w:lang w:val="es-ES"/>
        </w:rPr>
      </w:pPr>
      <w:r w:rsidRPr="00792E22">
        <w:rPr>
          <w:rFonts w:cs="Calibri"/>
          <w:lang w:val="es-ES"/>
        </w:rPr>
        <w:t>34.</w:t>
      </w:r>
      <w:r w:rsidRPr="00792E22">
        <w:rPr>
          <w:rFonts w:cs="Calibri"/>
          <w:lang w:val="es-ES"/>
        </w:rPr>
        <w:tab/>
        <w:t xml:space="preserve">Khan, Z. </w:t>
      </w:r>
      <w:r w:rsidRPr="00792E22">
        <w:rPr>
          <w:rFonts w:cs="Calibri"/>
          <w:i/>
          <w:iCs/>
          <w:lang w:val="es-ES"/>
        </w:rPr>
        <w:t>et al.</w:t>
      </w:r>
      <w:r w:rsidRPr="00792E22">
        <w:rPr>
          <w:rFonts w:cs="Calibri"/>
          <w:lang w:val="es-ES"/>
        </w:rPr>
        <w:t xml:space="preserve"> Tethys v1.3.1. </w:t>
      </w:r>
      <w:r w:rsidRPr="00792E22">
        <w:rPr>
          <w:rFonts w:cs="Calibri"/>
          <w:i/>
          <w:iCs/>
          <w:lang w:val="es-ES"/>
        </w:rPr>
        <w:t>Zenodo</w:t>
      </w:r>
      <w:r w:rsidRPr="00792E22">
        <w:rPr>
          <w:rFonts w:cs="Calibri"/>
          <w:lang w:val="es-ES"/>
        </w:rPr>
        <w:t xml:space="preserve"> https://doi.org/10.5281/zenodo.6399488 (2022).</w:t>
      </w:r>
    </w:p>
    <w:p w14:paraId="2829C356" w14:textId="77777777" w:rsidR="00792E22" w:rsidRPr="00792E22" w:rsidRDefault="00792E22" w:rsidP="00792E22">
      <w:pPr>
        <w:pStyle w:val="Bibliography"/>
        <w:rPr>
          <w:rFonts w:cs="Calibri"/>
        </w:rPr>
      </w:pPr>
      <w:r w:rsidRPr="00792E22">
        <w:rPr>
          <w:rFonts w:cs="Calibri"/>
          <w:lang w:val="es-ES"/>
        </w:rPr>
        <w:t>35.</w:t>
      </w:r>
      <w:r w:rsidRPr="00792E22">
        <w:rPr>
          <w:rFonts w:cs="Calibri"/>
          <w:lang w:val="es-ES"/>
        </w:rPr>
        <w:tab/>
        <w:t xml:space="preserve">SEDAC. </w:t>
      </w:r>
      <w:r w:rsidRPr="00792E22">
        <w:rPr>
          <w:rFonts w:cs="Calibri"/>
        </w:rPr>
        <w:t xml:space="preserve">Gridded Population of the World, Version 4 (GPWv4): Population Density, Revision 11. </w:t>
      </w:r>
      <w:r w:rsidRPr="00792E22">
        <w:rPr>
          <w:rFonts w:cs="Calibri"/>
          <w:i/>
          <w:iCs/>
        </w:rPr>
        <w:t>Center for International Earth Science Information Network - CIESIN - Columbia University. 2018. Palisades, NY: NASA Socioeconomic Data and Applications Center (SEDAC)</w:t>
      </w:r>
      <w:r w:rsidRPr="00792E22">
        <w:rPr>
          <w:rFonts w:cs="Calibri"/>
        </w:rPr>
        <w:t xml:space="preserve"> https://doi.org/10.7927/H49C6VHW (2018).</w:t>
      </w:r>
    </w:p>
    <w:p w14:paraId="65378671" w14:textId="77777777" w:rsidR="00792E22" w:rsidRPr="00792E22" w:rsidRDefault="00792E22" w:rsidP="00792E22">
      <w:pPr>
        <w:pStyle w:val="Bibliography"/>
        <w:rPr>
          <w:rFonts w:cs="Calibri"/>
        </w:rPr>
      </w:pPr>
      <w:r w:rsidRPr="00792E22">
        <w:rPr>
          <w:rFonts w:cs="Calibri"/>
        </w:rPr>
        <w:t>36.</w:t>
      </w:r>
      <w:r w:rsidRPr="00792E22">
        <w:rPr>
          <w:rFonts w:cs="Calibri"/>
        </w:rPr>
        <w:tab/>
        <w:t xml:space="preserve">Wint, W. &amp; Robinson, T. </w:t>
      </w:r>
      <w:r w:rsidRPr="00792E22">
        <w:rPr>
          <w:rFonts w:cs="Calibri"/>
          <w:i/>
          <w:iCs/>
        </w:rPr>
        <w:t>Gridded livestock of the world 2007</w:t>
      </w:r>
      <w:r w:rsidRPr="00792E22">
        <w:rPr>
          <w:rFonts w:cs="Calibri"/>
        </w:rPr>
        <w:t>. (FAO, Roma (Italia), 2007).</w:t>
      </w:r>
    </w:p>
    <w:p w14:paraId="1E2D92D7" w14:textId="77777777" w:rsidR="00792E22" w:rsidRPr="00792E22" w:rsidRDefault="00792E22" w:rsidP="00792E22">
      <w:pPr>
        <w:pStyle w:val="Bibliography"/>
        <w:rPr>
          <w:rFonts w:cs="Calibri"/>
        </w:rPr>
      </w:pPr>
      <w:r w:rsidRPr="00792E22">
        <w:rPr>
          <w:rFonts w:cs="Calibri"/>
        </w:rPr>
        <w:t>37.</w:t>
      </w:r>
      <w:r w:rsidRPr="00792E22">
        <w:rPr>
          <w:rFonts w:cs="Calibri"/>
        </w:rPr>
        <w:tab/>
        <w:t xml:space="preserve">Wada, Y. </w:t>
      </w:r>
      <w:r w:rsidRPr="00792E22">
        <w:rPr>
          <w:rFonts w:cs="Calibri"/>
          <w:i/>
          <w:iCs/>
        </w:rPr>
        <w:t>et al.</w:t>
      </w:r>
      <w:r w:rsidRPr="00792E22">
        <w:rPr>
          <w:rFonts w:cs="Calibri"/>
        </w:rPr>
        <w:t xml:space="preserve"> Global monthly water stress: 2. Water demand and severity of water stress. </w:t>
      </w:r>
      <w:r w:rsidRPr="00792E22">
        <w:rPr>
          <w:rFonts w:cs="Calibri"/>
          <w:i/>
          <w:iCs/>
        </w:rPr>
        <w:t>Water Resources Research</w:t>
      </w:r>
      <w:r w:rsidRPr="00792E22">
        <w:rPr>
          <w:rFonts w:cs="Calibri"/>
        </w:rPr>
        <w:t xml:space="preserve"> </w:t>
      </w:r>
      <w:r w:rsidRPr="00792E22">
        <w:rPr>
          <w:rFonts w:cs="Calibri"/>
          <w:b/>
          <w:bCs/>
        </w:rPr>
        <w:t>47</w:t>
      </w:r>
      <w:r w:rsidRPr="00792E22">
        <w:rPr>
          <w:rFonts w:cs="Calibri"/>
        </w:rPr>
        <w:t>, (2011).</w:t>
      </w:r>
    </w:p>
    <w:p w14:paraId="55670A43" w14:textId="77777777" w:rsidR="00792E22" w:rsidRPr="00792E22" w:rsidRDefault="00792E22" w:rsidP="00792E22">
      <w:pPr>
        <w:pStyle w:val="Bibliography"/>
        <w:rPr>
          <w:rFonts w:cs="Calibri"/>
        </w:rPr>
      </w:pPr>
      <w:r w:rsidRPr="00792E22">
        <w:rPr>
          <w:rFonts w:cs="Calibri"/>
        </w:rPr>
        <w:t>38.</w:t>
      </w:r>
      <w:r w:rsidRPr="00792E22">
        <w:rPr>
          <w:rFonts w:cs="Calibri"/>
        </w:rPr>
        <w:tab/>
        <w:t xml:space="preserve">Weedon, G. P. </w:t>
      </w:r>
      <w:r w:rsidRPr="00792E22">
        <w:rPr>
          <w:rFonts w:cs="Calibri"/>
          <w:i/>
          <w:iCs/>
        </w:rPr>
        <w:t>et al.</w:t>
      </w:r>
      <w:r w:rsidRPr="00792E22">
        <w:rPr>
          <w:rFonts w:cs="Calibri"/>
        </w:rPr>
        <w:t xml:space="preserve"> The WFDEI meteorological forcing data set: WATCH Forcing Data methodology applied to ERA-Interim reanalysis data. </w:t>
      </w:r>
      <w:r w:rsidRPr="00792E22">
        <w:rPr>
          <w:rFonts w:cs="Calibri"/>
          <w:i/>
          <w:iCs/>
        </w:rPr>
        <w:t>Water Resources Research</w:t>
      </w:r>
      <w:r w:rsidRPr="00792E22">
        <w:rPr>
          <w:rFonts w:cs="Calibri"/>
        </w:rPr>
        <w:t xml:space="preserve"> </w:t>
      </w:r>
      <w:r w:rsidRPr="00792E22">
        <w:rPr>
          <w:rFonts w:cs="Calibri"/>
          <w:b/>
          <w:bCs/>
        </w:rPr>
        <w:t>50</w:t>
      </w:r>
      <w:r w:rsidRPr="00792E22">
        <w:rPr>
          <w:rFonts w:cs="Calibri"/>
        </w:rPr>
        <w:t>, 7505–7514 (2014).</w:t>
      </w:r>
    </w:p>
    <w:p w14:paraId="6D01831B" w14:textId="77777777" w:rsidR="00792E22" w:rsidRPr="00792E22" w:rsidRDefault="00792E22" w:rsidP="00792E22">
      <w:pPr>
        <w:pStyle w:val="Bibliography"/>
        <w:rPr>
          <w:rFonts w:cs="Calibri"/>
        </w:rPr>
      </w:pPr>
      <w:r w:rsidRPr="00792E22">
        <w:rPr>
          <w:rFonts w:cs="Calibri"/>
        </w:rPr>
        <w:t>39.</w:t>
      </w:r>
      <w:r w:rsidRPr="00792E22">
        <w:rPr>
          <w:rFonts w:cs="Calibri"/>
        </w:rPr>
        <w:tab/>
        <w:t xml:space="preserve">Voisin, N. </w:t>
      </w:r>
      <w:r w:rsidRPr="00792E22">
        <w:rPr>
          <w:rFonts w:cs="Calibri"/>
          <w:i/>
          <w:iCs/>
        </w:rPr>
        <w:t>et al.</w:t>
      </w:r>
      <w:r w:rsidRPr="00792E22">
        <w:rPr>
          <w:rFonts w:cs="Calibri"/>
        </w:rPr>
        <w:t xml:space="preserve"> One-way coupling of an integrated assessment model and a water resources model: evaluation and implications of future changes over the US Midwest. </w:t>
      </w:r>
      <w:r w:rsidRPr="00792E22">
        <w:rPr>
          <w:rFonts w:cs="Calibri"/>
          <w:i/>
          <w:iCs/>
        </w:rPr>
        <w:t>Hydrology and Earth System Sciences</w:t>
      </w:r>
      <w:r w:rsidRPr="00792E22">
        <w:rPr>
          <w:rFonts w:cs="Calibri"/>
        </w:rPr>
        <w:t xml:space="preserve"> </w:t>
      </w:r>
      <w:r w:rsidRPr="00792E22">
        <w:rPr>
          <w:rFonts w:cs="Calibri"/>
          <w:b/>
          <w:bCs/>
        </w:rPr>
        <w:t>17</w:t>
      </w:r>
      <w:r w:rsidRPr="00792E22">
        <w:rPr>
          <w:rFonts w:cs="Calibri"/>
        </w:rPr>
        <w:t>, 4555–4575 (2013).</w:t>
      </w:r>
    </w:p>
    <w:p w14:paraId="6E0F89AF" w14:textId="77777777" w:rsidR="00792E22" w:rsidRPr="00792E22" w:rsidRDefault="00792E22" w:rsidP="00792E22">
      <w:pPr>
        <w:pStyle w:val="Bibliography"/>
        <w:rPr>
          <w:rFonts w:cs="Calibri"/>
        </w:rPr>
      </w:pPr>
      <w:r w:rsidRPr="00792E22">
        <w:rPr>
          <w:rFonts w:cs="Calibri"/>
        </w:rPr>
        <w:t>40.</w:t>
      </w:r>
      <w:r w:rsidRPr="00792E22">
        <w:rPr>
          <w:rFonts w:cs="Calibri"/>
        </w:rPr>
        <w:tab/>
        <w:t xml:space="preserve">Warszawski, L. </w:t>
      </w:r>
      <w:r w:rsidRPr="00792E22">
        <w:rPr>
          <w:rFonts w:cs="Calibri"/>
          <w:i/>
          <w:iCs/>
        </w:rPr>
        <w:t>et al.</w:t>
      </w:r>
      <w:r w:rsidRPr="00792E22">
        <w:rPr>
          <w:rFonts w:cs="Calibri"/>
        </w:rPr>
        <w:t xml:space="preserve"> The Inter-Sectoral Impact Model Intercomparison Project (ISI–MIP): Project framework. </w:t>
      </w:r>
      <w:r w:rsidRPr="00792E22">
        <w:rPr>
          <w:rFonts w:cs="Calibri"/>
          <w:i/>
          <w:iCs/>
        </w:rPr>
        <w:t>PNAS</w:t>
      </w:r>
      <w:r w:rsidRPr="00792E22">
        <w:rPr>
          <w:rFonts w:cs="Calibri"/>
        </w:rPr>
        <w:t xml:space="preserve"> </w:t>
      </w:r>
      <w:r w:rsidRPr="00792E22">
        <w:rPr>
          <w:rFonts w:cs="Calibri"/>
          <w:b/>
          <w:bCs/>
        </w:rPr>
        <w:t>111</w:t>
      </w:r>
      <w:r w:rsidRPr="00792E22">
        <w:rPr>
          <w:rFonts w:cs="Calibri"/>
        </w:rPr>
        <w:t>, 3228–3232 (2014).</w:t>
      </w:r>
    </w:p>
    <w:p w14:paraId="6521E78C" w14:textId="77777777" w:rsidR="00792E22" w:rsidRPr="00792E22" w:rsidRDefault="00792E22" w:rsidP="00792E22">
      <w:pPr>
        <w:pStyle w:val="Bibliography"/>
        <w:rPr>
          <w:rFonts w:cs="Calibri"/>
        </w:rPr>
      </w:pPr>
      <w:r w:rsidRPr="00792E22">
        <w:rPr>
          <w:rFonts w:cs="Calibri"/>
        </w:rPr>
        <w:t>41.</w:t>
      </w:r>
      <w:r w:rsidRPr="00792E22">
        <w:rPr>
          <w:rFonts w:cs="Calibri"/>
        </w:rPr>
        <w:tab/>
        <w:t xml:space="preserve">Binsted, M. </w:t>
      </w:r>
      <w:r w:rsidRPr="00792E22">
        <w:rPr>
          <w:rFonts w:cs="Calibri"/>
          <w:i/>
          <w:iCs/>
        </w:rPr>
        <w:t>et al.</w:t>
      </w:r>
      <w:r w:rsidRPr="00792E22">
        <w:rPr>
          <w:rFonts w:cs="Calibri"/>
        </w:rPr>
        <w:t xml:space="preserve"> GCAM-USA v5.3_water_dispatch: Integrated modeling of subnational US energy, water, and land systems within a global framework. </w:t>
      </w:r>
      <w:r w:rsidRPr="00792E22">
        <w:rPr>
          <w:rFonts w:cs="Calibri"/>
          <w:i/>
          <w:iCs/>
        </w:rPr>
        <w:t>Geoscientific Model Development</w:t>
      </w:r>
      <w:r w:rsidRPr="00792E22">
        <w:rPr>
          <w:rFonts w:cs="Calibri"/>
        </w:rPr>
        <w:t xml:space="preserve"> </w:t>
      </w:r>
      <w:r w:rsidRPr="00792E22">
        <w:rPr>
          <w:rFonts w:cs="Calibri"/>
          <w:b/>
          <w:bCs/>
        </w:rPr>
        <w:t>15</w:t>
      </w:r>
      <w:r w:rsidRPr="00792E22">
        <w:rPr>
          <w:rFonts w:cs="Calibri"/>
        </w:rPr>
        <w:t>, 2533–2559 (2022).</w:t>
      </w:r>
    </w:p>
    <w:p w14:paraId="60BCD221" w14:textId="77777777" w:rsidR="00792E22" w:rsidRPr="00792E22" w:rsidRDefault="00792E22" w:rsidP="00792E22">
      <w:pPr>
        <w:pStyle w:val="Bibliography"/>
        <w:rPr>
          <w:rFonts w:cs="Calibri"/>
        </w:rPr>
      </w:pPr>
      <w:r w:rsidRPr="00792E22">
        <w:rPr>
          <w:rFonts w:cs="Calibri"/>
        </w:rPr>
        <w:lastRenderedPageBreak/>
        <w:t>42.</w:t>
      </w:r>
      <w:r w:rsidRPr="00792E22">
        <w:rPr>
          <w:rFonts w:cs="Calibri"/>
        </w:rPr>
        <w:tab/>
        <w:t xml:space="preserve">Graham, N. T. </w:t>
      </w:r>
      <w:r w:rsidRPr="00792E22">
        <w:rPr>
          <w:rFonts w:cs="Calibri"/>
          <w:i/>
          <w:iCs/>
        </w:rPr>
        <w:t>et al.</w:t>
      </w:r>
      <w:r w:rsidRPr="00792E22">
        <w:rPr>
          <w:rFonts w:cs="Calibri"/>
        </w:rPr>
        <w:t xml:space="preserve"> GCAM v4.3 SSP-RCP-GCM Output Databases. </w:t>
      </w:r>
      <w:r w:rsidRPr="00792E22">
        <w:rPr>
          <w:rFonts w:cs="Calibri"/>
          <w:i/>
          <w:iCs/>
        </w:rPr>
        <w:t>PNNL Datahub</w:t>
      </w:r>
      <w:r w:rsidRPr="00792E22">
        <w:rPr>
          <w:rFonts w:cs="Calibri"/>
        </w:rPr>
        <w:t xml:space="preserve"> https://data.pnnl.gov/group/nodes/dataset/13224 (2020).</w:t>
      </w:r>
    </w:p>
    <w:p w14:paraId="46D627E3" w14:textId="77777777" w:rsidR="00792E22" w:rsidRPr="00792E22" w:rsidRDefault="00792E22" w:rsidP="00792E22">
      <w:pPr>
        <w:pStyle w:val="Bibliography"/>
        <w:rPr>
          <w:rFonts w:cs="Calibri"/>
        </w:rPr>
      </w:pPr>
      <w:r w:rsidRPr="00792E22">
        <w:rPr>
          <w:rFonts w:cs="Calibri"/>
        </w:rPr>
        <w:t>43.</w:t>
      </w:r>
      <w:r w:rsidRPr="00792E22">
        <w:rPr>
          <w:rFonts w:cs="Calibri"/>
        </w:rPr>
        <w:tab/>
        <w:t xml:space="preserve">Chen, M. </w:t>
      </w:r>
      <w:r w:rsidRPr="00792E22">
        <w:rPr>
          <w:rFonts w:cs="Calibri"/>
          <w:i/>
          <w:iCs/>
        </w:rPr>
        <w:t>et al.</w:t>
      </w:r>
      <w:r w:rsidRPr="00792E22">
        <w:rPr>
          <w:rFonts w:cs="Calibri"/>
        </w:rPr>
        <w:t xml:space="preserve"> GCAM-v4.3.chen. </w:t>
      </w:r>
      <w:r w:rsidRPr="00792E22">
        <w:rPr>
          <w:rFonts w:cs="Calibri"/>
          <w:i/>
          <w:iCs/>
        </w:rPr>
        <w:t>Zenodo</w:t>
      </w:r>
      <w:r w:rsidRPr="00792E22">
        <w:rPr>
          <w:rFonts w:cs="Calibri"/>
        </w:rPr>
        <w:t xml:space="preserve"> https://doi.org/10.5281/zenodo.3713432 (2020).</w:t>
      </w:r>
    </w:p>
    <w:p w14:paraId="20C4F886" w14:textId="77777777" w:rsidR="00792E22" w:rsidRPr="00792E22" w:rsidRDefault="00792E22" w:rsidP="00792E22">
      <w:pPr>
        <w:pStyle w:val="Bibliography"/>
        <w:rPr>
          <w:rFonts w:cs="Calibri"/>
        </w:rPr>
      </w:pPr>
      <w:r w:rsidRPr="00792E22">
        <w:rPr>
          <w:rFonts w:cs="Calibri"/>
        </w:rPr>
        <w:t>44.</w:t>
      </w:r>
      <w:r w:rsidRPr="00792E22">
        <w:rPr>
          <w:rFonts w:cs="Calibri"/>
        </w:rPr>
        <w:tab/>
        <w:t xml:space="preserve">Chen, M. &amp; Vernon, C. R. GCAM-Demeter land use dataset at 0.05-degree resolution. </w:t>
      </w:r>
      <w:r w:rsidRPr="00792E22">
        <w:rPr>
          <w:rFonts w:cs="Calibri"/>
          <w:i/>
          <w:iCs/>
        </w:rPr>
        <w:t>PNNL Datahub</w:t>
      </w:r>
      <w:r w:rsidRPr="00792E22">
        <w:rPr>
          <w:rFonts w:cs="Calibri"/>
        </w:rPr>
        <w:t xml:space="preserve"> https://data.pnnl.gov/group/nodes/dataset/13192 (2020).</w:t>
      </w:r>
    </w:p>
    <w:p w14:paraId="3F7EE3FA" w14:textId="77777777" w:rsidR="00792E22" w:rsidRPr="00792E22" w:rsidRDefault="00792E22" w:rsidP="00792E22">
      <w:pPr>
        <w:pStyle w:val="Bibliography"/>
        <w:rPr>
          <w:rFonts w:cs="Calibri"/>
        </w:rPr>
      </w:pPr>
      <w:r w:rsidRPr="00792E22">
        <w:rPr>
          <w:rFonts w:cs="Calibri"/>
        </w:rPr>
        <w:t>45.</w:t>
      </w:r>
      <w:r w:rsidRPr="00792E22">
        <w:rPr>
          <w:rFonts w:cs="Calibri"/>
        </w:rPr>
        <w:tab/>
        <w:t xml:space="preserve">Vernon, C. R. &amp; Chen, M. Demeter: v1.chen. </w:t>
      </w:r>
      <w:r w:rsidRPr="00792E22">
        <w:rPr>
          <w:rFonts w:cs="Calibri"/>
          <w:i/>
          <w:iCs/>
        </w:rPr>
        <w:t>Zenodo</w:t>
      </w:r>
      <w:r w:rsidRPr="00792E22">
        <w:rPr>
          <w:rFonts w:cs="Calibri"/>
        </w:rPr>
        <w:t xml:space="preserve"> https://doi.org/10.5281/zenodo.3713378 (2020).</w:t>
      </w:r>
    </w:p>
    <w:p w14:paraId="6ADA7643" w14:textId="7BF2D6B9" w:rsidR="00316500" w:rsidRPr="007700B1" w:rsidRDefault="00DB5C08" w:rsidP="00316500">
      <w:pPr>
        <w:pStyle w:val="NormalWeb"/>
        <w:shd w:val="clear" w:color="auto" w:fill="FFFFFF"/>
        <w:spacing w:before="0" w:beforeAutospacing="0" w:after="0" w:afterAutospacing="0"/>
        <w:rPr>
          <w:rFonts w:asciiTheme="minorHAnsi" w:hAnsiTheme="minorHAnsi" w:cs="Times"/>
          <w:color w:val="222222"/>
          <w:spacing w:val="3"/>
          <w:szCs w:val="26"/>
        </w:rPr>
      </w:pPr>
      <w:r w:rsidRPr="007700B1">
        <w:rPr>
          <w:rFonts w:asciiTheme="minorHAnsi" w:hAnsiTheme="minorHAnsi" w:cs="Times"/>
          <w:color w:val="222222"/>
          <w:spacing w:val="3"/>
          <w:szCs w:val="26"/>
        </w:rPr>
        <w:fldChar w:fldCharType="end"/>
      </w:r>
    </w:p>
    <w:p w14:paraId="67496329" w14:textId="2C10FA3F" w:rsidR="007646AB" w:rsidRPr="007700B1" w:rsidRDefault="005938A2" w:rsidP="006A42F1">
      <w:pPr>
        <w:widowControl w:val="0"/>
        <w:autoSpaceDE w:val="0"/>
        <w:autoSpaceDN w:val="0"/>
        <w:adjustRightInd w:val="0"/>
        <w:spacing w:before="60"/>
      </w:pPr>
      <w:r w:rsidRPr="007700B1">
        <w:rPr>
          <w:rFonts w:cs="Calibri"/>
          <w:lang w:val="en-US" w:eastAsia="en-US"/>
        </w:rPr>
        <w:t xml:space="preserve"> </w:t>
      </w:r>
    </w:p>
    <w:sectPr w:rsidR="007646AB" w:rsidRPr="007700B1" w:rsidSect="00F46674">
      <w:footerReference w:type="default" r:id="rId33"/>
      <w:pgSz w:w="11906" w:h="16838"/>
      <w:pgMar w:top="1361" w:right="1786" w:bottom="1361" w:left="1786" w:header="709" w:footer="709"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9" w:author="Wild, Thomas B" w:date="2022-09-22T11:54:00Z" w:initials="WTB">
    <w:p w14:paraId="6854160E" w14:textId="05E3779E" w:rsidR="00727E15" w:rsidRDefault="00727E15">
      <w:pPr>
        <w:pStyle w:val="CommentText"/>
      </w:pPr>
      <w:r>
        <w:rPr>
          <w:rStyle w:val="CommentReference"/>
        </w:rPr>
        <w:annotationRef/>
      </w:r>
      <w:r>
        <w:t xml:space="preserve">To me, it </w:t>
      </w:r>
      <w:r w:rsidR="005F76EF">
        <w:t>felt awkward</w:t>
      </w:r>
      <w:r>
        <w:t xml:space="preserve"> to lead off with biomass</w:t>
      </w:r>
      <w:r w:rsidR="00DE10E0">
        <w:t>, which is a special case</w:t>
      </w:r>
      <w:r>
        <w:t xml:space="preserve">. What about </w:t>
      </w:r>
      <w:proofErr w:type="gramStart"/>
      <w:r>
        <w:t>all of</w:t>
      </w:r>
      <w:proofErr w:type="gramEnd"/>
      <w:r>
        <w:t xml:space="preserve"> the </w:t>
      </w:r>
      <w:r w:rsidR="00DE10E0">
        <w:t>standard</w:t>
      </w:r>
      <w:r>
        <w:t xml:space="preserve"> crops? </w:t>
      </w:r>
      <w:r w:rsidR="00E664A5">
        <w:t>I would lead with standard crops first, then cover biomass second.</w:t>
      </w:r>
    </w:p>
  </w:comment>
  <w:comment w:id="113" w:author="Wild, Thomas B" w:date="2022-09-22T11:51:00Z" w:initials="WTB">
    <w:p w14:paraId="44A1F6D1" w14:textId="0D79A92F" w:rsidR="00847D8A" w:rsidRDefault="00847D8A">
      <w:pPr>
        <w:pStyle w:val="CommentText"/>
      </w:pPr>
      <w:r>
        <w:rPr>
          <w:rStyle w:val="CommentReference"/>
        </w:rPr>
        <w:annotationRef/>
      </w:r>
      <w:r>
        <w:t>We might want to not use “</w:t>
      </w:r>
      <w:proofErr w:type="spellStart"/>
      <w:r>
        <w:t>area_region</w:t>
      </w:r>
      <w:proofErr w:type="spellEnd"/>
      <w:r>
        <w:t>”. It might be better to use “</w:t>
      </w:r>
      <w:proofErr w:type="spellStart"/>
      <w:r>
        <w:t>area_region</w:t>
      </w:r>
      <w:r w:rsidR="00F16400">
        <w:t>_</w:t>
      </w:r>
      <w:r>
        <w:t>basin</w:t>
      </w:r>
      <w:proofErr w:type="spellEnd"/>
      <w:r>
        <w:t>”</w:t>
      </w:r>
      <w:r w:rsidR="00F16400">
        <w:t>. Previously we have referred to gcam regions and then region-basin intersections. And previous equations used region, but it’s different from the region we’re referring to here, which I think is the region-basin intersection</w:t>
      </w:r>
    </w:p>
  </w:comment>
  <w:comment w:id="121" w:author="Wild, Thomas B" w:date="2022-09-22T11:57:00Z" w:initials="WTB">
    <w:p w14:paraId="57511652" w14:textId="071FFABF" w:rsidR="00E664A5" w:rsidRDefault="00E664A5">
      <w:pPr>
        <w:pStyle w:val="CommentText"/>
      </w:pPr>
      <w:r>
        <w:rPr>
          <w:rStyle w:val="CommentReference"/>
        </w:rPr>
        <w:annotationRef/>
      </w:r>
      <w:r>
        <w:t xml:space="preserve">Why are we providing equations for </w:t>
      </w:r>
      <w:proofErr w:type="gramStart"/>
      <w:r>
        <w:t>all of</w:t>
      </w:r>
      <w:proofErr w:type="gramEnd"/>
      <w:r>
        <w:t xml:space="preserve"> the other cases, but not for this case? </w:t>
      </w:r>
    </w:p>
  </w:comment>
  <w:comment w:id="122" w:author="Thompson, Isaac F" w:date="2022-10-24T13:45:00Z" w:initials="TIF">
    <w:p w14:paraId="3F38FB96" w14:textId="342813D8" w:rsidR="00AD22C7" w:rsidRDefault="00AD22C7">
      <w:pPr>
        <w:pStyle w:val="CommentText"/>
      </w:pPr>
      <w:r>
        <w:rPr>
          <w:rStyle w:val="CommentReference"/>
        </w:rPr>
        <w:annotationRef/>
      </w:r>
      <w:r>
        <w:t>These are in 13 and 14</w:t>
      </w:r>
    </w:p>
  </w:comment>
  <w:comment w:id="128" w:author="Wild, Thomas B" w:date="2022-09-22T12:01:00Z" w:initials="WTB">
    <w:p w14:paraId="59797793" w14:textId="39023AD3" w:rsidR="00B838B0" w:rsidRDefault="00B838B0">
      <w:pPr>
        <w:pStyle w:val="CommentText"/>
      </w:pPr>
      <w:r>
        <w:rPr>
          <w:rStyle w:val="CommentReference"/>
        </w:rPr>
        <w:annotationRef/>
      </w:r>
      <w:r>
        <w:t xml:space="preserve">I would stop the sentence </w:t>
      </w:r>
      <w:proofErr w:type="gramStart"/>
      <w:r>
        <w:t>here, and</w:t>
      </w:r>
      <w:proofErr w:type="gramEnd"/>
      <w:r>
        <w:t xml:space="preserve"> insert a couple of additional sentences explaining why this </w:t>
      </w:r>
      <w:r w:rsidR="000025E2">
        <w:t xml:space="preserve">discrepancy </w:t>
      </w:r>
      <w:r>
        <w:t xml:space="preserve">can happen and whether it is </w:t>
      </w:r>
      <w:r w:rsidR="008642D8">
        <w:t>important</w:t>
      </w:r>
      <w:r w:rsidR="000025E2">
        <w:t>.</w:t>
      </w:r>
      <w:r w:rsidR="008642D8">
        <w:t xml:space="preserve"> Like is </w:t>
      </w:r>
      <w:proofErr w:type="gramStart"/>
      <w:r w:rsidR="008642D8">
        <w:t>this a</w:t>
      </w:r>
      <w:proofErr w:type="gramEnd"/>
      <w:r w:rsidR="008642D8">
        <w:t xml:space="preserve"> minor data processing thing, or are the models using different data sets, or something like that?</w:t>
      </w:r>
    </w:p>
  </w:comment>
  <w:comment w:id="129" w:author="Thompson, Isaac F" w:date="2022-10-24T13:47:00Z" w:initials="TIF">
    <w:p w14:paraId="6FC513C4" w14:textId="327BEAFE" w:rsidR="00160D2F" w:rsidRDefault="00160D2F">
      <w:pPr>
        <w:pStyle w:val="CommentText"/>
      </w:pPr>
      <w:r>
        <w:rPr>
          <w:rStyle w:val="CommentReference"/>
        </w:rPr>
        <w:annotationRef/>
      </w:r>
      <w:r>
        <w:t xml:space="preserve">I think this has to do with a Demeter setting that </w:t>
      </w:r>
      <w:r w:rsidR="00BF7ED7">
        <w:t>harmonizes the GCAM land cover estimates to match the base map</w:t>
      </w:r>
      <w:r>
        <w:t xml:space="preserve">, </w:t>
      </w:r>
      <w:r w:rsidR="00BF7ED7">
        <w:t xml:space="preserve">rather </w:t>
      </w:r>
      <w:r>
        <w:t xml:space="preserve">with GCAM, and the versions used </w:t>
      </w:r>
      <w:r w:rsidR="00BF7ED7">
        <w:t>in this study were the harmonized ones, so there is some conversion back to match the GCAM irrigation which is proportional to land area.</w:t>
      </w:r>
    </w:p>
  </w:comment>
  <w:comment w:id="176" w:author="Wild, Thomas B" w:date="2022-09-22T12:32:00Z" w:initials="WTB">
    <w:p w14:paraId="6A678487" w14:textId="13259910" w:rsidR="008B2A5F" w:rsidRDefault="008B2A5F">
      <w:pPr>
        <w:pStyle w:val="CommentText"/>
      </w:pPr>
      <w:r>
        <w:rPr>
          <w:rStyle w:val="CommentReference"/>
        </w:rPr>
        <w:annotationRef/>
      </w:r>
      <w:r>
        <w:t xml:space="preserve">This implies to me that we are using electricity supply (power plants) as proxies, but that’s not what we’re doing, is it? I wonder if we want to </w:t>
      </w:r>
      <w:proofErr w:type="gramStart"/>
      <w:r>
        <w:t>say</w:t>
      </w:r>
      <w:proofErr w:type="gramEnd"/>
      <w:r>
        <w:t xml:space="preserve"> “electricity consumed”, since we focus on electricity consumption from end uses, rather than electricity generated.</w:t>
      </w:r>
    </w:p>
  </w:comment>
  <w:comment w:id="177" w:author="Thompson, Isaac F" w:date="2022-10-24T13:21:00Z" w:initials="TIF">
    <w:p w14:paraId="764F7DA7" w14:textId="577783F0" w:rsidR="00A37DFE" w:rsidRDefault="00A37DFE">
      <w:pPr>
        <w:pStyle w:val="CommentText"/>
      </w:pPr>
      <w:r>
        <w:rPr>
          <w:rStyle w:val="CommentReference"/>
        </w:rPr>
        <w:annotationRef/>
      </w:r>
      <w:r>
        <w:t>I think we can</w:t>
      </w:r>
      <w:r w:rsidR="00AD22C7">
        <w:t xml:space="preserve"> just</w:t>
      </w:r>
      <w:r>
        <w:t xml:space="preserve"> </w:t>
      </w:r>
      <w:r w:rsidR="00AD22C7">
        <w:t>switch it to</w:t>
      </w:r>
      <w:r>
        <w:t xml:space="preserve"> “electricity consumed” her</w:t>
      </w:r>
      <w:r w:rsidR="008E24DC">
        <w:t xml:space="preserve">e. </w:t>
      </w:r>
      <w:r w:rsidR="00AD22C7">
        <w:t>I</w:t>
      </w:r>
      <w:r w:rsidR="008E24DC">
        <w:t>n the original Huang paper</w:t>
      </w:r>
      <w:r w:rsidR="00AB2A4F">
        <w:t>, I believe there</w:t>
      </w:r>
      <w:r w:rsidR="00AD22C7">
        <w:t xml:space="preserve"> is </w:t>
      </w:r>
      <w:r w:rsidR="00AB2A4F">
        <w:t>some note</w:t>
      </w:r>
      <w:r w:rsidR="00AD22C7">
        <w:t xml:space="preserve"> that</w:t>
      </w:r>
      <w:r w:rsidR="008E24DC">
        <w:t xml:space="preserve"> this formula looks at electricity consumption at location of demand fo</w:t>
      </w:r>
      <w:r w:rsidR="00AD22C7">
        <w:t>r</w:t>
      </w:r>
      <w:r w:rsidR="008E24DC">
        <w:t xml:space="preserve"> heating and cooling, but the location of the corresponding water demand</w:t>
      </w:r>
      <w:r w:rsidR="00AD22C7">
        <w:t xml:space="preserve"> is </w:t>
      </w:r>
      <w:proofErr w:type="gramStart"/>
      <w:r w:rsidR="00AD22C7">
        <w:t>actually the</w:t>
      </w:r>
      <w:proofErr w:type="gramEnd"/>
      <w:r w:rsidR="00AD22C7">
        <w:t xml:space="preserve"> location of electricity generation.</w:t>
      </w:r>
    </w:p>
  </w:comment>
  <w:comment w:id="185" w:author="Wild, Thomas B" w:date="2022-09-22T12:38:00Z" w:initials="WTB">
    <w:p w14:paraId="2845F8B3" w14:textId="77777777" w:rsidR="00F232C4" w:rsidRDefault="00F232C4">
      <w:pPr>
        <w:pStyle w:val="CommentText"/>
      </w:pPr>
      <w:r>
        <w:rPr>
          <w:rStyle w:val="CommentReference"/>
        </w:rPr>
        <w:annotationRef/>
      </w:r>
      <w:r w:rsidR="0049452C">
        <w:t xml:space="preserve">1) </w:t>
      </w:r>
      <w:r>
        <w:t>For what year are the data shown?</w:t>
      </w:r>
    </w:p>
    <w:p w14:paraId="504F4C98" w14:textId="77777777" w:rsidR="0049452C" w:rsidRDefault="0049452C">
      <w:pPr>
        <w:pStyle w:val="CommentText"/>
      </w:pPr>
      <w:r>
        <w:t>2) Can we make the “3” a superscript in Figure 5?</w:t>
      </w:r>
    </w:p>
    <w:p w14:paraId="5F0AA9A9" w14:textId="05D9819B" w:rsidR="001645C7" w:rsidRDefault="001645C7">
      <w:pPr>
        <w:pStyle w:val="CommentText"/>
      </w:pPr>
      <w:r>
        <w:t>3) It seems odd to include our study in the middle. Can we put ours at the top, or bottom?</w:t>
      </w:r>
    </w:p>
  </w:comment>
  <w:comment w:id="195" w:author="Wild, Thomas B" w:date="2022-09-22T12:45:00Z" w:initials="WTB">
    <w:p w14:paraId="3773CC2A" w14:textId="09D6A1B0" w:rsidR="00870D8D" w:rsidRDefault="00870D8D">
      <w:pPr>
        <w:pStyle w:val="CommentText"/>
      </w:pPr>
      <w:r>
        <w:rPr>
          <w:rStyle w:val="CommentReference"/>
        </w:rPr>
        <w:annotationRef/>
      </w:r>
      <w:r w:rsidR="009719BA">
        <w:t>At what scale? Global?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854160E" w15:done="0"/>
  <w15:commentEx w15:paraId="44A1F6D1" w15:done="0"/>
  <w15:commentEx w15:paraId="57511652" w15:done="0"/>
  <w15:commentEx w15:paraId="3F38FB96" w15:paraIdParent="57511652" w15:done="0"/>
  <w15:commentEx w15:paraId="59797793" w15:done="0"/>
  <w15:commentEx w15:paraId="6FC513C4" w15:paraIdParent="59797793" w15:done="0"/>
  <w15:commentEx w15:paraId="6A678487" w15:done="0"/>
  <w15:commentEx w15:paraId="764F7DA7" w15:paraIdParent="6A678487" w15:done="0"/>
  <w15:commentEx w15:paraId="5F0AA9A9" w15:done="0"/>
  <w15:commentEx w15:paraId="3773CC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6CB74" w16cex:dateUtc="2022-09-22T15:54:00Z"/>
  <w16cex:commentExtensible w16cex:durableId="26D6CABB" w16cex:dateUtc="2022-09-22T15:51:00Z"/>
  <w16cex:commentExtensible w16cex:durableId="26D6CC17" w16cex:dateUtc="2022-09-22T15:57:00Z"/>
  <w16cex:commentExtensible w16cex:durableId="2701158D" w16cex:dateUtc="2022-10-24T17:45:00Z"/>
  <w16cex:commentExtensible w16cex:durableId="26D6CD05" w16cex:dateUtc="2022-09-22T16:01:00Z"/>
  <w16cex:commentExtensible w16cex:durableId="270115D6" w16cex:dateUtc="2022-10-24T17:47:00Z"/>
  <w16cex:commentExtensible w16cex:durableId="26D6D45A" w16cex:dateUtc="2022-09-22T16:32:00Z"/>
  <w16cex:commentExtensible w16cex:durableId="27010FDD" w16cex:dateUtc="2022-10-24T17:21:00Z"/>
  <w16cex:commentExtensible w16cex:durableId="26D6D5D2" w16cex:dateUtc="2022-09-22T16:38:00Z"/>
  <w16cex:commentExtensible w16cex:durableId="26D6D773" w16cex:dateUtc="2022-09-22T16: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854160E" w16cid:durableId="26D6CB74"/>
  <w16cid:commentId w16cid:paraId="44A1F6D1" w16cid:durableId="26D6CABB"/>
  <w16cid:commentId w16cid:paraId="57511652" w16cid:durableId="26D6CC17"/>
  <w16cid:commentId w16cid:paraId="3F38FB96" w16cid:durableId="2701158D"/>
  <w16cid:commentId w16cid:paraId="59797793" w16cid:durableId="26D6CD05"/>
  <w16cid:commentId w16cid:paraId="6FC513C4" w16cid:durableId="270115D6"/>
  <w16cid:commentId w16cid:paraId="6A678487" w16cid:durableId="26D6D45A"/>
  <w16cid:commentId w16cid:paraId="764F7DA7" w16cid:durableId="27010FDD"/>
  <w16cid:commentId w16cid:paraId="5F0AA9A9" w16cid:durableId="26D6D5D2"/>
  <w16cid:commentId w16cid:paraId="3773CC2A" w16cid:durableId="26D6D7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52FE8" w14:textId="77777777" w:rsidR="005C2B5D" w:rsidRDefault="005C2B5D" w:rsidP="007D356C">
      <w:r>
        <w:separator/>
      </w:r>
    </w:p>
  </w:endnote>
  <w:endnote w:type="continuationSeparator" w:id="0">
    <w:p w14:paraId="222651F6" w14:textId="77777777" w:rsidR="005C2B5D" w:rsidRDefault="005C2B5D" w:rsidP="007D3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MathJax_Main">
    <w:altName w:val="Cambria"/>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60909"/>
      <w:docPartObj>
        <w:docPartGallery w:val="Page Numbers (Bottom of Page)"/>
        <w:docPartUnique/>
      </w:docPartObj>
    </w:sdtPr>
    <w:sdtEndPr>
      <w:rPr>
        <w:noProof/>
      </w:rPr>
    </w:sdtEndPr>
    <w:sdtContent>
      <w:p w14:paraId="3F03652B" w14:textId="3B03B5C2" w:rsidR="007D356C" w:rsidRDefault="007D356C">
        <w:pPr>
          <w:pStyle w:val="Footer"/>
          <w:jc w:val="right"/>
        </w:pPr>
        <w:r>
          <w:fldChar w:fldCharType="begin"/>
        </w:r>
        <w:r>
          <w:instrText xml:space="preserve"> PAGE   \* MERGEFORMAT </w:instrText>
        </w:r>
        <w:r>
          <w:fldChar w:fldCharType="separate"/>
        </w:r>
        <w:r w:rsidR="00F46674">
          <w:rPr>
            <w:noProof/>
          </w:rPr>
          <w:t>1</w:t>
        </w:r>
        <w:r>
          <w:rPr>
            <w:noProof/>
          </w:rPr>
          <w:fldChar w:fldCharType="end"/>
        </w:r>
      </w:p>
    </w:sdtContent>
  </w:sdt>
  <w:p w14:paraId="21B52D0D" w14:textId="77777777" w:rsidR="007D356C" w:rsidRDefault="007D35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5FF986" w14:textId="77777777" w:rsidR="005C2B5D" w:rsidRDefault="005C2B5D" w:rsidP="007D356C">
      <w:r>
        <w:separator/>
      </w:r>
    </w:p>
  </w:footnote>
  <w:footnote w:type="continuationSeparator" w:id="0">
    <w:p w14:paraId="4B6CE491" w14:textId="77777777" w:rsidR="005C2B5D" w:rsidRDefault="005C2B5D" w:rsidP="007D35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83DED"/>
    <w:multiLevelType w:val="hybridMultilevel"/>
    <w:tmpl w:val="E5F695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E3398A"/>
    <w:multiLevelType w:val="hybridMultilevel"/>
    <w:tmpl w:val="996A0C14"/>
    <w:lvl w:ilvl="0" w:tplc="A378E298">
      <w:start w:val="70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4334CB"/>
    <w:multiLevelType w:val="hybridMultilevel"/>
    <w:tmpl w:val="BE0EB5DC"/>
    <w:lvl w:ilvl="0" w:tplc="81FE4B4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55689"/>
    <w:multiLevelType w:val="hybridMultilevel"/>
    <w:tmpl w:val="20BC0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C92DB6"/>
    <w:multiLevelType w:val="multilevel"/>
    <w:tmpl w:val="4A90EC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377CF4"/>
    <w:multiLevelType w:val="multilevel"/>
    <w:tmpl w:val="FB0ED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42213F"/>
    <w:multiLevelType w:val="hybridMultilevel"/>
    <w:tmpl w:val="98B00936"/>
    <w:lvl w:ilvl="0" w:tplc="7378656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266EA"/>
    <w:multiLevelType w:val="hybridMultilevel"/>
    <w:tmpl w:val="2B54B1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06C4339"/>
    <w:multiLevelType w:val="multilevel"/>
    <w:tmpl w:val="4EFC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3B1199"/>
    <w:multiLevelType w:val="hybridMultilevel"/>
    <w:tmpl w:val="7676E6E2"/>
    <w:lvl w:ilvl="0" w:tplc="CEAE6C84">
      <w:start w:val="700"/>
      <w:numFmt w:val="bullet"/>
      <w:lvlText w:val="-"/>
      <w:lvlJc w:val="left"/>
      <w:pPr>
        <w:tabs>
          <w:tab w:val="num" w:pos="720"/>
        </w:tabs>
        <w:ind w:left="720" w:hanging="360"/>
      </w:pPr>
      <w:rPr>
        <w:rFonts w:ascii="Times New Roman" w:eastAsia="Times New Roman" w:hAnsi="Times New Roman"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96411EA"/>
    <w:multiLevelType w:val="multilevel"/>
    <w:tmpl w:val="CF64B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3F0B28"/>
    <w:multiLevelType w:val="hybridMultilevel"/>
    <w:tmpl w:val="4A66B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10"/>
  </w:num>
  <w:num w:numId="4">
    <w:abstractNumId w:val="1"/>
  </w:num>
  <w:num w:numId="5">
    <w:abstractNumId w:val="0"/>
  </w:num>
  <w:num w:numId="6">
    <w:abstractNumId w:val="2"/>
  </w:num>
  <w:num w:numId="7">
    <w:abstractNumId w:val="6"/>
  </w:num>
  <w:num w:numId="8">
    <w:abstractNumId w:val="11"/>
  </w:num>
  <w:num w:numId="9">
    <w:abstractNumId w:val="3"/>
  </w:num>
  <w:num w:numId="10">
    <w:abstractNumId w:val="8"/>
  </w:num>
  <w:num w:numId="11">
    <w:abstractNumId w:val="4"/>
  </w:num>
  <w:num w:numId="12">
    <w:abstractNumId w:val="5"/>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ompson, Isaac F">
    <w15:presenceInfo w15:providerId="AD" w15:userId="S::isaac.thompson@pnnl.gov::0bc6eeca-827f-4858-8816-d8c9df34e110"/>
  </w15:person>
  <w15:person w15:author="Wild, Thomas B">
    <w15:presenceInfo w15:providerId="AD" w15:userId="S::thomas.wild@pnnl.gov::8a3ac330-ba57-4908-8198-3ba1c965a2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58AC"/>
    <w:rsid w:val="000025E2"/>
    <w:rsid w:val="00002673"/>
    <w:rsid w:val="0000442D"/>
    <w:rsid w:val="00006EE9"/>
    <w:rsid w:val="00012222"/>
    <w:rsid w:val="00014671"/>
    <w:rsid w:val="00015D5C"/>
    <w:rsid w:val="0001751E"/>
    <w:rsid w:val="00017B90"/>
    <w:rsid w:val="000237CB"/>
    <w:rsid w:val="00025021"/>
    <w:rsid w:val="00030B14"/>
    <w:rsid w:val="00031FD2"/>
    <w:rsid w:val="00032752"/>
    <w:rsid w:val="00032DBF"/>
    <w:rsid w:val="000337F3"/>
    <w:rsid w:val="0003503E"/>
    <w:rsid w:val="00036365"/>
    <w:rsid w:val="00040758"/>
    <w:rsid w:val="0004478A"/>
    <w:rsid w:val="00045B60"/>
    <w:rsid w:val="00055D80"/>
    <w:rsid w:val="00063AD4"/>
    <w:rsid w:val="00070888"/>
    <w:rsid w:val="000768CB"/>
    <w:rsid w:val="00076EE2"/>
    <w:rsid w:val="000775F4"/>
    <w:rsid w:val="000778C3"/>
    <w:rsid w:val="000803BC"/>
    <w:rsid w:val="00080F5D"/>
    <w:rsid w:val="00083333"/>
    <w:rsid w:val="00085004"/>
    <w:rsid w:val="00086E02"/>
    <w:rsid w:val="00093556"/>
    <w:rsid w:val="00095E99"/>
    <w:rsid w:val="000976D5"/>
    <w:rsid w:val="000A5234"/>
    <w:rsid w:val="000A63C6"/>
    <w:rsid w:val="000A67C5"/>
    <w:rsid w:val="000A7394"/>
    <w:rsid w:val="000A7901"/>
    <w:rsid w:val="000A7C98"/>
    <w:rsid w:val="000B09B9"/>
    <w:rsid w:val="000B3CA7"/>
    <w:rsid w:val="000C0413"/>
    <w:rsid w:val="000C04ED"/>
    <w:rsid w:val="000C0591"/>
    <w:rsid w:val="000C1F2F"/>
    <w:rsid w:val="000C4CDA"/>
    <w:rsid w:val="000D1649"/>
    <w:rsid w:val="000D4160"/>
    <w:rsid w:val="000D6CF1"/>
    <w:rsid w:val="000D73EF"/>
    <w:rsid w:val="000E0D1F"/>
    <w:rsid w:val="000E5F70"/>
    <w:rsid w:val="000E7100"/>
    <w:rsid w:val="000E7D79"/>
    <w:rsid w:val="000F0CC2"/>
    <w:rsid w:val="000F0FB9"/>
    <w:rsid w:val="000F1D00"/>
    <w:rsid w:val="000F3E48"/>
    <w:rsid w:val="000F75E0"/>
    <w:rsid w:val="0010200F"/>
    <w:rsid w:val="00103AD4"/>
    <w:rsid w:val="0010578B"/>
    <w:rsid w:val="00110DF8"/>
    <w:rsid w:val="00112DD9"/>
    <w:rsid w:val="00114EF9"/>
    <w:rsid w:val="00115220"/>
    <w:rsid w:val="00120AC1"/>
    <w:rsid w:val="001234F4"/>
    <w:rsid w:val="001320A3"/>
    <w:rsid w:val="00135035"/>
    <w:rsid w:val="00137B87"/>
    <w:rsid w:val="00142ED6"/>
    <w:rsid w:val="00143357"/>
    <w:rsid w:val="0014335E"/>
    <w:rsid w:val="00145B7A"/>
    <w:rsid w:val="00146539"/>
    <w:rsid w:val="001514D8"/>
    <w:rsid w:val="00153B38"/>
    <w:rsid w:val="00154FB9"/>
    <w:rsid w:val="00155849"/>
    <w:rsid w:val="00160D2F"/>
    <w:rsid w:val="00160DB8"/>
    <w:rsid w:val="00161F36"/>
    <w:rsid w:val="00163A9B"/>
    <w:rsid w:val="00163D12"/>
    <w:rsid w:val="001645C7"/>
    <w:rsid w:val="00167C54"/>
    <w:rsid w:val="00174B9C"/>
    <w:rsid w:val="0017702A"/>
    <w:rsid w:val="00177EFE"/>
    <w:rsid w:val="00181C7F"/>
    <w:rsid w:val="00182821"/>
    <w:rsid w:val="0018385C"/>
    <w:rsid w:val="00186E77"/>
    <w:rsid w:val="001872C9"/>
    <w:rsid w:val="00192ADE"/>
    <w:rsid w:val="00194294"/>
    <w:rsid w:val="001A0D8C"/>
    <w:rsid w:val="001A42FD"/>
    <w:rsid w:val="001B0F65"/>
    <w:rsid w:val="001B1347"/>
    <w:rsid w:val="001B2285"/>
    <w:rsid w:val="001B74FC"/>
    <w:rsid w:val="001B77CC"/>
    <w:rsid w:val="001B7B0C"/>
    <w:rsid w:val="001C1D7B"/>
    <w:rsid w:val="001C37A7"/>
    <w:rsid w:val="001C5C17"/>
    <w:rsid w:val="001C5D9B"/>
    <w:rsid w:val="001C62F4"/>
    <w:rsid w:val="001D197E"/>
    <w:rsid w:val="001D22BD"/>
    <w:rsid w:val="001D376C"/>
    <w:rsid w:val="001D7050"/>
    <w:rsid w:val="001E2D07"/>
    <w:rsid w:val="001E2DAE"/>
    <w:rsid w:val="001E4F32"/>
    <w:rsid w:val="001E69D2"/>
    <w:rsid w:val="001F0EB3"/>
    <w:rsid w:val="001F1B28"/>
    <w:rsid w:val="001F76C7"/>
    <w:rsid w:val="002006E8"/>
    <w:rsid w:val="00200EAE"/>
    <w:rsid w:val="002030C1"/>
    <w:rsid w:val="002033F1"/>
    <w:rsid w:val="002065DE"/>
    <w:rsid w:val="0021121E"/>
    <w:rsid w:val="00212771"/>
    <w:rsid w:val="002144F5"/>
    <w:rsid w:val="002145E6"/>
    <w:rsid w:val="00217BF0"/>
    <w:rsid w:val="00217FCA"/>
    <w:rsid w:val="002221A4"/>
    <w:rsid w:val="00224C8C"/>
    <w:rsid w:val="00224CD0"/>
    <w:rsid w:val="0022668B"/>
    <w:rsid w:val="00227089"/>
    <w:rsid w:val="00230020"/>
    <w:rsid w:val="00230DAB"/>
    <w:rsid w:val="00237BDB"/>
    <w:rsid w:val="002406A1"/>
    <w:rsid w:val="002427FA"/>
    <w:rsid w:val="002456CC"/>
    <w:rsid w:val="002513DB"/>
    <w:rsid w:val="002539D6"/>
    <w:rsid w:val="00253AD0"/>
    <w:rsid w:val="0025582E"/>
    <w:rsid w:val="00255BD9"/>
    <w:rsid w:val="00257227"/>
    <w:rsid w:val="00260ABF"/>
    <w:rsid w:val="00263CC8"/>
    <w:rsid w:val="00264AB3"/>
    <w:rsid w:val="00267FCE"/>
    <w:rsid w:val="002710DB"/>
    <w:rsid w:val="00271A2D"/>
    <w:rsid w:val="00271BD1"/>
    <w:rsid w:val="00281E9A"/>
    <w:rsid w:val="00281EFD"/>
    <w:rsid w:val="00282C19"/>
    <w:rsid w:val="0028337C"/>
    <w:rsid w:val="002847D5"/>
    <w:rsid w:val="002856AB"/>
    <w:rsid w:val="00286548"/>
    <w:rsid w:val="00287CF8"/>
    <w:rsid w:val="00290A43"/>
    <w:rsid w:val="00290CA1"/>
    <w:rsid w:val="00291E7C"/>
    <w:rsid w:val="002927E2"/>
    <w:rsid w:val="00293F97"/>
    <w:rsid w:val="002950C9"/>
    <w:rsid w:val="00296199"/>
    <w:rsid w:val="00296568"/>
    <w:rsid w:val="002A2465"/>
    <w:rsid w:val="002A7BB6"/>
    <w:rsid w:val="002B55FB"/>
    <w:rsid w:val="002B7232"/>
    <w:rsid w:val="002C0821"/>
    <w:rsid w:val="002C39B8"/>
    <w:rsid w:val="002C4A7E"/>
    <w:rsid w:val="002C5593"/>
    <w:rsid w:val="002D2665"/>
    <w:rsid w:val="002D2AE7"/>
    <w:rsid w:val="002E1DDD"/>
    <w:rsid w:val="002E2DD7"/>
    <w:rsid w:val="002E320D"/>
    <w:rsid w:val="002E329C"/>
    <w:rsid w:val="002E3F5C"/>
    <w:rsid w:val="002E5CCE"/>
    <w:rsid w:val="002E6BBE"/>
    <w:rsid w:val="002F00C4"/>
    <w:rsid w:val="003007B5"/>
    <w:rsid w:val="003047E6"/>
    <w:rsid w:val="003113D7"/>
    <w:rsid w:val="00313A17"/>
    <w:rsid w:val="00316500"/>
    <w:rsid w:val="003165B5"/>
    <w:rsid w:val="00317BDA"/>
    <w:rsid w:val="0032472E"/>
    <w:rsid w:val="003261F3"/>
    <w:rsid w:val="00326578"/>
    <w:rsid w:val="0033109F"/>
    <w:rsid w:val="00331ED2"/>
    <w:rsid w:val="00341306"/>
    <w:rsid w:val="0034188E"/>
    <w:rsid w:val="00342716"/>
    <w:rsid w:val="0034453F"/>
    <w:rsid w:val="00344AF1"/>
    <w:rsid w:val="00346598"/>
    <w:rsid w:val="00350D15"/>
    <w:rsid w:val="00351A29"/>
    <w:rsid w:val="003547B5"/>
    <w:rsid w:val="00356B16"/>
    <w:rsid w:val="00366A3D"/>
    <w:rsid w:val="003732DA"/>
    <w:rsid w:val="00376B21"/>
    <w:rsid w:val="00382CF2"/>
    <w:rsid w:val="00384E9C"/>
    <w:rsid w:val="003864DC"/>
    <w:rsid w:val="00395A98"/>
    <w:rsid w:val="00396F60"/>
    <w:rsid w:val="003A0090"/>
    <w:rsid w:val="003A0CC0"/>
    <w:rsid w:val="003A1D5D"/>
    <w:rsid w:val="003A5689"/>
    <w:rsid w:val="003A5F03"/>
    <w:rsid w:val="003A695B"/>
    <w:rsid w:val="003B5322"/>
    <w:rsid w:val="003B5FE2"/>
    <w:rsid w:val="003B6B83"/>
    <w:rsid w:val="003B7C83"/>
    <w:rsid w:val="003C073E"/>
    <w:rsid w:val="003C0E0C"/>
    <w:rsid w:val="003C1877"/>
    <w:rsid w:val="003C749F"/>
    <w:rsid w:val="003D2A36"/>
    <w:rsid w:val="003D613A"/>
    <w:rsid w:val="003D701A"/>
    <w:rsid w:val="003E0FDC"/>
    <w:rsid w:val="003E6F12"/>
    <w:rsid w:val="003F030F"/>
    <w:rsid w:val="003F34AE"/>
    <w:rsid w:val="003F41D0"/>
    <w:rsid w:val="003F6543"/>
    <w:rsid w:val="0041709C"/>
    <w:rsid w:val="00422717"/>
    <w:rsid w:val="00423C4C"/>
    <w:rsid w:val="0042483C"/>
    <w:rsid w:val="00425027"/>
    <w:rsid w:val="00431DB0"/>
    <w:rsid w:val="00434D21"/>
    <w:rsid w:val="004351E7"/>
    <w:rsid w:val="004356F6"/>
    <w:rsid w:val="00435F11"/>
    <w:rsid w:val="00436625"/>
    <w:rsid w:val="004368A9"/>
    <w:rsid w:val="004433AF"/>
    <w:rsid w:val="004460D9"/>
    <w:rsid w:val="0044679D"/>
    <w:rsid w:val="004505ED"/>
    <w:rsid w:val="0045134B"/>
    <w:rsid w:val="00451475"/>
    <w:rsid w:val="0045276F"/>
    <w:rsid w:val="0045363B"/>
    <w:rsid w:val="004653BD"/>
    <w:rsid w:val="00466CC7"/>
    <w:rsid w:val="00467ECA"/>
    <w:rsid w:val="0047485A"/>
    <w:rsid w:val="00477882"/>
    <w:rsid w:val="00483B76"/>
    <w:rsid w:val="004866DC"/>
    <w:rsid w:val="0048700F"/>
    <w:rsid w:val="0049452C"/>
    <w:rsid w:val="00495BF4"/>
    <w:rsid w:val="00495DAC"/>
    <w:rsid w:val="00497DBF"/>
    <w:rsid w:val="004A1ACA"/>
    <w:rsid w:val="004A2940"/>
    <w:rsid w:val="004A29AA"/>
    <w:rsid w:val="004A5D19"/>
    <w:rsid w:val="004A5E4F"/>
    <w:rsid w:val="004A6D75"/>
    <w:rsid w:val="004B5338"/>
    <w:rsid w:val="004B5806"/>
    <w:rsid w:val="004B6681"/>
    <w:rsid w:val="004B6A92"/>
    <w:rsid w:val="004C1E00"/>
    <w:rsid w:val="004C3B6C"/>
    <w:rsid w:val="004C5125"/>
    <w:rsid w:val="004C5215"/>
    <w:rsid w:val="004C5853"/>
    <w:rsid w:val="004C6203"/>
    <w:rsid w:val="004D20F9"/>
    <w:rsid w:val="004D7363"/>
    <w:rsid w:val="004E0C09"/>
    <w:rsid w:val="004E101E"/>
    <w:rsid w:val="004E2E83"/>
    <w:rsid w:val="004E4087"/>
    <w:rsid w:val="004F04BA"/>
    <w:rsid w:val="004F4CB1"/>
    <w:rsid w:val="004F7DFC"/>
    <w:rsid w:val="00501C4D"/>
    <w:rsid w:val="00503B92"/>
    <w:rsid w:val="00503C7C"/>
    <w:rsid w:val="00503E57"/>
    <w:rsid w:val="00504562"/>
    <w:rsid w:val="005134B3"/>
    <w:rsid w:val="005135A9"/>
    <w:rsid w:val="00514AE0"/>
    <w:rsid w:val="00517E04"/>
    <w:rsid w:val="00523D16"/>
    <w:rsid w:val="00524722"/>
    <w:rsid w:val="005252FE"/>
    <w:rsid w:val="005265E1"/>
    <w:rsid w:val="005306ED"/>
    <w:rsid w:val="0053279A"/>
    <w:rsid w:val="00543D3A"/>
    <w:rsid w:val="005464F9"/>
    <w:rsid w:val="00552FEB"/>
    <w:rsid w:val="00555CC0"/>
    <w:rsid w:val="005571FF"/>
    <w:rsid w:val="0056279D"/>
    <w:rsid w:val="00562DFC"/>
    <w:rsid w:val="00564FDD"/>
    <w:rsid w:val="00565D2F"/>
    <w:rsid w:val="00565DC9"/>
    <w:rsid w:val="00566B03"/>
    <w:rsid w:val="00566F9E"/>
    <w:rsid w:val="005670C3"/>
    <w:rsid w:val="005716F0"/>
    <w:rsid w:val="00571D76"/>
    <w:rsid w:val="005816A9"/>
    <w:rsid w:val="00581FEA"/>
    <w:rsid w:val="00583AA6"/>
    <w:rsid w:val="00584A60"/>
    <w:rsid w:val="00592722"/>
    <w:rsid w:val="005938A2"/>
    <w:rsid w:val="00594037"/>
    <w:rsid w:val="00594E32"/>
    <w:rsid w:val="005A08AC"/>
    <w:rsid w:val="005A15C2"/>
    <w:rsid w:val="005A1694"/>
    <w:rsid w:val="005A37A8"/>
    <w:rsid w:val="005A496C"/>
    <w:rsid w:val="005B16A4"/>
    <w:rsid w:val="005B3079"/>
    <w:rsid w:val="005B4793"/>
    <w:rsid w:val="005B48DF"/>
    <w:rsid w:val="005B4B40"/>
    <w:rsid w:val="005C06BD"/>
    <w:rsid w:val="005C2B5D"/>
    <w:rsid w:val="005C35CA"/>
    <w:rsid w:val="005D0A2A"/>
    <w:rsid w:val="005D0F84"/>
    <w:rsid w:val="005D280C"/>
    <w:rsid w:val="005E04D0"/>
    <w:rsid w:val="005E32B5"/>
    <w:rsid w:val="005E3CE0"/>
    <w:rsid w:val="005F2733"/>
    <w:rsid w:val="005F34E8"/>
    <w:rsid w:val="005F4FC4"/>
    <w:rsid w:val="005F58D6"/>
    <w:rsid w:val="005F6CD9"/>
    <w:rsid w:val="005F76EF"/>
    <w:rsid w:val="00600A65"/>
    <w:rsid w:val="00604EA5"/>
    <w:rsid w:val="00606206"/>
    <w:rsid w:val="00607B96"/>
    <w:rsid w:val="00612CBB"/>
    <w:rsid w:val="00616549"/>
    <w:rsid w:val="00617F6D"/>
    <w:rsid w:val="006218C7"/>
    <w:rsid w:val="0062321C"/>
    <w:rsid w:val="006271EC"/>
    <w:rsid w:val="00634D62"/>
    <w:rsid w:val="0063515B"/>
    <w:rsid w:val="00636B41"/>
    <w:rsid w:val="00636B96"/>
    <w:rsid w:val="006370D0"/>
    <w:rsid w:val="00640A40"/>
    <w:rsid w:val="00643F2B"/>
    <w:rsid w:val="00644AA6"/>
    <w:rsid w:val="00645288"/>
    <w:rsid w:val="00647257"/>
    <w:rsid w:val="00647EC9"/>
    <w:rsid w:val="0065479F"/>
    <w:rsid w:val="00657693"/>
    <w:rsid w:val="006576DC"/>
    <w:rsid w:val="00660B9C"/>
    <w:rsid w:val="00661B39"/>
    <w:rsid w:val="00662852"/>
    <w:rsid w:val="00663142"/>
    <w:rsid w:val="00663AE5"/>
    <w:rsid w:val="00671986"/>
    <w:rsid w:val="00672048"/>
    <w:rsid w:val="0067358F"/>
    <w:rsid w:val="00676E0A"/>
    <w:rsid w:val="006825F7"/>
    <w:rsid w:val="00684AB8"/>
    <w:rsid w:val="00685DB5"/>
    <w:rsid w:val="00685E96"/>
    <w:rsid w:val="00691E6C"/>
    <w:rsid w:val="0069380B"/>
    <w:rsid w:val="00694B30"/>
    <w:rsid w:val="006967AC"/>
    <w:rsid w:val="00696F35"/>
    <w:rsid w:val="006A325E"/>
    <w:rsid w:val="006A42F1"/>
    <w:rsid w:val="006A5238"/>
    <w:rsid w:val="006A5A80"/>
    <w:rsid w:val="006A6718"/>
    <w:rsid w:val="006A6E8C"/>
    <w:rsid w:val="006A7317"/>
    <w:rsid w:val="006B1CAC"/>
    <w:rsid w:val="006B338E"/>
    <w:rsid w:val="006B3895"/>
    <w:rsid w:val="006B55A3"/>
    <w:rsid w:val="006B5F9B"/>
    <w:rsid w:val="006B7A09"/>
    <w:rsid w:val="006C2EB6"/>
    <w:rsid w:val="006C3621"/>
    <w:rsid w:val="006C4B68"/>
    <w:rsid w:val="006C5AD7"/>
    <w:rsid w:val="006D0290"/>
    <w:rsid w:val="006D2C30"/>
    <w:rsid w:val="006D6CE7"/>
    <w:rsid w:val="006E25E8"/>
    <w:rsid w:val="006E6B46"/>
    <w:rsid w:val="006E7727"/>
    <w:rsid w:val="006F2F80"/>
    <w:rsid w:val="006F4743"/>
    <w:rsid w:val="006F5237"/>
    <w:rsid w:val="00706685"/>
    <w:rsid w:val="00706836"/>
    <w:rsid w:val="00714482"/>
    <w:rsid w:val="00716651"/>
    <w:rsid w:val="007166DB"/>
    <w:rsid w:val="0072691E"/>
    <w:rsid w:val="00727E15"/>
    <w:rsid w:val="0073093A"/>
    <w:rsid w:val="00730A5D"/>
    <w:rsid w:val="007324E6"/>
    <w:rsid w:val="00733785"/>
    <w:rsid w:val="00735C06"/>
    <w:rsid w:val="00735DCD"/>
    <w:rsid w:val="0074024F"/>
    <w:rsid w:val="00742A20"/>
    <w:rsid w:val="007436BB"/>
    <w:rsid w:val="00747A75"/>
    <w:rsid w:val="007576B5"/>
    <w:rsid w:val="00761FF4"/>
    <w:rsid w:val="007639E3"/>
    <w:rsid w:val="007646AB"/>
    <w:rsid w:val="0076544C"/>
    <w:rsid w:val="007661EE"/>
    <w:rsid w:val="007700B1"/>
    <w:rsid w:val="00773CB5"/>
    <w:rsid w:val="00774FF8"/>
    <w:rsid w:val="00777AF1"/>
    <w:rsid w:val="007879D9"/>
    <w:rsid w:val="007915DC"/>
    <w:rsid w:val="0079170E"/>
    <w:rsid w:val="00792E22"/>
    <w:rsid w:val="00792F3E"/>
    <w:rsid w:val="00795881"/>
    <w:rsid w:val="007A423E"/>
    <w:rsid w:val="007A4C4D"/>
    <w:rsid w:val="007B4E12"/>
    <w:rsid w:val="007B5022"/>
    <w:rsid w:val="007B51BE"/>
    <w:rsid w:val="007B5391"/>
    <w:rsid w:val="007B719B"/>
    <w:rsid w:val="007C0B66"/>
    <w:rsid w:val="007C0BA2"/>
    <w:rsid w:val="007C5057"/>
    <w:rsid w:val="007C52C0"/>
    <w:rsid w:val="007C5C02"/>
    <w:rsid w:val="007D356C"/>
    <w:rsid w:val="007E49A8"/>
    <w:rsid w:val="007F17E1"/>
    <w:rsid w:val="007F1AE9"/>
    <w:rsid w:val="007F25C8"/>
    <w:rsid w:val="007F29EB"/>
    <w:rsid w:val="007F2CAB"/>
    <w:rsid w:val="007F3307"/>
    <w:rsid w:val="007F4C9D"/>
    <w:rsid w:val="008023E1"/>
    <w:rsid w:val="00802ADE"/>
    <w:rsid w:val="00804646"/>
    <w:rsid w:val="008051F3"/>
    <w:rsid w:val="00805AB9"/>
    <w:rsid w:val="0081148B"/>
    <w:rsid w:val="0081240F"/>
    <w:rsid w:val="008144EA"/>
    <w:rsid w:val="00814B96"/>
    <w:rsid w:val="008201D5"/>
    <w:rsid w:val="00822B1F"/>
    <w:rsid w:val="00822F14"/>
    <w:rsid w:val="00823018"/>
    <w:rsid w:val="00825003"/>
    <w:rsid w:val="00825490"/>
    <w:rsid w:val="00831E59"/>
    <w:rsid w:val="00833F8A"/>
    <w:rsid w:val="008378F5"/>
    <w:rsid w:val="00841DE3"/>
    <w:rsid w:val="00842881"/>
    <w:rsid w:val="008431EB"/>
    <w:rsid w:val="0084510C"/>
    <w:rsid w:val="008454C6"/>
    <w:rsid w:val="008468AB"/>
    <w:rsid w:val="00847D8A"/>
    <w:rsid w:val="00851811"/>
    <w:rsid w:val="00852905"/>
    <w:rsid w:val="008532DB"/>
    <w:rsid w:val="00853706"/>
    <w:rsid w:val="008542B7"/>
    <w:rsid w:val="0085667F"/>
    <w:rsid w:val="00862CC8"/>
    <w:rsid w:val="0086359E"/>
    <w:rsid w:val="008642D8"/>
    <w:rsid w:val="00866608"/>
    <w:rsid w:val="00870A96"/>
    <w:rsid w:val="00870C81"/>
    <w:rsid w:val="00870D8D"/>
    <w:rsid w:val="00874124"/>
    <w:rsid w:val="00877353"/>
    <w:rsid w:val="0088065F"/>
    <w:rsid w:val="00883769"/>
    <w:rsid w:val="00892F87"/>
    <w:rsid w:val="00894108"/>
    <w:rsid w:val="008942A6"/>
    <w:rsid w:val="0089452B"/>
    <w:rsid w:val="0089566B"/>
    <w:rsid w:val="008A12BC"/>
    <w:rsid w:val="008A16B1"/>
    <w:rsid w:val="008A38DD"/>
    <w:rsid w:val="008A52E2"/>
    <w:rsid w:val="008A553C"/>
    <w:rsid w:val="008A75D5"/>
    <w:rsid w:val="008B0E22"/>
    <w:rsid w:val="008B2A5F"/>
    <w:rsid w:val="008B508E"/>
    <w:rsid w:val="008B68D8"/>
    <w:rsid w:val="008C064C"/>
    <w:rsid w:val="008C09D8"/>
    <w:rsid w:val="008C45BB"/>
    <w:rsid w:val="008C7ACD"/>
    <w:rsid w:val="008D5291"/>
    <w:rsid w:val="008E1645"/>
    <w:rsid w:val="008E24DC"/>
    <w:rsid w:val="008E4576"/>
    <w:rsid w:val="008E59C7"/>
    <w:rsid w:val="008E5E16"/>
    <w:rsid w:val="008F294E"/>
    <w:rsid w:val="008F2C0E"/>
    <w:rsid w:val="008F53D5"/>
    <w:rsid w:val="008F636B"/>
    <w:rsid w:val="0090398F"/>
    <w:rsid w:val="0090479D"/>
    <w:rsid w:val="0090560C"/>
    <w:rsid w:val="00911447"/>
    <w:rsid w:val="00912ED4"/>
    <w:rsid w:val="0091313B"/>
    <w:rsid w:val="009160E4"/>
    <w:rsid w:val="00921650"/>
    <w:rsid w:val="0092347A"/>
    <w:rsid w:val="00926983"/>
    <w:rsid w:val="00931752"/>
    <w:rsid w:val="00932E48"/>
    <w:rsid w:val="00933B76"/>
    <w:rsid w:val="009366D3"/>
    <w:rsid w:val="00941B2A"/>
    <w:rsid w:val="00941BF0"/>
    <w:rsid w:val="00943D5D"/>
    <w:rsid w:val="0094698D"/>
    <w:rsid w:val="009525A2"/>
    <w:rsid w:val="0095509B"/>
    <w:rsid w:val="00964B4B"/>
    <w:rsid w:val="00967E5E"/>
    <w:rsid w:val="00970362"/>
    <w:rsid w:val="009714E2"/>
    <w:rsid w:val="009719BA"/>
    <w:rsid w:val="00971D52"/>
    <w:rsid w:val="00977408"/>
    <w:rsid w:val="009808C6"/>
    <w:rsid w:val="009812CA"/>
    <w:rsid w:val="009858E3"/>
    <w:rsid w:val="009907F1"/>
    <w:rsid w:val="00990E90"/>
    <w:rsid w:val="009910D3"/>
    <w:rsid w:val="00994267"/>
    <w:rsid w:val="00997EFF"/>
    <w:rsid w:val="009A099C"/>
    <w:rsid w:val="009A2020"/>
    <w:rsid w:val="009A47C1"/>
    <w:rsid w:val="009A488A"/>
    <w:rsid w:val="009B0F3C"/>
    <w:rsid w:val="009B11A4"/>
    <w:rsid w:val="009B1655"/>
    <w:rsid w:val="009B4775"/>
    <w:rsid w:val="009C0966"/>
    <w:rsid w:val="009C53AA"/>
    <w:rsid w:val="009D16EA"/>
    <w:rsid w:val="009D1940"/>
    <w:rsid w:val="009D4C2F"/>
    <w:rsid w:val="009E2858"/>
    <w:rsid w:val="009E3366"/>
    <w:rsid w:val="009E4A56"/>
    <w:rsid w:val="009E6DE2"/>
    <w:rsid w:val="009E7277"/>
    <w:rsid w:val="009F049A"/>
    <w:rsid w:val="00A00516"/>
    <w:rsid w:val="00A00A67"/>
    <w:rsid w:val="00A00CD4"/>
    <w:rsid w:val="00A0273D"/>
    <w:rsid w:val="00A05D58"/>
    <w:rsid w:val="00A0676C"/>
    <w:rsid w:val="00A1125F"/>
    <w:rsid w:val="00A119CB"/>
    <w:rsid w:val="00A156A9"/>
    <w:rsid w:val="00A23A3A"/>
    <w:rsid w:val="00A24AFD"/>
    <w:rsid w:val="00A26D7B"/>
    <w:rsid w:val="00A32B07"/>
    <w:rsid w:val="00A3377F"/>
    <w:rsid w:val="00A339B8"/>
    <w:rsid w:val="00A37DFE"/>
    <w:rsid w:val="00A409A4"/>
    <w:rsid w:val="00A45CF8"/>
    <w:rsid w:val="00A50262"/>
    <w:rsid w:val="00A51242"/>
    <w:rsid w:val="00A52011"/>
    <w:rsid w:val="00A54E0F"/>
    <w:rsid w:val="00A6226A"/>
    <w:rsid w:val="00A660D6"/>
    <w:rsid w:val="00A66884"/>
    <w:rsid w:val="00A731C7"/>
    <w:rsid w:val="00A77B0A"/>
    <w:rsid w:val="00A80D01"/>
    <w:rsid w:val="00A92278"/>
    <w:rsid w:val="00A92692"/>
    <w:rsid w:val="00AA61F7"/>
    <w:rsid w:val="00AB178D"/>
    <w:rsid w:val="00AB27D6"/>
    <w:rsid w:val="00AB2A4F"/>
    <w:rsid w:val="00AB5D37"/>
    <w:rsid w:val="00AC181B"/>
    <w:rsid w:val="00AC1BCE"/>
    <w:rsid w:val="00AC5AC6"/>
    <w:rsid w:val="00AD22C7"/>
    <w:rsid w:val="00AD67AB"/>
    <w:rsid w:val="00AE1291"/>
    <w:rsid w:val="00AE5804"/>
    <w:rsid w:val="00AE5982"/>
    <w:rsid w:val="00AE6687"/>
    <w:rsid w:val="00AE7812"/>
    <w:rsid w:val="00AF1E6D"/>
    <w:rsid w:val="00AF263C"/>
    <w:rsid w:val="00AF434E"/>
    <w:rsid w:val="00AF5763"/>
    <w:rsid w:val="00AF5BEB"/>
    <w:rsid w:val="00AF6A5D"/>
    <w:rsid w:val="00AF706E"/>
    <w:rsid w:val="00B00BFC"/>
    <w:rsid w:val="00B030C1"/>
    <w:rsid w:val="00B059B3"/>
    <w:rsid w:val="00B07D5A"/>
    <w:rsid w:val="00B1140D"/>
    <w:rsid w:val="00B20D8B"/>
    <w:rsid w:val="00B21333"/>
    <w:rsid w:val="00B2161C"/>
    <w:rsid w:val="00B25A59"/>
    <w:rsid w:val="00B310DF"/>
    <w:rsid w:val="00B336A8"/>
    <w:rsid w:val="00B36C9B"/>
    <w:rsid w:val="00B37882"/>
    <w:rsid w:val="00B45395"/>
    <w:rsid w:val="00B47C63"/>
    <w:rsid w:val="00B503EA"/>
    <w:rsid w:val="00B51378"/>
    <w:rsid w:val="00B558ED"/>
    <w:rsid w:val="00B55FE9"/>
    <w:rsid w:val="00B60457"/>
    <w:rsid w:val="00B60DB0"/>
    <w:rsid w:val="00B6113E"/>
    <w:rsid w:val="00B6277C"/>
    <w:rsid w:val="00B66731"/>
    <w:rsid w:val="00B703F7"/>
    <w:rsid w:val="00B7262D"/>
    <w:rsid w:val="00B726F4"/>
    <w:rsid w:val="00B74693"/>
    <w:rsid w:val="00B74E54"/>
    <w:rsid w:val="00B768C4"/>
    <w:rsid w:val="00B805B8"/>
    <w:rsid w:val="00B838B0"/>
    <w:rsid w:val="00B94208"/>
    <w:rsid w:val="00B95C2D"/>
    <w:rsid w:val="00B95C45"/>
    <w:rsid w:val="00B96C0C"/>
    <w:rsid w:val="00B978BF"/>
    <w:rsid w:val="00BA08D1"/>
    <w:rsid w:val="00BA2167"/>
    <w:rsid w:val="00BA3F29"/>
    <w:rsid w:val="00BA5EA8"/>
    <w:rsid w:val="00BB1A66"/>
    <w:rsid w:val="00BB3A18"/>
    <w:rsid w:val="00BB4E86"/>
    <w:rsid w:val="00BB7922"/>
    <w:rsid w:val="00BC2677"/>
    <w:rsid w:val="00BC2FCD"/>
    <w:rsid w:val="00BC396E"/>
    <w:rsid w:val="00BD038A"/>
    <w:rsid w:val="00BD07A9"/>
    <w:rsid w:val="00BD0FC9"/>
    <w:rsid w:val="00BD200C"/>
    <w:rsid w:val="00BD28DC"/>
    <w:rsid w:val="00BD31CC"/>
    <w:rsid w:val="00BD3729"/>
    <w:rsid w:val="00BD513E"/>
    <w:rsid w:val="00BE0389"/>
    <w:rsid w:val="00BE115F"/>
    <w:rsid w:val="00BE61A7"/>
    <w:rsid w:val="00BE6FFC"/>
    <w:rsid w:val="00BE7D26"/>
    <w:rsid w:val="00BF5FE2"/>
    <w:rsid w:val="00BF662B"/>
    <w:rsid w:val="00BF7ED7"/>
    <w:rsid w:val="00C00950"/>
    <w:rsid w:val="00C01764"/>
    <w:rsid w:val="00C124D9"/>
    <w:rsid w:val="00C15259"/>
    <w:rsid w:val="00C23631"/>
    <w:rsid w:val="00C26715"/>
    <w:rsid w:val="00C27D40"/>
    <w:rsid w:val="00C31566"/>
    <w:rsid w:val="00C35FC8"/>
    <w:rsid w:val="00C37BEB"/>
    <w:rsid w:val="00C44F10"/>
    <w:rsid w:val="00C47583"/>
    <w:rsid w:val="00C5058C"/>
    <w:rsid w:val="00C52D2E"/>
    <w:rsid w:val="00C551D4"/>
    <w:rsid w:val="00C60B66"/>
    <w:rsid w:val="00C6338C"/>
    <w:rsid w:val="00C658AC"/>
    <w:rsid w:val="00C66EA2"/>
    <w:rsid w:val="00C677DA"/>
    <w:rsid w:val="00C67DD5"/>
    <w:rsid w:val="00C7141F"/>
    <w:rsid w:val="00C7476B"/>
    <w:rsid w:val="00C75507"/>
    <w:rsid w:val="00C755E5"/>
    <w:rsid w:val="00C840E3"/>
    <w:rsid w:val="00C90A60"/>
    <w:rsid w:val="00C91419"/>
    <w:rsid w:val="00C952C5"/>
    <w:rsid w:val="00CA1760"/>
    <w:rsid w:val="00CA2780"/>
    <w:rsid w:val="00CA3A88"/>
    <w:rsid w:val="00CA50DE"/>
    <w:rsid w:val="00CA7E75"/>
    <w:rsid w:val="00CB12F4"/>
    <w:rsid w:val="00CB140F"/>
    <w:rsid w:val="00CB37B3"/>
    <w:rsid w:val="00CB5D65"/>
    <w:rsid w:val="00CB62D0"/>
    <w:rsid w:val="00CC14DE"/>
    <w:rsid w:val="00CC3028"/>
    <w:rsid w:val="00CC3D31"/>
    <w:rsid w:val="00CC487F"/>
    <w:rsid w:val="00CC4F93"/>
    <w:rsid w:val="00CC543D"/>
    <w:rsid w:val="00CC57AF"/>
    <w:rsid w:val="00CC5865"/>
    <w:rsid w:val="00CD12A1"/>
    <w:rsid w:val="00CD1550"/>
    <w:rsid w:val="00CE3CB3"/>
    <w:rsid w:val="00CE40D3"/>
    <w:rsid w:val="00CE5BAC"/>
    <w:rsid w:val="00CF5515"/>
    <w:rsid w:val="00CF6FCF"/>
    <w:rsid w:val="00D000F1"/>
    <w:rsid w:val="00D0323B"/>
    <w:rsid w:val="00D03EB9"/>
    <w:rsid w:val="00D04A0E"/>
    <w:rsid w:val="00D04A6B"/>
    <w:rsid w:val="00D05ADE"/>
    <w:rsid w:val="00D07169"/>
    <w:rsid w:val="00D148C5"/>
    <w:rsid w:val="00D155E6"/>
    <w:rsid w:val="00D160BE"/>
    <w:rsid w:val="00D1675F"/>
    <w:rsid w:val="00D204C9"/>
    <w:rsid w:val="00D23596"/>
    <w:rsid w:val="00D23599"/>
    <w:rsid w:val="00D24DD2"/>
    <w:rsid w:val="00D262B9"/>
    <w:rsid w:val="00D270ED"/>
    <w:rsid w:val="00D3004B"/>
    <w:rsid w:val="00D30809"/>
    <w:rsid w:val="00D3109E"/>
    <w:rsid w:val="00D32250"/>
    <w:rsid w:val="00D35B3A"/>
    <w:rsid w:val="00D41F3A"/>
    <w:rsid w:val="00D43281"/>
    <w:rsid w:val="00D440E2"/>
    <w:rsid w:val="00D51EC5"/>
    <w:rsid w:val="00D54F42"/>
    <w:rsid w:val="00D56670"/>
    <w:rsid w:val="00D612B0"/>
    <w:rsid w:val="00D62F28"/>
    <w:rsid w:val="00D66597"/>
    <w:rsid w:val="00D73991"/>
    <w:rsid w:val="00D7576A"/>
    <w:rsid w:val="00D77AEA"/>
    <w:rsid w:val="00D80EF1"/>
    <w:rsid w:val="00D81988"/>
    <w:rsid w:val="00D96F89"/>
    <w:rsid w:val="00DA3F84"/>
    <w:rsid w:val="00DA5BE4"/>
    <w:rsid w:val="00DA6F68"/>
    <w:rsid w:val="00DB3309"/>
    <w:rsid w:val="00DB36BE"/>
    <w:rsid w:val="00DB48BC"/>
    <w:rsid w:val="00DB5C08"/>
    <w:rsid w:val="00DB5D3A"/>
    <w:rsid w:val="00DB6A17"/>
    <w:rsid w:val="00DB74D6"/>
    <w:rsid w:val="00DC34E1"/>
    <w:rsid w:val="00DC6C92"/>
    <w:rsid w:val="00DC6CE7"/>
    <w:rsid w:val="00DD0638"/>
    <w:rsid w:val="00DD1068"/>
    <w:rsid w:val="00DD2862"/>
    <w:rsid w:val="00DD2C29"/>
    <w:rsid w:val="00DD3E0E"/>
    <w:rsid w:val="00DD61C6"/>
    <w:rsid w:val="00DD782F"/>
    <w:rsid w:val="00DE10E0"/>
    <w:rsid w:val="00DE4ADF"/>
    <w:rsid w:val="00DF1165"/>
    <w:rsid w:val="00DF602F"/>
    <w:rsid w:val="00E059A9"/>
    <w:rsid w:val="00E07950"/>
    <w:rsid w:val="00E07AE3"/>
    <w:rsid w:val="00E1207F"/>
    <w:rsid w:val="00E1361C"/>
    <w:rsid w:val="00E16C5B"/>
    <w:rsid w:val="00E17BC0"/>
    <w:rsid w:val="00E2089F"/>
    <w:rsid w:val="00E23D1C"/>
    <w:rsid w:val="00E255C0"/>
    <w:rsid w:val="00E30510"/>
    <w:rsid w:val="00E31222"/>
    <w:rsid w:val="00E31CC3"/>
    <w:rsid w:val="00E32606"/>
    <w:rsid w:val="00E32CF0"/>
    <w:rsid w:val="00E35D7C"/>
    <w:rsid w:val="00E362DA"/>
    <w:rsid w:val="00E3684E"/>
    <w:rsid w:val="00E3730D"/>
    <w:rsid w:val="00E379EB"/>
    <w:rsid w:val="00E40B20"/>
    <w:rsid w:val="00E42094"/>
    <w:rsid w:val="00E443E9"/>
    <w:rsid w:val="00E445D2"/>
    <w:rsid w:val="00E503CF"/>
    <w:rsid w:val="00E520A0"/>
    <w:rsid w:val="00E5306E"/>
    <w:rsid w:val="00E5764B"/>
    <w:rsid w:val="00E664A5"/>
    <w:rsid w:val="00E7205A"/>
    <w:rsid w:val="00E74122"/>
    <w:rsid w:val="00E77DF8"/>
    <w:rsid w:val="00E8086D"/>
    <w:rsid w:val="00E82BFB"/>
    <w:rsid w:val="00E84434"/>
    <w:rsid w:val="00E87680"/>
    <w:rsid w:val="00E8781D"/>
    <w:rsid w:val="00E87F40"/>
    <w:rsid w:val="00E93450"/>
    <w:rsid w:val="00E9537E"/>
    <w:rsid w:val="00E9539A"/>
    <w:rsid w:val="00EB5BCA"/>
    <w:rsid w:val="00EB7207"/>
    <w:rsid w:val="00EB7E9B"/>
    <w:rsid w:val="00EC1310"/>
    <w:rsid w:val="00EC1B9E"/>
    <w:rsid w:val="00EC40FC"/>
    <w:rsid w:val="00ED1960"/>
    <w:rsid w:val="00ED2F46"/>
    <w:rsid w:val="00ED42BA"/>
    <w:rsid w:val="00EE01EA"/>
    <w:rsid w:val="00EE09EC"/>
    <w:rsid w:val="00EE32CC"/>
    <w:rsid w:val="00EE391F"/>
    <w:rsid w:val="00EE3BD7"/>
    <w:rsid w:val="00EE4F54"/>
    <w:rsid w:val="00EE5365"/>
    <w:rsid w:val="00EE5985"/>
    <w:rsid w:val="00EF1408"/>
    <w:rsid w:val="00EF2269"/>
    <w:rsid w:val="00EF235E"/>
    <w:rsid w:val="00EF4EE6"/>
    <w:rsid w:val="00EF5259"/>
    <w:rsid w:val="00F023A4"/>
    <w:rsid w:val="00F03454"/>
    <w:rsid w:val="00F037FE"/>
    <w:rsid w:val="00F0506D"/>
    <w:rsid w:val="00F057F7"/>
    <w:rsid w:val="00F11496"/>
    <w:rsid w:val="00F12B78"/>
    <w:rsid w:val="00F12F37"/>
    <w:rsid w:val="00F1469F"/>
    <w:rsid w:val="00F16400"/>
    <w:rsid w:val="00F16822"/>
    <w:rsid w:val="00F20D84"/>
    <w:rsid w:val="00F21B5D"/>
    <w:rsid w:val="00F232C4"/>
    <w:rsid w:val="00F23B50"/>
    <w:rsid w:val="00F3191D"/>
    <w:rsid w:val="00F33A39"/>
    <w:rsid w:val="00F351C2"/>
    <w:rsid w:val="00F3623E"/>
    <w:rsid w:val="00F37216"/>
    <w:rsid w:val="00F42248"/>
    <w:rsid w:val="00F42699"/>
    <w:rsid w:val="00F44EA7"/>
    <w:rsid w:val="00F46674"/>
    <w:rsid w:val="00F46B05"/>
    <w:rsid w:val="00F51151"/>
    <w:rsid w:val="00F52C55"/>
    <w:rsid w:val="00F54448"/>
    <w:rsid w:val="00F60F35"/>
    <w:rsid w:val="00F61B89"/>
    <w:rsid w:val="00F62D97"/>
    <w:rsid w:val="00F65042"/>
    <w:rsid w:val="00F65C9A"/>
    <w:rsid w:val="00F663F4"/>
    <w:rsid w:val="00F735E1"/>
    <w:rsid w:val="00F77832"/>
    <w:rsid w:val="00F77E92"/>
    <w:rsid w:val="00F84DD0"/>
    <w:rsid w:val="00F95A11"/>
    <w:rsid w:val="00FA3042"/>
    <w:rsid w:val="00FA35D0"/>
    <w:rsid w:val="00FB2939"/>
    <w:rsid w:val="00FB37DF"/>
    <w:rsid w:val="00FB7486"/>
    <w:rsid w:val="00FB7E11"/>
    <w:rsid w:val="00FC18AB"/>
    <w:rsid w:val="00FC2412"/>
    <w:rsid w:val="00FC2CBA"/>
    <w:rsid w:val="00FC4EC9"/>
    <w:rsid w:val="00FC54B3"/>
    <w:rsid w:val="00FC6FA2"/>
    <w:rsid w:val="00FC7EC5"/>
    <w:rsid w:val="00FD5355"/>
    <w:rsid w:val="00FD767E"/>
    <w:rsid w:val="00FE0EB4"/>
    <w:rsid w:val="00FE1227"/>
    <w:rsid w:val="00FE1F80"/>
    <w:rsid w:val="00FE32C4"/>
    <w:rsid w:val="00FE50B4"/>
    <w:rsid w:val="00FE5475"/>
    <w:rsid w:val="00FE6382"/>
    <w:rsid w:val="00FF28CE"/>
    <w:rsid w:val="00FF37EF"/>
    <w:rsid w:val="00FF4F21"/>
    <w:rsid w:val="00FF718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28881D9"/>
  <w15:docId w15:val="{ABA48FAF-B9F6-4B92-83F8-9057089DF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5F03"/>
    <w:pPr>
      <w:jc w:val="both"/>
    </w:pPr>
    <w:rPr>
      <w:rFonts w:ascii="Calibri" w:hAnsi="Calibri"/>
      <w:sz w:val="22"/>
      <w:szCs w:val="22"/>
    </w:rPr>
  </w:style>
  <w:style w:type="paragraph" w:styleId="Heading1">
    <w:name w:val="heading 1"/>
    <w:basedOn w:val="Normal"/>
    <w:next w:val="Normal"/>
    <w:link w:val="Heading1Char"/>
    <w:uiPriority w:val="9"/>
    <w:qFormat/>
    <w:rsid w:val="00C658AC"/>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7F1AE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658AC"/>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rsid w:val="00C658AC"/>
    <w:rPr>
      <w:sz w:val="16"/>
      <w:szCs w:val="16"/>
    </w:rPr>
  </w:style>
  <w:style w:type="paragraph" w:styleId="CommentText">
    <w:name w:val="annotation text"/>
    <w:basedOn w:val="Normal"/>
    <w:link w:val="CommentTextChar"/>
    <w:rsid w:val="00C658AC"/>
    <w:rPr>
      <w:sz w:val="20"/>
      <w:szCs w:val="20"/>
    </w:rPr>
  </w:style>
  <w:style w:type="character" w:customStyle="1" w:styleId="CommentTextChar">
    <w:name w:val="Comment Text Char"/>
    <w:link w:val="CommentText"/>
    <w:rsid w:val="00C658AC"/>
    <w:rPr>
      <w:lang w:val="en-GB" w:eastAsia="en-GB" w:bidi="ar-SA"/>
    </w:rPr>
  </w:style>
  <w:style w:type="paragraph" w:styleId="BalloonText">
    <w:name w:val="Balloon Text"/>
    <w:basedOn w:val="Normal"/>
    <w:semiHidden/>
    <w:rsid w:val="00C658AC"/>
    <w:rPr>
      <w:rFonts w:ascii="Tahoma" w:hAnsi="Tahoma" w:cs="Tahoma"/>
      <w:sz w:val="16"/>
      <w:szCs w:val="16"/>
    </w:rPr>
  </w:style>
  <w:style w:type="character" w:styleId="Hyperlink">
    <w:name w:val="Hyperlink"/>
    <w:rsid w:val="00CB5D65"/>
    <w:rPr>
      <w:color w:val="0000FF"/>
      <w:u w:val="single"/>
    </w:rPr>
  </w:style>
  <w:style w:type="paragraph" w:styleId="NormalWeb">
    <w:name w:val="Normal (Web)"/>
    <w:basedOn w:val="Normal"/>
    <w:uiPriority w:val="99"/>
    <w:rsid w:val="007F1AE9"/>
    <w:pPr>
      <w:spacing w:before="100" w:beforeAutospacing="1" w:after="100" w:afterAutospacing="1"/>
    </w:pPr>
  </w:style>
  <w:style w:type="character" w:styleId="Strong">
    <w:name w:val="Strong"/>
    <w:qFormat/>
    <w:rsid w:val="009C53AA"/>
    <w:rPr>
      <w:b/>
      <w:bCs/>
    </w:rPr>
  </w:style>
  <w:style w:type="character" w:customStyle="1" w:styleId="journal-title">
    <w:name w:val="journal-title"/>
    <w:rsid w:val="00FC18AB"/>
  </w:style>
  <w:style w:type="paragraph" w:styleId="CommentSubject">
    <w:name w:val="annotation subject"/>
    <w:basedOn w:val="CommentText"/>
    <w:next w:val="CommentText"/>
    <w:link w:val="CommentSubjectChar"/>
    <w:rsid w:val="007879D9"/>
    <w:rPr>
      <w:b/>
      <w:bCs/>
    </w:rPr>
  </w:style>
  <w:style w:type="character" w:customStyle="1" w:styleId="CommentSubjectChar">
    <w:name w:val="Comment Subject Char"/>
    <w:link w:val="CommentSubject"/>
    <w:rsid w:val="007879D9"/>
    <w:rPr>
      <w:rFonts w:ascii="Calibri" w:hAnsi="Calibri"/>
      <w:b/>
      <w:bCs/>
      <w:lang w:val="en-GB" w:eastAsia="en-GB" w:bidi="ar-SA"/>
    </w:rPr>
  </w:style>
  <w:style w:type="paragraph" w:customStyle="1" w:styleId="ColorfulList-Accent11">
    <w:name w:val="Colorful List - Accent 11"/>
    <w:basedOn w:val="Normal"/>
    <w:uiPriority w:val="34"/>
    <w:qFormat/>
    <w:rsid w:val="00742A20"/>
    <w:pPr>
      <w:ind w:left="720"/>
      <w:contextualSpacing/>
    </w:pPr>
  </w:style>
  <w:style w:type="character" w:customStyle="1" w:styleId="fn">
    <w:name w:val="fn"/>
    <w:basedOn w:val="DefaultParagraphFont"/>
    <w:rsid w:val="00742A20"/>
  </w:style>
  <w:style w:type="character" w:customStyle="1" w:styleId="year">
    <w:name w:val="year"/>
    <w:basedOn w:val="DefaultParagraphFont"/>
    <w:rsid w:val="00742A20"/>
  </w:style>
  <w:style w:type="character" w:styleId="FollowedHyperlink">
    <w:name w:val="FollowedHyperlink"/>
    <w:rsid w:val="00396F60"/>
    <w:rPr>
      <w:color w:val="800080"/>
      <w:u w:val="single"/>
    </w:rPr>
  </w:style>
  <w:style w:type="paragraph" w:styleId="Header">
    <w:name w:val="header"/>
    <w:basedOn w:val="Normal"/>
    <w:link w:val="HeaderChar"/>
    <w:rsid w:val="007D356C"/>
    <w:pPr>
      <w:tabs>
        <w:tab w:val="center" w:pos="4513"/>
        <w:tab w:val="right" w:pos="9026"/>
      </w:tabs>
    </w:pPr>
  </w:style>
  <w:style w:type="character" w:customStyle="1" w:styleId="HeaderChar">
    <w:name w:val="Header Char"/>
    <w:basedOn w:val="DefaultParagraphFont"/>
    <w:link w:val="Header"/>
    <w:rsid w:val="007D356C"/>
    <w:rPr>
      <w:rFonts w:ascii="Calibri" w:hAnsi="Calibri"/>
      <w:sz w:val="22"/>
      <w:szCs w:val="22"/>
    </w:rPr>
  </w:style>
  <w:style w:type="paragraph" w:styleId="Footer">
    <w:name w:val="footer"/>
    <w:basedOn w:val="Normal"/>
    <w:link w:val="FooterChar"/>
    <w:uiPriority w:val="99"/>
    <w:rsid w:val="007D356C"/>
    <w:pPr>
      <w:tabs>
        <w:tab w:val="center" w:pos="4513"/>
        <w:tab w:val="right" w:pos="9026"/>
      </w:tabs>
    </w:pPr>
  </w:style>
  <w:style w:type="character" w:customStyle="1" w:styleId="FooterChar">
    <w:name w:val="Footer Char"/>
    <w:basedOn w:val="DefaultParagraphFont"/>
    <w:link w:val="Footer"/>
    <w:uiPriority w:val="99"/>
    <w:rsid w:val="007D356C"/>
    <w:rPr>
      <w:rFonts w:ascii="Calibri" w:hAnsi="Calibri"/>
      <w:sz w:val="22"/>
      <w:szCs w:val="22"/>
    </w:rPr>
  </w:style>
  <w:style w:type="character" w:styleId="Emphasis">
    <w:name w:val="Emphasis"/>
    <w:basedOn w:val="DefaultParagraphFont"/>
    <w:uiPriority w:val="20"/>
    <w:qFormat/>
    <w:rsid w:val="00663142"/>
    <w:rPr>
      <w:i/>
      <w:iCs/>
    </w:rPr>
  </w:style>
  <w:style w:type="paragraph" w:styleId="ListParagraph">
    <w:name w:val="List Paragraph"/>
    <w:basedOn w:val="Normal"/>
    <w:uiPriority w:val="34"/>
    <w:qFormat/>
    <w:rsid w:val="00552FEB"/>
    <w:pPr>
      <w:ind w:left="720"/>
      <w:contextualSpacing/>
    </w:pPr>
  </w:style>
  <w:style w:type="character" w:styleId="LineNumber">
    <w:name w:val="line number"/>
    <w:basedOn w:val="DefaultParagraphFont"/>
    <w:semiHidden/>
    <w:unhideWhenUsed/>
    <w:rsid w:val="00F46674"/>
  </w:style>
  <w:style w:type="paragraph" w:styleId="Bibliography">
    <w:name w:val="Bibliography"/>
    <w:basedOn w:val="Normal"/>
    <w:next w:val="Normal"/>
    <w:uiPriority w:val="37"/>
    <w:unhideWhenUsed/>
    <w:rsid w:val="00DB5C08"/>
    <w:pPr>
      <w:tabs>
        <w:tab w:val="left" w:pos="264"/>
      </w:tabs>
      <w:spacing w:line="480" w:lineRule="auto"/>
      <w:ind w:left="264" w:hanging="264"/>
    </w:pPr>
  </w:style>
  <w:style w:type="table" w:styleId="TableGrid">
    <w:name w:val="Table Grid"/>
    <w:basedOn w:val="TableNormal"/>
    <w:rsid w:val="00382C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0237CB"/>
    <w:pPr>
      <w:spacing w:after="200"/>
    </w:pPr>
    <w:rPr>
      <w:i/>
      <w:iCs/>
      <w:color w:val="1F497D" w:themeColor="text2"/>
      <w:sz w:val="18"/>
      <w:szCs w:val="18"/>
    </w:rPr>
  </w:style>
  <w:style w:type="character" w:styleId="PlaceholderText">
    <w:name w:val="Placeholder Text"/>
    <w:basedOn w:val="DefaultParagraphFont"/>
    <w:uiPriority w:val="99"/>
    <w:semiHidden/>
    <w:rsid w:val="005A08AC"/>
    <w:rPr>
      <w:color w:val="808080"/>
    </w:rPr>
  </w:style>
  <w:style w:type="paragraph" w:customStyle="1" w:styleId="Equation">
    <w:name w:val="Equation"/>
    <w:basedOn w:val="BodyText"/>
    <w:uiPriority w:val="2"/>
    <w:qFormat/>
    <w:rsid w:val="00F11496"/>
    <w:pPr>
      <w:spacing w:before="240" w:after="0"/>
      <w:jc w:val="left"/>
    </w:pPr>
    <w:rPr>
      <w:rFonts w:asciiTheme="minorHAnsi" w:hAnsiTheme="minorHAnsi"/>
      <w:lang w:val="en-US" w:eastAsia="en-US"/>
    </w:rPr>
  </w:style>
  <w:style w:type="paragraph" w:styleId="BodyText">
    <w:name w:val="Body Text"/>
    <w:basedOn w:val="Normal"/>
    <w:link w:val="BodyTextChar"/>
    <w:semiHidden/>
    <w:unhideWhenUsed/>
    <w:rsid w:val="00F11496"/>
    <w:pPr>
      <w:spacing w:after="120"/>
    </w:pPr>
  </w:style>
  <w:style w:type="character" w:customStyle="1" w:styleId="BodyTextChar">
    <w:name w:val="Body Text Char"/>
    <w:basedOn w:val="DefaultParagraphFont"/>
    <w:link w:val="BodyText"/>
    <w:semiHidden/>
    <w:rsid w:val="00F11496"/>
    <w:rPr>
      <w:rFonts w:ascii="Calibri" w:hAnsi="Calibri"/>
      <w:sz w:val="22"/>
      <w:szCs w:val="22"/>
    </w:rPr>
  </w:style>
  <w:style w:type="character" w:styleId="UnresolvedMention">
    <w:name w:val="Unresolved Mention"/>
    <w:basedOn w:val="DefaultParagraphFont"/>
    <w:uiPriority w:val="99"/>
    <w:semiHidden/>
    <w:unhideWhenUsed/>
    <w:rsid w:val="0088065F"/>
    <w:rPr>
      <w:color w:val="605E5C"/>
      <w:shd w:val="clear" w:color="auto" w:fill="E1DFDD"/>
    </w:rPr>
  </w:style>
  <w:style w:type="character" w:customStyle="1" w:styleId="mtext">
    <w:name w:val="mtext"/>
    <w:basedOn w:val="DefaultParagraphFont"/>
    <w:rsid w:val="005135A9"/>
  </w:style>
  <w:style w:type="character" w:customStyle="1" w:styleId="mo">
    <w:name w:val="mo"/>
    <w:basedOn w:val="DefaultParagraphFont"/>
    <w:rsid w:val="005135A9"/>
  </w:style>
  <w:style w:type="character" w:customStyle="1" w:styleId="mjxassistivemathml">
    <w:name w:val="mjx_assistive_mathml"/>
    <w:basedOn w:val="DefaultParagraphFont"/>
    <w:rsid w:val="005135A9"/>
  </w:style>
  <w:style w:type="paragraph" w:customStyle="1" w:styleId="wherestatement">
    <w:name w:val="where statement"/>
    <w:basedOn w:val="Normal"/>
    <w:qFormat/>
    <w:rsid w:val="00F0506D"/>
    <w:pPr>
      <w:tabs>
        <w:tab w:val="right" w:pos="1530"/>
        <w:tab w:val="left" w:pos="1710"/>
        <w:tab w:val="left" w:pos="2070"/>
      </w:tabs>
      <w:ind w:left="2074" w:hanging="2074"/>
      <w:jc w:val="left"/>
    </w:pPr>
    <w:rPr>
      <w:rFonts w:asciiTheme="minorHAnsi" w:hAnsiTheme="minorHAnsi"/>
      <w:lang w:val="en-US" w:eastAsia="en-US"/>
    </w:rPr>
  </w:style>
  <w:style w:type="character" w:customStyle="1" w:styleId="mi">
    <w:name w:val="mi"/>
    <w:basedOn w:val="DefaultParagraphFont"/>
    <w:rsid w:val="008532DB"/>
  </w:style>
  <w:style w:type="character" w:customStyle="1" w:styleId="mn">
    <w:name w:val="mn"/>
    <w:basedOn w:val="DefaultParagraphFont"/>
    <w:rsid w:val="008532DB"/>
  </w:style>
  <w:style w:type="paragraph" w:styleId="EndnoteText">
    <w:name w:val="endnote text"/>
    <w:basedOn w:val="Normal"/>
    <w:link w:val="EndnoteTextChar"/>
    <w:semiHidden/>
    <w:unhideWhenUsed/>
    <w:rsid w:val="008E4576"/>
    <w:rPr>
      <w:sz w:val="20"/>
      <w:szCs w:val="20"/>
    </w:rPr>
  </w:style>
  <w:style w:type="character" w:customStyle="1" w:styleId="EndnoteTextChar">
    <w:name w:val="Endnote Text Char"/>
    <w:basedOn w:val="DefaultParagraphFont"/>
    <w:link w:val="EndnoteText"/>
    <w:semiHidden/>
    <w:rsid w:val="008E4576"/>
    <w:rPr>
      <w:rFonts w:ascii="Calibri" w:hAnsi="Calibri"/>
    </w:rPr>
  </w:style>
  <w:style w:type="character" w:styleId="EndnoteReference">
    <w:name w:val="endnote reference"/>
    <w:basedOn w:val="DefaultParagraphFont"/>
    <w:semiHidden/>
    <w:unhideWhenUsed/>
    <w:rsid w:val="008E4576"/>
    <w:rPr>
      <w:vertAlign w:val="superscript"/>
    </w:rPr>
  </w:style>
  <w:style w:type="character" w:customStyle="1" w:styleId="Heading1Char">
    <w:name w:val="Heading 1 Char"/>
    <w:basedOn w:val="DefaultParagraphFont"/>
    <w:link w:val="Heading1"/>
    <w:uiPriority w:val="9"/>
    <w:rsid w:val="008E4576"/>
    <w:rPr>
      <w:rFonts w:ascii="Arial" w:hAnsi="Arial" w:cs="Arial"/>
      <w:b/>
      <w:bCs/>
      <w:kern w:val="32"/>
      <w:sz w:val="32"/>
      <w:szCs w:val="32"/>
    </w:rPr>
  </w:style>
  <w:style w:type="character" w:customStyle="1" w:styleId="ng-binding">
    <w:name w:val="ng-binding"/>
    <w:basedOn w:val="DefaultParagraphFont"/>
    <w:rsid w:val="00C47583"/>
  </w:style>
  <w:style w:type="character" w:customStyle="1" w:styleId="span-citation">
    <w:name w:val="span-citation"/>
    <w:basedOn w:val="DefaultParagraphFont"/>
    <w:rsid w:val="00C47583"/>
  </w:style>
  <w:style w:type="character" w:customStyle="1" w:styleId="author">
    <w:name w:val="author"/>
    <w:basedOn w:val="DefaultParagraphFont"/>
    <w:rsid w:val="00EC1B9E"/>
  </w:style>
  <w:style w:type="character" w:customStyle="1" w:styleId="pubyear">
    <w:name w:val="pubyear"/>
    <w:basedOn w:val="DefaultParagraphFont"/>
    <w:rsid w:val="00EC1B9E"/>
  </w:style>
  <w:style w:type="character" w:customStyle="1" w:styleId="articletitle">
    <w:name w:val="articletitle"/>
    <w:basedOn w:val="DefaultParagraphFont"/>
    <w:rsid w:val="00EC1B9E"/>
  </w:style>
  <w:style w:type="character" w:customStyle="1" w:styleId="vol">
    <w:name w:val="vol"/>
    <w:basedOn w:val="DefaultParagraphFont"/>
    <w:rsid w:val="00EC1B9E"/>
  </w:style>
  <w:style w:type="character" w:customStyle="1" w:styleId="pagefirst">
    <w:name w:val="pagefirst"/>
    <w:basedOn w:val="DefaultParagraphFont"/>
    <w:rsid w:val="00EC1B9E"/>
  </w:style>
  <w:style w:type="character" w:customStyle="1" w:styleId="pagelast">
    <w:name w:val="pagelast"/>
    <w:basedOn w:val="DefaultParagraphFont"/>
    <w:rsid w:val="00EC1B9E"/>
  </w:style>
  <w:style w:type="paragraph" w:styleId="Revision">
    <w:name w:val="Revision"/>
    <w:hidden/>
    <w:uiPriority w:val="99"/>
    <w:semiHidden/>
    <w:rsid w:val="002D2665"/>
    <w:rPr>
      <w:rFonts w:ascii="Calibr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1565">
      <w:bodyDiv w:val="1"/>
      <w:marLeft w:val="0"/>
      <w:marRight w:val="0"/>
      <w:marTop w:val="0"/>
      <w:marBottom w:val="0"/>
      <w:divBdr>
        <w:top w:val="none" w:sz="0" w:space="0" w:color="auto"/>
        <w:left w:val="none" w:sz="0" w:space="0" w:color="auto"/>
        <w:bottom w:val="none" w:sz="0" w:space="0" w:color="auto"/>
        <w:right w:val="none" w:sz="0" w:space="0" w:color="auto"/>
      </w:divBdr>
    </w:div>
    <w:div w:id="27025327">
      <w:bodyDiv w:val="1"/>
      <w:marLeft w:val="0"/>
      <w:marRight w:val="0"/>
      <w:marTop w:val="0"/>
      <w:marBottom w:val="0"/>
      <w:divBdr>
        <w:top w:val="none" w:sz="0" w:space="0" w:color="auto"/>
        <w:left w:val="none" w:sz="0" w:space="0" w:color="auto"/>
        <w:bottom w:val="none" w:sz="0" w:space="0" w:color="auto"/>
        <w:right w:val="none" w:sz="0" w:space="0" w:color="auto"/>
      </w:divBdr>
    </w:div>
    <w:div w:id="40056234">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62093360">
      <w:bodyDiv w:val="1"/>
      <w:marLeft w:val="0"/>
      <w:marRight w:val="0"/>
      <w:marTop w:val="0"/>
      <w:marBottom w:val="0"/>
      <w:divBdr>
        <w:top w:val="none" w:sz="0" w:space="0" w:color="auto"/>
        <w:left w:val="none" w:sz="0" w:space="0" w:color="auto"/>
        <w:bottom w:val="none" w:sz="0" w:space="0" w:color="auto"/>
        <w:right w:val="none" w:sz="0" w:space="0" w:color="auto"/>
      </w:divBdr>
    </w:div>
    <w:div w:id="224336896">
      <w:bodyDiv w:val="1"/>
      <w:marLeft w:val="0"/>
      <w:marRight w:val="0"/>
      <w:marTop w:val="0"/>
      <w:marBottom w:val="0"/>
      <w:divBdr>
        <w:top w:val="none" w:sz="0" w:space="0" w:color="auto"/>
        <w:left w:val="none" w:sz="0" w:space="0" w:color="auto"/>
        <w:bottom w:val="none" w:sz="0" w:space="0" w:color="auto"/>
        <w:right w:val="none" w:sz="0" w:space="0" w:color="auto"/>
      </w:divBdr>
    </w:div>
    <w:div w:id="385184240">
      <w:bodyDiv w:val="1"/>
      <w:marLeft w:val="0"/>
      <w:marRight w:val="0"/>
      <w:marTop w:val="0"/>
      <w:marBottom w:val="0"/>
      <w:divBdr>
        <w:top w:val="none" w:sz="0" w:space="0" w:color="auto"/>
        <w:left w:val="none" w:sz="0" w:space="0" w:color="auto"/>
        <w:bottom w:val="none" w:sz="0" w:space="0" w:color="auto"/>
        <w:right w:val="none" w:sz="0" w:space="0" w:color="auto"/>
      </w:divBdr>
      <w:divsChild>
        <w:div w:id="1808087404">
          <w:marLeft w:val="0"/>
          <w:marRight w:val="0"/>
          <w:marTop w:val="240"/>
          <w:marBottom w:val="240"/>
          <w:divBdr>
            <w:top w:val="none" w:sz="0" w:space="0" w:color="auto"/>
            <w:left w:val="none" w:sz="0" w:space="0" w:color="auto"/>
            <w:bottom w:val="none" w:sz="0" w:space="0" w:color="auto"/>
            <w:right w:val="none" w:sz="0" w:space="0" w:color="auto"/>
          </w:divBdr>
        </w:div>
        <w:div w:id="142939295">
          <w:marLeft w:val="0"/>
          <w:marRight w:val="0"/>
          <w:marTop w:val="240"/>
          <w:marBottom w:val="240"/>
          <w:divBdr>
            <w:top w:val="none" w:sz="0" w:space="0" w:color="auto"/>
            <w:left w:val="none" w:sz="0" w:space="0" w:color="auto"/>
            <w:bottom w:val="none" w:sz="0" w:space="0" w:color="auto"/>
            <w:right w:val="none" w:sz="0" w:space="0" w:color="auto"/>
          </w:divBdr>
        </w:div>
      </w:divsChild>
    </w:div>
    <w:div w:id="394165597">
      <w:bodyDiv w:val="1"/>
      <w:marLeft w:val="0"/>
      <w:marRight w:val="0"/>
      <w:marTop w:val="0"/>
      <w:marBottom w:val="0"/>
      <w:divBdr>
        <w:top w:val="none" w:sz="0" w:space="0" w:color="auto"/>
        <w:left w:val="none" w:sz="0" w:space="0" w:color="auto"/>
        <w:bottom w:val="none" w:sz="0" w:space="0" w:color="auto"/>
        <w:right w:val="none" w:sz="0" w:space="0" w:color="auto"/>
      </w:divBdr>
    </w:div>
    <w:div w:id="410930331">
      <w:bodyDiv w:val="1"/>
      <w:marLeft w:val="0"/>
      <w:marRight w:val="0"/>
      <w:marTop w:val="0"/>
      <w:marBottom w:val="0"/>
      <w:divBdr>
        <w:top w:val="none" w:sz="0" w:space="0" w:color="auto"/>
        <w:left w:val="none" w:sz="0" w:space="0" w:color="auto"/>
        <w:bottom w:val="none" w:sz="0" w:space="0" w:color="auto"/>
        <w:right w:val="none" w:sz="0" w:space="0" w:color="auto"/>
      </w:divBdr>
    </w:div>
    <w:div w:id="579758516">
      <w:bodyDiv w:val="1"/>
      <w:marLeft w:val="0"/>
      <w:marRight w:val="0"/>
      <w:marTop w:val="0"/>
      <w:marBottom w:val="0"/>
      <w:divBdr>
        <w:top w:val="none" w:sz="0" w:space="0" w:color="auto"/>
        <w:left w:val="none" w:sz="0" w:space="0" w:color="auto"/>
        <w:bottom w:val="none" w:sz="0" w:space="0" w:color="auto"/>
        <w:right w:val="none" w:sz="0" w:space="0" w:color="auto"/>
      </w:divBdr>
      <w:divsChild>
        <w:div w:id="2009014898">
          <w:marLeft w:val="0"/>
          <w:marRight w:val="0"/>
          <w:marTop w:val="240"/>
          <w:marBottom w:val="240"/>
          <w:divBdr>
            <w:top w:val="none" w:sz="0" w:space="0" w:color="auto"/>
            <w:left w:val="none" w:sz="0" w:space="0" w:color="auto"/>
            <w:bottom w:val="none" w:sz="0" w:space="0" w:color="auto"/>
            <w:right w:val="none" w:sz="0" w:space="0" w:color="auto"/>
          </w:divBdr>
        </w:div>
        <w:div w:id="177349989">
          <w:marLeft w:val="0"/>
          <w:marRight w:val="0"/>
          <w:marTop w:val="240"/>
          <w:marBottom w:val="240"/>
          <w:divBdr>
            <w:top w:val="none" w:sz="0" w:space="0" w:color="auto"/>
            <w:left w:val="none" w:sz="0" w:space="0" w:color="auto"/>
            <w:bottom w:val="none" w:sz="0" w:space="0" w:color="auto"/>
            <w:right w:val="none" w:sz="0" w:space="0" w:color="auto"/>
          </w:divBdr>
        </w:div>
      </w:divsChild>
    </w:div>
    <w:div w:id="600794017">
      <w:bodyDiv w:val="1"/>
      <w:marLeft w:val="0"/>
      <w:marRight w:val="0"/>
      <w:marTop w:val="0"/>
      <w:marBottom w:val="0"/>
      <w:divBdr>
        <w:top w:val="none" w:sz="0" w:space="0" w:color="auto"/>
        <w:left w:val="none" w:sz="0" w:space="0" w:color="auto"/>
        <w:bottom w:val="none" w:sz="0" w:space="0" w:color="auto"/>
        <w:right w:val="none" w:sz="0" w:space="0" w:color="auto"/>
      </w:divBdr>
      <w:divsChild>
        <w:div w:id="783770271">
          <w:marLeft w:val="0"/>
          <w:marRight w:val="0"/>
          <w:marTop w:val="0"/>
          <w:marBottom w:val="0"/>
          <w:divBdr>
            <w:top w:val="none" w:sz="0" w:space="0" w:color="auto"/>
            <w:left w:val="none" w:sz="0" w:space="0" w:color="auto"/>
            <w:bottom w:val="none" w:sz="0" w:space="0" w:color="auto"/>
            <w:right w:val="none" w:sz="0" w:space="0" w:color="auto"/>
          </w:divBdr>
        </w:div>
        <w:div w:id="790395611">
          <w:marLeft w:val="0"/>
          <w:marRight w:val="0"/>
          <w:marTop w:val="0"/>
          <w:marBottom w:val="0"/>
          <w:divBdr>
            <w:top w:val="none" w:sz="0" w:space="0" w:color="auto"/>
            <w:left w:val="none" w:sz="0" w:space="0" w:color="auto"/>
            <w:bottom w:val="none" w:sz="0" w:space="0" w:color="auto"/>
            <w:right w:val="none" w:sz="0" w:space="0" w:color="auto"/>
          </w:divBdr>
        </w:div>
        <w:div w:id="1411930450">
          <w:marLeft w:val="0"/>
          <w:marRight w:val="0"/>
          <w:marTop w:val="0"/>
          <w:marBottom w:val="0"/>
          <w:divBdr>
            <w:top w:val="none" w:sz="0" w:space="0" w:color="auto"/>
            <w:left w:val="none" w:sz="0" w:space="0" w:color="auto"/>
            <w:bottom w:val="none" w:sz="0" w:space="0" w:color="auto"/>
            <w:right w:val="none" w:sz="0" w:space="0" w:color="auto"/>
          </w:divBdr>
        </w:div>
        <w:div w:id="1722751840">
          <w:marLeft w:val="0"/>
          <w:marRight w:val="0"/>
          <w:marTop w:val="0"/>
          <w:marBottom w:val="0"/>
          <w:divBdr>
            <w:top w:val="none" w:sz="0" w:space="0" w:color="auto"/>
            <w:left w:val="none" w:sz="0" w:space="0" w:color="auto"/>
            <w:bottom w:val="none" w:sz="0" w:space="0" w:color="auto"/>
            <w:right w:val="none" w:sz="0" w:space="0" w:color="auto"/>
          </w:divBdr>
        </w:div>
      </w:divsChild>
    </w:div>
    <w:div w:id="622544012">
      <w:bodyDiv w:val="1"/>
      <w:marLeft w:val="0"/>
      <w:marRight w:val="0"/>
      <w:marTop w:val="0"/>
      <w:marBottom w:val="0"/>
      <w:divBdr>
        <w:top w:val="none" w:sz="0" w:space="0" w:color="auto"/>
        <w:left w:val="none" w:sz="0" w:space="0" w:color="auto"/>
        <w:bottom w:val="none" w:sz="0" w:space="0" w:color="auto"/>
        <w:right w:val="none" w:sz="0" w:space="0" w:color="auto"/>
      </w:divBdr>
      <w:divsChild>
        <w:div w:id="1338654900">
          <w:marLeft w:val="0"/>
          <w:marRight w:val="0"/>
          <w:marTop w:val="240"/>
          <w:marBottom w:val="240"/>
          <w:divBdr>
            <w:top w:val="none" w:sz="0" w:space="0" w:color="auto"/>
            <w:left w:val="none" w:sz="0" w:space="0" w:color="auto"/>
            <w:bottom w:val="none" w:sz="0" w:space="0" w:color="auto"/>
            <w:right w:val="none" w:sz="0" w:space="0" w:color="auto"/>
          </w:divBdr>
        </w:div>
        <w:div w:id="1176722866">
          <w:marLeft w:val="0"/>
          <w:marRight w:val="0"/>
          <w:marTop w:val="240"/>
          <w:marBottom w:val="240"/>
          <w:divBdr>
            <w:top w:val="none" w:sz="0" w:space="0" w:color="auto"/>
            <w:left w:val="none" w:sz="0" w:space="0" w:color="auto"/>
            <w:bottom w:val="none" w:sz="0" w:space="0" w:color="auto"/>
            <w:right w:val="none" w:sz="0" w:space="0" w:color="auto"/>
          </w:divBdr>
        </w:div>
        <w:div w:id="422654660">
          <w:marLeft w:val="0"/>
          <w:marRight w:val="0"/>
          <w:marTop w:val="240"/>
          <w:marBottom w:val="240"/>
          <w:divBdr>
            <w:top w:val="none" w:sz="0" w:space="0" w:color="auto"/>
            <w:left w:val="none" w:sz="0" w:space="0" w:color="auto"/>
            <w:bottom w:val="none" w:sz="0" w:space="0" w:color="auto"/>
            <w:right w:val="none" w:sz="0" w:space="0" w:color="auto"/>
          </w:divBdr>
        </w:div>
      </w:divsChild>
    </w:div>
    <w:div w:id="645167478">
      <w:bodyDiv w:val="1"/>
      <w:marLeft w:val="0"/>
      <w:marRight w:val="0"/>
      <w:marTop w:val="0"/>
      <w:marBottom w:val="0"/>
      <w:divBdr>
        <w:top w:val="none" w:sz="0" w:space="0" w:color="auto"/>
        <w:left w:val="none" w:sz="0" w:space="0" w:color="auto"/>
        <w:bottom w:val="none" w:sz="0" w:space="0" w:color="auto"/>
        <w:right w:val="none" w:sz="0" w:space="0" w:color="auto"/>
      </w:divBdr>
    </w:div>
    <w:div w:id="671378673">
      <w:bodyDiv w:val="1"/>
      <w:marLeft w:val="0"/>
      <w:marRight w:val="0"/>
      <w:marTop w:val="0"/>
      <w:marBottom w:val="0"/>
      <w:divBdr>
        <w:top w:val="none" w:sz="0" w:space="0" w:color="auto"/>
        <w:left w:val="none" w:sz="0" w:space="0" w:color="auto"/>
        <w:bottom w:val="none" w:sz="0" w:space="0" w:color="auto"/>
        <w:right w:val="none" w:sz="0" w:space="0" w:color="auto"/>
      </w:divBdr>
    </w:div>
    <w:div w:id="679504955">
      <w:bodyDiv w:val="1"/>
      <w:marLeft w:val="0"/>
      <w:marRight w:val="0"/>
      <w:marTop w:val="0"/>
      <w:marBottom w:val="0"/>
      <w:divBdr>
        <w:top w:val="none" w:sz="0" w:space="0" w:color="auto"/>
        <w:left w:val="none" w:sz="0" w:space="0" w:color="auto"/>
        <w:bottom w:val="none" w:sz="0" w:space="0" w:color="auto"/>
        <w:right w:val="none" w:sz="0" w:space="0" w:color="auto"/>
      </w:divBdr>
    </w:div>
    <w:div w:id="700009470">
      <w:bodyDiv w:val="1"/>
      <w:marLeft w:val="0"/>
      <w:marRight w:val="0"/>
      <w:marTop w:val="0"/>
      <w:marBottom w:val="0"/>
      <w:divBdr>
        <w:top w:val="none" w:sz="0" w:space="0" w:color="auto"/>
        <w:left w:val="none" w:sz="0" w:space="0" w:color="auto"/>
        <w:bottom w:val="none" w:sz="0" w:space="0" w:color="auto"/>
        <w:right w:val="none" w:sz="0" w:space="0" w:color="auto"/>
      </w:divBdr>
    </w:div>
    <w:div w:id="806700488">
      <w:bodyDiv w:val="1"/>
      <w:marLeft w:val="0"/>
      <w:marRight w:val="0"/>
      <w:marTop w:val="0"/>
      <w:marBottom w:val="0"/>
      <w:divBdr>
        <w:top w:val="none" w:sz="0" w:space="0" w:color="auto"/>
        <w:left w:val="none" w:sz="0" w:space="0" w:color="auto"/>
        <w:bottom w:val="none" w:sz="0" w:space="0" w:color="auto"/>
        <w:right w:val="none" w:sz="0" w:space="0" w:color="auto"/>
      </w:divBdr>
      <w:divsChild>
        <w:div w:id="1054545979">
          <w:marLeft w:val="0"/>
          <w:marRight w:val="0"/>
          <w:marTop w:val="0"/>
          <w:marBottom w:val="0"/>
          <w:divBdr>
            <w:top w:val="none" w:sz="0" w:space="0" w:color="auto"/>
            <w:left w:val="none" w:sz="0" w:space="0" w:color="auto"/>
            <w:bottom w:val="none" w:sz="0" w:space="0" w:color="auto"/>
            <w:right w:val="none" w:sz="0" w:space="0" w:color="auto"/>
          </w:divBdr>
        </w:div>
      </w:divsChild>
    </w:div>
    <w:div w:id="812872915">
      <w:bodyDiv w:val="1"/>
      <w:marLeft w:val="0"/>
      <w:marRight w:val="0"/>
      <w:marTop w:val="0"/>
      <w:marBottom w:val="0"/>
      <w:divBdr>
        <w:top w:val="none" w:sz="0" w:space="0" w:color="auto"/>
        <w:left w:val="none" w:sz="0" w:space="0" w:color="auto"/>
        <w:bottom w:val="none" w:sz="0" w:space="0" w:color="auto"/>
        <w:right w:val="none" w:sz="0" w:space="0" w:color="auto"/>
      </w:divBdr>
      <w:divsChild>
        <w:div w:id="1575624080">
          <w:marLeft w:val="0"/>
          <w:marRight w:val="0"/>
          <w:marTop w:val="240"/>
          <w:marBottom w:val="240"/>
          <w:divBdr>
            <w:top w:val="none" w:sz="0" w:space="0" w:color="auto"/>
            <w:left w:val="none" w:sz="0" w:space="0" w:color="auto"/>
            <w:bottom w:val="none" w:sz="0" w:space="0" w:color="auto"/>
            <w:right w:val="none" w:sz="0" w:space="0" w:color="auto"/>
          </w:divBdr>
        </w:div>
        <w:div w:id="905603798">
          <w:marLeft w:val="0"/>
          <w:marRight w:val="0"/>
          <w:marTop w:val="240"/>
          <w:marBottom w:val="240"/>
          <w:divBdr>
            <w:top w:val="none" w:sz="0" w:space="0" w:color="auto"/>
            <w:left w:val="none" w:sz="0" w:space="0" w:color="auto"/>
            <w:bottom w:val="none" w:sz="0" w:space="0" w:color="auto"/>
            <w:right w:val="none" w:sz="0" w:space="0" w:color="auto"/>
          </w:divBdr>
        </w:div>
        <w:div w:id="1102147456">
          <w:marLeft w:val="0"/>
          <w:marRight w:val="0"/>
          <w:marTop w:val="240"/>
          <w:marBottom w:val="240"/>
          <w:divBdr>
            <w:top w:val="none" w:sz="0" w:space="0" w:color="auto"/>
            <w:left w:val="none" w:sz="0" w:space="0" w:color="auto"/>
            <w:bottom w:val="none" w:sz="0" w:space="0" w:color="auto"/>
            <w:right w:val="none" w:sz="0" w:space="0" w:color="auto"/>
          </w:divBdr>
        </w:div>
        <w:div w:id="583149705">
          <w:marLeft w:val="0"/>
          <w:marRight w:val="0"/>
          <w:marTop w:val="240"/>
          <w:marBottom w:val="240"/>
          <w:divBdr>
            <w:top w:val="none" w:sz="0" w:space="0" w:color="auto"/>
            <w:left w:val="none" w:sz="0" w:space="0" w:color="auto"/>
            <w:bottom w:val="none" w:sz="0" w:space="0" w:color="auto"/>
            <w:right w:val="none" w:sz="0" w:space="0" w:color="auto"/>
          </w:divBdr>
        </w:div>
      </w:divsChild>
    </w:div>
    <w:div w:id="966544418">
      <w:bodyDiv w:val="1"/>
      <w:marLeft w:val="0"/>
      <w:marRight w:val="0"/>
      <w:marTop w:val="0"/>
      <w:marBottom w:val="0"/>
      <w:divBdr>
        <w:top w:val="none" w:sz="0" w:space="0" w:color="auto"/>
        <w:left w:val="none" w:sz="0" w:space="0" w:color="auto"/>
        <w:bottom w:val="none" w:sz="0" w:space="0" w:color="auto"/>
        <w:right w:val="none" w:sz="0" w:space="0" w:color="auto"/>
      </w:divBdr>
    </w:div>
    <w:div w:id="1078476608">
      <w:bodyDiv w:val="1"/>
      <w:marLeft w:val="0"/>
      <w:marRight w:val="0"/>
      <w:marTop w:val="0"/>
      <w:marBottom w:val="0"/>
      <w:divBdr>
        <w:top w:val="none" w:sz="0" w:space="0" w:color="auto"/>
        <w:left w:val="none" w:sz="0" w:space="0" w:color="auto"/>
        <w:bottom w:val="none" w:sz="0" w:space="0" w:color="auto"/>
        <w:right w:val="none" w:sz="0" w:space="0" w:color="auto"/>
      </w:divBdr>
    </w:div>
    <w:div w:id="1112089926">
      <w:bodyDiv w:val="1"/>
      <w:marLeft w:val="0"/>
      <w:marRight w:val="0"/>
      <w:marTop w:val="0"/>
      <w:marBottom w:val="0"/>
      <w:divBdr>
        <w:top w:val="none" w:sz="0" w:space="0" w:color="auto"/>
        <w:left w:val="none" w:sz="0" w:space="0" w:color="auto"/>
        <w:bottom w:val="none" w:sz="0" w:space="0" w:color="auto"/>
        <w:right w:val="none" w:sz="0" w:space="0" w:color="auto"/>
      </w:divBdr>
      <w:divsChild>
        <w:div w:id="319846546">
          <w:marLeft w:val="0"/>
          <w:marRight w:val="0"/>
          <w:marTop w:val="0"/>
          <w:marBottom w:val="0"/>
          <w:divBdr>
            <w:top w:val="none" w:sz="0" w:space="0" w:color="auto"/>
            <w:left w:val="none" w:sz="0" w:space="0" w:color="auto"/>
            <w:bottom w:val="none" w:sz="0" w:space="0" w:color="auto"/>
            <w:right w:val="none" w:sz="0" w:space="0" w:color="auto"/>
          </w:divBdr>
        </w:div>
        <w:div w:id="472137689">
          <w:marLeft w:val="0"/>
          <w:marRight w:val="0"/>
          <w:marTop w:val="0"/>
          <w:marBottom w:val="0"/>
          <w:divBdr>
            <w:top w:val="none" w:sz="0" w:space="0" w:color="auto"/>
            <w:left w:val="none" w:sz="0" w:space="0" w:color="auto"/>
            <w:bottom w:val="none" w:sz="0" w:space="0" w:color="auto"/>
            <w:right w:val="none" w:sz="0" w:space="0" w:color="auto"/>
          </w:divBdr>
        </w:div>
        <w:div w:id="522717441">
          <w:marLeft w:val="0"/>
          <w:marRight w:val="0"/>
          <w:marTop w:val="0"/>
          <w:marBottom w:val="0"/>
          <w:divBdr>
            <w:top w:val="none" w:sz="0" w:space="0" w:color="auto"/>
            <w:left w:val="none" w:sz="0" w:space="0" w:color="auto"/>
            <w:bottom w:val="none" w:sz="0" w:space="0" w:color="auto"/>
            <w:right w:val="none" w:sz="0" w:space="0" w:color="auto"/>
          </w:divBdr>
        </w:div>
        <w:div w:id="1688671956">
          <w:marLeft w:val="0"/>
          <w:marRight w:val="0"/>
          <w:marTop w:val="0"/>
          <w:marBottom w:val="0"/>
          <w:divBdr>
            <w:top w:val="none" w:sz="0" w:space="0" w:color="auto"/>
            <w:left w:val="none" w:sz="0" w:space="0" w:color="auto"/>
            <w:bottom w:val="none" w:sz="0" w:space="0" w:color="auto"/>
            <w:right w:val="none" w:sz="0" w:space="0" w:color="auto"/>
          </w:divBdr>
        </w:div>
      </w:divsChild>
    </w:div>
    <w:div w:id="1243836886">
      <w:bodyDiv w:val="1"/>
      <w:marLeft w:val="0"/>
      <w:marRight w:val="0"/>
      <w:marTop w:val="0"/>
      <w:marBottom w:val="0"/>
      <w:divBdr>
        <w:top w:val="none" w:sz="0" w:space="0" w:color="auto"/>
        <w:left w:val="none" w:sz="0" w:space="0" w:color="auto"/>
        <w:bottom w:val="none" w:sz="0" w:space="0" w:color="auto"/>
        <w:right w:val="none" w:sz="0" w:space="0" w:color="auto"/>
      </w:divBdr>
    </w:div>
    <w:div w:id="1335107393">
      <w:bodyDiv w:val="1"/>
      <w:marLeft w:val="0"/>
      <w:marRight w:val="0"/>
      <w:marTop w:val="0"/>
      <w:marBottom w:val="0"/>
      <w:divBdr>
        <w:top w:val="none" w:sz="0" w:space="0" w:color="auto"/>
        <w:left w:val="none" w:sz="0" w:space="0" w:color="auto"/>
        <w:bottom w:val="none" w:sz="0" w:space="0" w:color="auto"/>
        <w:right w:val="none" w:sz="0" w:space="0" w:color="auto"/>
      </w:divBdr>
      <w:divsChild>
        <w:div w:id="1654409275">
          <w:marLeft w:val="0"/>
          <w:marRight w:val="0"/>
          <w:marTop w:val="240"/>
          <w:marBottom w:val="240"/>
          <w:divBdr>
            <w:top w:val="none" w:sz="0" w:space="0" w:color="auto"/>
            <w:left w:val="none" w:sz="0" w:space="0" w:color="auto"/>
            <w:bottom w:val="none" w:sz="0" w:space="0" w:color="auto"/>
            <w:right w:val="none" w:sz="0" w:space="0" w:color="auto"/>
          </w:divBdr>
        </w:div>
        <w:div w:id="619724569">
          <w:marLeft w:val="0"/>
          <w:marRight w:val="0"/>
          <w:marTop w:val="240"/>
          <w:marBottom w:val="240"/>
          <w:divBdr>
            <w:top w:val="none" w:sz="0" w:space="0" w:color="auto"/>
            <w:left w:val="none" w:sz="0" w:space="0" w:color="auto"/>
            <w:bottom w:val="none" w:sz="0" w:space="0" w:color="auto"/>
            <w:right w:val="none" w:sz="0" w:space="0" w:color="auto"/>
          </w:divBdr>
        </w:div>
      </w:divsChild>
    </w:div>
    <w:div w:id="1364288143">
      <w:bodyDiv w:val="1"/>
      <w:marLeft w:val="0"/>
      <w:marRight w:val="0"/>
      <w:marTop w:val="0"/>
      <w:marBottom w:val="0"/>
      <w:divBdr>
        <w:top w:val="none" w:sz="0" w:space="0" w:color="auto"/>
        <w:left w:val="none" w:sz="0" w:space="0" w:color="auto"/>
        <w:bottom w:val="none" w:sz="0" w:space="0" w:color="auto"/>
        <w:right w:val="none" w:sz="0" w:space="0" w:color="auto"/>
      </w:divBdr>
    </w:div>
    <w:div w:id="1382366474">
      <w:bodyDiv w:val="1"/>
      <w:marLeft w:val="0"/>
      <w:marRight w:val="0"/>
      <w:marTop w:val="0"/>
      <w:marBottom w:val="0"/>
      <w:divBdr>
        <w:top w:val="none" w:sz="0" w:space="0" w:color="auto"/>
        <w:left w:val="none" w:sz="0" w:space="0" w:color="auto"/>
        <w:bottom w:val="none" w:sz="0" w:space="0" w:color="auto"/>
        <w:right w:val="none" w:sz="0" w:space="0" w:color="auto"/>
      </w:divBdr>
      <w:divsChild>
        <w:div w:id="377821738">
          <w:marLeft w:val="0"/>
          <w:marRight w:val="0"/>
          <w:marTop w:val="240"/>
          <w:marBottom w:val="240"/>
          <w:divBdr>
            <w:top w:val="none" w:sz="0" w:space="0" w:color="auto"/>
            <w:left w:val="none" w:sz="0" w:space="0" w:color="auto"/>
            <w:bottom w:val="none" w:sz="0" w:space="0" w:color="auto"/>
            <w:right w:val="none" w:sz="0" w:space="0" w:color="auto"/>
          </w:divBdr>
        </w:div>
      </w:divsChild>
    </w:div>
    <w:div w:id="1383480274">
      <w:bodyDiv w:val="1"/>
      <w:marLeft w:val="0"/>
      <w:marRight w:val="0"/>
      <w:marTop w:val="0"/>
      <w:marBottom w:val="0"/>
      <w:divBdr>
        <w:top w:val="none" w:sz="0" w:space="0" w:color="auto"/>
        <w:left w:val="none" w:sz="0" w:space="0" w:color="auto"/>
        <w:bottom w:val="none" w:sz="0" w:space="0" w:color="auto"/>
        <w:right w:val="none" w:sz="0" w:space="0" w:color="auto"/>
      </w:divBdr>
    </w:div>
    <w:div w:id="1394893973">
      <w:bodyDiv w:val="1"/>
      <w:marLeft w:val="0"/>
      <w:marRight w:val="0"/>
      <w:marTop w:val="0"/>
      <w:marBottom w:val="0"/>
      <w:divBdr>
        <w:top w:val="none" w:sz="0" w:space="0" w:color="auto"/>
        <w:left w:val="none" w:sz="0" w:space="0" w:color="auto"/>
        <w:bottom w:val="none" w:sz="0" w:space="0" w:color="auto"/>
        <w:right w:val="none" w:sz="0" w:space="0" w:color="auto"/>
      </w:divBdr>
    </w:div>
    <w:div w:id="1509901909">
      <w:bodyDiv w:val="1"/>
      <w:marLeft w:val="0"/>
      <w:marRight w:val="0"/>
      <w:marTop w:val="0"/>
      <w:marBottom w:val="0"/>
      <w:divBdr>
        <w:top w:val="none" w:sz="0" w:space="0" w:color="auto"/>
        <w:left w:val="none" w:sz="0" w:space="0" w:color="auto"/>
        <w:bottom w:val="none" w:sz="0" w:space="0" w:color="auto"/>
        <w:right w:val="none" w:sz="0" w:space="0" w:color="auto"/>
      </w:divBdr>
    </w:div>
    <w:div w:id="1635326390">
      <w:bodyDiv w:val="1"/>
      <w:marLeft w:val="0"/>
      <w:marRight w:val="0"/>
      <w:marTop w:val="0"/>
      <w:marBottom w:val="0"/>
      <w:divBdr>
        <w:top w:val="none" w:sz="0" w:space="0" w:color="auto"/>
        <w:left w:val="none" w:sz="0" w:space="0" w:color="auto"/>
        <w:bottom w:val="none" w:sz="0" w:space="0" w:color="auto"/>
        <w:right w:val="none" w:sz="0" w:space="0" w:color="auto"/>
      </w:divBdr>
    </w:div>
    <w:div w:id="1647007884">
      <w:bodyDiv w:val="1"/>
      <w:marLeft w:val="0"/>
      <w:marRight w:val="0"/>
      <w:marTop w:val="0"/>
      <w:marBottom w:val="0"/>
      <w:divBdr>
        <w:top w:val="none" w:sz="0" w:space="0" w:color="auto"/>
        <w:left w:val="none" w:sz="0" w:space="0" w:color="auto"/>
        <w:bottom w:val="none" w:sz="0" w:space="0" w:color="auto"/>
        <w:right w:val="none" w:sz="0" w:space="0" w:color="auto"/>
      </w:divBdr>
    </w:div>
    <w:div w:id="1733771859">
      <w:bodyDiv w:val="1"/>
      <w:marLeft w:val="0"/>
      <w:marRight w:val="0"/>
      <w:marTop w:val="0"/>
      <w:marBottom w:val="0"/>
      <w:divBdr>
        <w:top w:val="none" w:sz="0" w:space="0" w:color="auto"/>
        <w:left w:val="none" w:sz="0" w:space="0" w:color="auto"/>
        <w:bottom w:val="none" w:sz="0" w:space="0" w:color="auto"/>
        <w:right w:val="none" w:sz="0" w:space="0" w:color="auto"/>
      </w:divBdr>
    </w:div>
    <w:div w:id="1801340486">
      <w:bodyDiv w:val="1"/>
      <w:marLeft w:val="0"/>
      <w:marRight w:val="0"/>
      <w:marTop w:val="0"/>
      <w:marBottom w:val="0"/>
      <w:divBdr>
        <w:top w:val="none" w:sz="0" w:space="0" w:color="auto"/>
        <w:left w:val="none" w:sz="0" w:space="0" w:color="auto"/>
        <w:bottom w:val="none" w:sz="0" w:space="0" w:color="auto"/>
        <w:right w:val="none" w:sz="0" w:space="0" w:color="auto"/>
      </w:divBdr>
    </w:div>
    <w:div w:id="1817796795">
      <w:bodyDiv w:val="1"/>
      <w:marLeft w:val="0"/>
      <w:marRight w:val="0"/>
      <w:marTop w:val="0"/>
      <w:marBottom w:val="0"/>
      <w:divBdr>
        <w:top w:val="none" w:sz="0" w:space="0" w:color="auto"/>
        <w:left w:val="none" w:sz="0" w:space="0" w:color="auto"/>
        <w:bottom w:val="none" w:sz="0" w:space="0" w:color="auto"/>
        <w:right w:val="none" w:sz="0" w:space="0" w:color="auto"/>
      </w:divBdr>
    </w:div>
    <w:div w:id="1921713463">
      <w:bodyDiv w:val="1"/>
      <w:marLeft w:val="0"/>
      <w:marRight w:val="0"/>
      <w:marTop w:val="0"/>
      <w:marBottom w:val="0"/>
      <w:divBdr>
        <w:top w:val="none" w:sz="0" w:space="0" w:color="auto"/>
        <w:left w:val="none" w:sz="0" w:space="0" w:color="auto"/>
        <w:bottom w:val="none" w:sz="0" w:space="0" w:color="auto"/>
        <w:right w:val="none" w:sz="0" w:space="0" w:color="auto"/>
      </w:divBdr>
    </w:div>
    <w:div w:id="1981492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hyperlink" Target="https://jgcri.github.io/khan-etal_2022_tethysSSPRCP/index.html" TargetMode="Externa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doi.org/10.7910/DVN/VIQEAB" TargetMode="External"/><Relationship Id="rId25" Type="http://schemas.openxmlformats.org/officeDocument/2006/relationships/image" Target="media/image8.png"/><Relationship Id="rId33" Type="http://schemas.openxmlformats.org/officeDocument/2006/relationships/footer" Target="footer1.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5.png"/><Relationship Id="rId29" Type="http://schemas.openxmlformats.org/officeDocument/2006/relationships/hyperlink" Target="https://data.pnnl.gov/dataset/1322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7910/DVN/VIQEAB" TargetMode="External"/><Relationship Id="rId32" Type="http://schemas.openxmlformats.org/officeDocument/2006/relationships/hyperlink" Target="http://doi.org/10.5281/zenodo.3713378" TargetMode="Externa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hyperlink" Target="https://jgcri.github.io/khan-etal_2022_tethysSSPRCP/index.html" TargetMode="External"/><Relationship Id="rId28" Type="http://schemas.openxmlformats.org/officeDocument/2006/relationships/hyperlink" Target="https://doi.org/10.5281/zenodo.6399488" TargetMode="External"/><Relationship Id="rId36"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4.png"/><Relationship Id="rId31" Type="http://schemas.openxmlformats.org/officeDocument/2006/relationships/hyperlink" Target="https://data.pnnl.gov/dataset/13192" TargetMode="External"/><Relationship Id="rId4" Type="http://schemas.openxmlformats.org/officeDocument/2006/relationships/settings" Target="settings.xml"/><Relationship Id="rId9" Type="http://schemas.openxmlformats.org/officeDocument/2006/relationships/hyperlink" Target="https://jgcri.github.io/khan-etal_2022_tethysSSPRCP/" TargetMode="Externa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hyperlink" Target="https://doi.org/10.7910/DVN/VIQEAB" TargetMode="External"/><Relationship Id="rId30" Type="http://schemas.openxmlformats.org/officeDocument/2006/relationships/hyperlink" Target="http://doi.org/10.5281/zenodo.3713432" TargetMode="External"/><Relationship Id="rId35" Type="http://schemas.microsoft.com/office/2011/relationships/people" Target="people.xml"/><Relationship Id="rId8" Type="http://schemas.openxmlformats.org/officeDocument/2006/relationships/hyperlink" Target="https://doi.org/10.7910/DVN/VIQEA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395DD0-2A40-4591-91C4-FCFCB1603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10628</TotalTime>
  <Pages>26</Pages>
  <Words>30596</Words>
  <Characters>174399</Characters>
  <Application>Microsoft Office Word</Application>
  <DocSecurity>0</DocSecurity>
  <Lines>1453</Lines>
  <Paragraphs>409</Paragraphs>
  <ScaleCrop>false</ScaleCrop>
  <HeadingPairs>
    <vt:vector size="2" baseType="variant">
      <vt:variant>
        <vt:lpstr>Title</vt:lpstr>
      </vt:variant>
      <vt:variant>
        <vt:i4>1</vt:i4>
      </vt:variant>
    </vt:vector>
  </HeadingPairs>
  <TitlesOfParts>
    <vt:vector size="1" baseType="lpstr">
      <vt:lpstr>Data Descriptor Template</vt:lpstr>
    </vt:vector>
  </TitlesOfParts>
  <Company>Macmillan Publishing</Company>
  <LinksUpToDate>false</LinksUpToDate>
  <CharactersWithSpaces>204586</CharactersWithSpaces>
  <SharedDoc>false</SharedDoc>
  <HLinks>
    <vt:vector size="6" baseType="variant">
      <vt:variant>
        <vt:i4>8126496</vt:i4>
      </vt:variant>
      <vt:variant>
        <vt:i4>0</vt:i4>
      </vt:variant>
      <vt:variant>
        <vt:i4>0</vt:i4>
      </vt:variant>
      <vt:variant>
        <vt:i4>5</vt:i4>
      </vt:variant>
      <vt:variant>
        <vt:lpwstr>http://www.nature.com/scientificdata/for-authors/data-deposition-policies/</vt:lpwstr>
      </vt:variant>
      <vt:variant>
        <vt:lpwstr>recommended-repositories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Descriptor Template</dc:title>
  <dc:creator>andrew.hufton</dc:creator>
  <cp:lastModifiedBy>Thompson, Isaac F</cp:lastModifiedBy>
  <cp:revision>607</cp:revision>
  <cp:lastPrinted>2022-05-28T21:29:00Z</cp:lastPrinted>
  <dcterms:created xsi:type="dcterms:W3CDTF">2020-08-12T09:48:00Z</dcterms:created>
  <dcterms:modified xsi:type="dcterms:W3CDTF">2022-10-25T16:10:00Z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id="kU7URMb2"/&gt;&lt;style id="http://www.zotero.org/styles/nature" hasBibliography="1" bibliographyStyleHasBeenSet="1"/&gt;&lt;prefs&gt;&lt;pref name="fieldType" value="Field"/&gt;&lt;/prefs&gt;&lt;/data&gt;</vt:lpwstr>
  </property>
  <property fmtid="{D5CDD505-2E9C-101B-9397-08002B2CF9AE}" pid="3" name="GrammarlyDocumentId">
    <vt:lpwstr>085541fcf39d04c1bb2b6fc3754760bf8a8c678c91fccfd2b759b21659a78c7e</vt:lpwstr>
  </property>
</Properties>
</file>