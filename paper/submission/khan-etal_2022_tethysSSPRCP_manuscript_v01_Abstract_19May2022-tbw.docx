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6A348" w14:textId="77777777" w:rsidR="0003503E" w:rsidRDefault="0003503E" w:rsidP="006A42F1">
      <w:pPr>
        <w:rPr>
          <w:rFonts w:ascii="Arial" w:hAnsi="Arial" w:cs="Arial"/>
          <w:b/>
          <w:bCs/>
          <w:sz w:val="26"/>
          <w:szCs w:val="26"/>
        </w:rPr>
      </w:pPr>
      <w:r>
        <w:rPr>
          <w:rFonts w:ascii="Arial" w:hAnsi="Arial" w:cs="Arial"/>
          <w:b/>
          <w:bCs/>
          <w:sz w:val="26"/>
          <w:szCs w:val="26"/>
        </w:rPr>
        <w:t>Title</w:t>
      </w:r>
    </w:p>
    <w:p w14:paraId="2AC52ABC" w14:textId="51F64C5F" w:rsidR="00D56670" w:rsidRPr="0003503E" w:rsidRDefault="00D56670" w:rsidP="006A42F1">
      <w:r w:rsidRPr="00D56670">
        <w:t xml:space="preserve">Global monthly sectoral water </w:t>
      </w:r>
      <w:proofErr w:type="gramStart"/>
      <w:r w:rsidRPr="00D56670">
        <w:t>use</w:t>
      </w:r>
      <w:proofErr w:type="gramEnd"/>
      <w:r w:rsidRPr="00D56670">
        <w:t xml:space="preserve"> for 2010-2100 at 0.5° resolution across alternative futures</w:t>
      </w:r>
      <w:r w:rsidR="002033F1">
        <w:t xml:space="preserve"> </w:t>
      </w:r>
      <w:commentRangeStart w:id="0"/>
      <w:r w:rsidR="002033F1">
        <w:t>(</w:t>
      </w:r>
      <w:r w:rsidR="004C3B6C">
        <w:t>V</w:t>
      </w:r>
      <w:r w:rsidR="002033F1">
        <w:t>ersion 1)</w:t>
      </w:r>
      <w:commentRangeEnd w:id="0"/>
      <w:r w:rsidR="005265E1">
        <w:rPr>
          <w:rStyle w:val="CommentReference"/>
        </w:rPr>
        <w:commentReference w:id="0"/>
      </w:r>
      <w:r w:rsidR="002033F1">
        <w:t>.</w:t>
      </w:r>
    </w:p>
    <w:p w14:paraId="10B4955F" w14:textId="77777777" w:rsidR="006A42F1" w:rsidRPr="0033109F" w:rsidRDefault="006A42F1" w:rsidP="006A42F1">
      <w:pPr>
        <w:rPr>
          <w:i/>
        </w:rPr>
      </w:pPr>
    </w:p>
    <w:p w14:paraId="7AD310D6" w14:textId="77777777" w:rsidR="003A5F03" w:rsidRPr="0033109F" w:rsidRDefault="003A5F03" w:rsidP="006A42F1">
      <w:pPr>
        <w:pStyle w:val="Heading3"/>
        <w:spacing w:before="0" w:after="0"/>
      </w:pPr>
      <w:r w:rsidRPr="0033109F">
        <w:t>Authors</w:t>
      </w:r>
    </w:p>
    <w:p w14:paraId="0E39CBD8" w14:textId="2AC958E8" w:rsidR="00B2161C" w:rsidRPr="0033109F" w:rsidRDefault="0003503E" w:rsidP="006A42F1">
      <w:r>
        <w:t>Zarrar Khan</w:t>
      </w:r>
      <w:r w:rsidR="00B2161C" w:rsidRPr="0033109F">
        <w:rPr>
          <w:vertAlign w:val="superscript"/>
        </w:rPr>
        <w:t>1</w:t>
      </w:r>
      <w:r w:rsidR="00B2161C" w:rsidRPr="0033109F">
        <w:t>,</w:t>
      </w:r>
      <w:r>
        <w:t xml:space="preserve"> Isaac Thompson</w:t>
      </w:r>
      <w:r w:rsidRPr="0033109F">
        <w:rPr>
          <w:vertAlign w:val="superscript"/>
        </w:rPr>
        <w:t>1</w:t>
      </w:r>
      <w:r w:rsidRPr="0033109F">
        <w:t>,</w:t>
      </w:r>
      <w:r>
        <w:t xml:space="preserve"> Chris R. Vernon</w:t>
      </w:r>
      <w:r w:rsidRPr="0033109F">
        <w:rPr>
          <w:vertAlign w:val="superscript"/>
        </w:rPr>
        <w:t>1</w:t>
      </w:r>
      <w:r w:rsidRPr="0033109F">
        <w:t>,</w:t>
      </w:r>
      <w:r>
        <w:t xml:space="preserve"> Neal Graham</w:t>
      </w:r>
      <w:r w:rsidRPr="0033109F">
        <w:rPr>
          <w:vertAlign w:val="superscript"/>
        </w:rPr>
        <w:t>1</w:t>
      </w:r>
      <w:r w:rsidRPr="0033109F">
        <w:t>,</w:t>
      </w:r>
      <w:r>
        <w:t xml:space="preserve"> </w:t>
      </w:r>
      <w:del w:id="1" w:author="Wild, Thomas B" w:date="2022-05-09T20:40:00Z">
        <w:r w:rsidDel="005265E1">
          <w:delText xml:space="preserve">Tom </w:delText>
        </w:r>
      </w:del>
      <w:ins w:id="2" w:author="Wild, Thomas B" w:date="2022-05-09T20:40:00Z">
        <w:r w:rsidR="005265E1">
          <w:t xml:space="preserve">Thomas </w:t>
        </w:r>
      </w:ins>
      <w:r>
        <w:t>B. Wild</w:t>
      </w:r>
      <w:r w:rsidRPr="0033109F">
        <w:rPr>
          <w:vertAlign w:val="superscript"/>
        </w:rPr>
        <w:t>1</w:t>
      </w:r>
      <w:r w:rsidRPr="0033109F">
        <w:t>,</w:t>
      </w:r>
      <w:r>
        <w:t xml:space="preserve"> Min Chen</w:t>
      </w:r>
      <w:r w:rsidR="00600A65">
        <w:rPr>
          <w:vertAlign w:val="superscript"/>
        </w:rPr>
        <w:t>2</w:t>
      </w:r>
    </w:p>
    <w:p w14:paraId="5A4DD8BC" w14:textId="77777777" w:rsidR="00B2161C" w:rsidRPr="0033109F" w:rsidRDefault="00B2161C" w:rsidP="006A42F1"/>
    <w:p w14:paraId="77809822" w14:textId="77777777" w:rsidR="00B2161C" w:rsidRPr="0033109F" w:rsidRDefault="00B2161C" w:rsidP="006A42F1">
      <w:pPr>
        <w:rPr>
          <w:b/>
        </w:rPr>
      </w:pPr>
      <w:r w:rsidRPr="0033109F">
        <w:rPr>
          <w:b/>
        </w:rPr>
        <w:t>Affiliations</w:t>
      </w:r>
    </w:p>
    <w:p w14:paraId="1B594983" w14:textId="6EBF7180" w:rsidR="00B2161C" w:rsidRPr="00BA2167" w:rsidRDefault="00B2161C" w:rsidP="006A42F1">
      <w:pPr>
        <w:rPr>
          <w:lang w:val="en-US"/>
        </w:rPr>
      </w:pPr>
      <w:r w:rsidRPr="0033109F">
        <w:t xml:space="preserve">1. </w:t>
      </w:r>
      <w:r w:rsidR="00BA2167" w:rsidRPr="00BA2167">
        <w:t>Joint Global Change Research Institute, Pacific Northwest National Laboratory, 5825 University Research Ct., Suite 3500, College Park, MD, 20740, USA</w:t>
      </w:r>
    </w:p>
    <w:p w14:paraId="4B65F57D" w14:textId="47E7E522" w:rsidR="00B2161C" w:rsidRPr="0033109F" w:rsidRDefault="00B2161C" w:rsidP="00BA2167">
      <w:r w:rsidRPr="0033109F">
        <w:t xml:space="preserve">2. </w:t>
      </w:r>
      <w:r w:rsidR="00BA2167" w:rsidRPr="00BA2167">
        <w:t>Department of Forest and Wildlife Ecology</w:t>
      </w:r>
      <w:r w:rsidR="00BA2167">
        <w:t xml:space="preserve">, College of Agriculture &amp; Life Sciences, </w:t>
      </w:r>
      <w:r w:rsidR="00BA2167" w:rsidRPr="00BA2167">
        <w:t>University of Wisconsin – Madison</w:t>
      </w:r>
      <w:r w:rsidR="00BA2167">
        <w:t>, Russell Labs, 1630 Linden Drive, Madison, WI 53706</w:t>
      </w:r>
    </w:p>
    <w:p w14:paraId="2187A084" w14:textId="0FF7D15D" w:rsidR="00B2161C" w:rsidRPr="0033109F" w:rsidRDefault="00BA2167" w:rsidP="006A42F1">
      <w:r>
        <w:t>*</w:t>
      </w:r>
      <w:proofErr w:type="gramStart"/>
      <w:r w:rsidR="00B2161C" w:rsidRPr="0033109F">
        <w:t>corresponding</w:t>
      </w:r>
      <w:proofErr w:type="gramEnd"/>
      <w:r w:rsidR="00B2161C" w:rsidRPr="0033109F">
        <w:t xml:space="preserve"> author(s): </w:t>
      </w:r>
      <w:r w:rsidR="0003503E">
        <w:t>Zarrar Khan</w:t>
      </w:r>
      <w:r w:rsidR="00B2161C" w:rsidRPr="0033109F">
        <w:t xml:space="preserve"> (</w:t>
      </w:r>
      <w:r w:rsidR="0003503E">
        <w:t>Zarrar.khan</w:t>
      </w:r>
      <w:r w:rsidR="00B2161C" w:rsidRPr="0033109F">
        <w:t>@</w:t>
      </w:r>
      <w:r w:rsidR="0003503E">
        <w:t>pnnl.gov</w:t>
      </w:r>
      <w:r w:rsidR="00B2161C" w:rsidRPr="0033109F">
        <w:t>)</w:t>
      </w:r>
    </w:p>
    <w:p w14:paraId="6B25B534" w14:textId="77777777" w:rsidR="003A5F03" w:rsidRPr="0033109F" w:rsidRDefault="003A5F03" w:rsidP="006A42F1"/>
    <w:p w14:paraId="20A57026" w14:textId="77777777" w:rsidR="00C658AC" w:rsidRPr="0033109F" w:rsidRDefault="00C658AC" w:rsidP="006A42F1">
      <w:pPr>
        <w:pStyle w:val="Heading3"/>
        <w:spacing w:before="0" w:after="0"/>
      </w:pPr>
      <w:r w:rsidRPr="0033109F">
        <w:t>Abstract</w:t>
      </w:r>
    </w:p>
    <w:p w14:paraId="74FFB037" w14:textId="6ABFD711" w:rsidR="006A42F1" w:rsidRDefault="007B5022" w:rsidP="006A42F1">
      <w:pPr>
        <w:rPr>
          <w:ins w:id="3" w:author="Wild, Thomas B" w:date="2022-05-19T15:46:00Z"/>
        </w:rPr>
      </w:pPr>
      <w:r w:rsidRPr="007B5022">
        <w:t xml:space="preserve">Future sectoral-specific water withdrawals at a temporal resolution capable of representing patterns in seasonality and a commonly used spatial resolution are an important factor to consider for energy, water, </w:t>
      </w:r>
      <w:proofErr w:type="gramStart"/>
      <w:r w:rsidRPr="007B5022">
        <w:t>land</w:t>
      </w:r>
      <w:proofErr w:type="gramEnd"/>
      <w:r w:rsidRPr="007B5022">
        <w:t xml:space="preserve"> and environmental research. </w:t>
      </w:r>
      <w:r w:rsidRPr="00281E9A">
        <w:t xml:space="preserve">Projected water withdrawals that are harmonized with assumptions for alternate futures that capture socioeconomic and climatic variation are critical for many </w:t>
      </w:r>
      <w:proofErr w:type="spellStart"/>
      <w:r w:rsidRPr="00281E9A">
        <w:t>modeling</w:t>
      </w:r>
      <w:proofErr w:type="spellEnd"/>
      <w:r w:rsidRPr="00281E9A">
        <w:t xml:space="preserve"> studies on future global and regional dynamics. </w:t>
      </w:r>
      <w:r w:rsidRPr="007B5022">
        <w:t xml:space="preserve">Here we generate a novel global gridded water withdrawals dataset by coupling </w:t>
      </w:r>
      <w:ins w:id="4" w:author="Wild, Thomas B" w:date="2022-05-09T20:43:00Z">
        <w:r w:rsidR="00685DB5">
          <w:t xml:space="preserve">the </w:t>
        </w:r>
      </w:ins>
      <w:r w:rsidRPr="007B5022">
        <w:t>Global Change Analysis Model (GCAM) with a land use spatial downscaling model (Demeter), a global hydrologic framework (Xanthos)</w:t>
      </w:r>
      <w:ins w:id="5" w:author="Wild, Thomas B" w:date="2022-05-10T13:23:00Z">
        <w:r w:rsidR="00643F2B">
          <w:t>,</w:t>
        </w:r>
      </w:ins>
      <w:r w:rsidRPr="007B5022">
        <w:t xml:space="preserve"> and a water withdrawal downscaling model (Tethys) for the five Shared Socioeconomic Pathways (SSPs) and four Representative Concentration Pathways (RCPs) scenarios. The dataset provides sectoral monthly data at 0.5° resolution for years 2010 to 2100. The presented dataset will be useful for both global and regional analysis looking at the impacts of socioeconomic, climate and technological futures as well as in characterizing the uncertainties associated with these impacts.</w:t>
      </w:r>
    </w:p>
    <w:p w14:paraId="5CAA94B8" w14:textId="4AF35FE9" w:rsidR="00F12B78" w:rsidRDefault="00F12B78" w:rsidP="006A42F1">
      <w:pPr>
        <w:rPr>
          <w:ins w:id="6" w:author="Wild, Thomas B" w:date="2022-05-19T15:46:00Z"/>
        </w:rPr>
      </w:pPr>
    </w:p>
    <w:p w14:paraId="223AD5D5" w14:textId="1923579A" w:rsidR="00E84434" w:rsidRPr="005F2733" w:rsidRDefault="00F12B78" w:rsidP="006A42F1">
      <w:pPr>
        <w:rPr>
          <w:ins w:id="7" w:author="Wild, Thomas B" w:date="2022-05-19T16:01:00Z"/>
        </w:rPr>
      </w:pPr>
      <w:ins w:id="8" w:author="Wild, Thomas B" w:date="2022-05-19T15:46:00Z">
        <w:r w:rsidRPr="00DD1068">
          <w:t>W</w:t>
        </w:r>
        <w:r w:rsidRPr="00D204C9">
          <w:t xml:space="preserve">ater usage is </w:t>
        </w:r>
      </w:ins>
      <w:ins w:id="9" w:author="Wild, Thomas B" w:date="2022-05-19T15:48:00Z">
        <w:r w:rsidR="00CB140F" w:rsidRPr="00D204C9">
          <w:t>closel</w:t>
        </w:r>
        <w:r w:rsidR="00CB140F" w:rsidRPr="005464F9">
          <w:t>y</w:t>
        </w:r>
      </w:ins>
      <w:ins w:id="10" w:author="Wild, Thomas B" w:date="2022-05-19T15:46:00Z">
        <w:r w:rsidRPr="005F2733">
          <w:t xml:space="preserve"> linked with </w:t>
        </w:r>
      </w:ins>
      <w:ins w:id="11" w:author="Wild, Thomas B" w:date="2022-05-19T15:48:00Z">
        <w:r w:rsidR="00DD2862" w:rsidRPr="005F2733">
          <w:t>societal goa</w:t>
        </w:r>
        <w:r w:rsidR="00DD2862" w:rsidRPr="00286548">
          <w:t>ls</w:t>
        </w:r>
      </w:ins>
      <w:ins w:id="12" w:author="Wild, Thomas B" w:date="2022-05-19T16:16:00Z">
        <w:r w:rsidR="0010578B">
          <w:t xml:space="preserve"> that are both local and global in scale</w:t>
        </w:r>
      </w:ins>
      <w:ins w:id="13" w:author="Wild, Thomas B" w:date="2022-05-19T15:48:00Z">
        <w:r w:rsidR="00DD2862" w:rsidRPr="00286548">
          <w:t>, such as sustain</w:t>
        </w:r>
        <w:r w:rsidR="00DD2862" w:rsidRPr="00AA61F7">
          <w:t xml:space="preserve">able development and economic growth. </w:t>
        </w:r>
      </w:ins>
      <w:ins w:id="14" w:author="Wild, Thomas B" w:date="2022-05-19T15:56:00Z">
        <w:r w:rsidR="002856AB" w:rsidRPr="00AA61F7">
          <w:t>It is theref</w:t>
        </w:r>
        <w:r w:rsidR="002856AB" w:rsidRPr="00267FCE">
          <w:t>ore of value</w:t>
        </w:r>
      </w:ins>
      <w:ins w:id="15" w:author="Wild, Thomas B" w:date="2022-05-19T15:59:00Z">
        <w:r w:rsidR="005D280C" w:rsidRPr="00267FCE">
          <w:t>, partic</w:t>
        </w:r>
        <w:r w:rsidR="005D280C" w:rsidRPr="002065DE">
          <w:t>u</w:t>
        </w:r>
        <w:r w:rsidR="005D280C" w:rsidRPr="003047E6">
          <w:t>larly for</w:t>
        </w:r>
        <w:r w:rsidR="005D280C" w:rsidRPr="0010578B">
          <w:t xml:space="preserve"> long-term planning,</w:t>
        </w:r>
      </w:ins>
      <w:ins w:id="16" w:author="Wild, Thomas B" w:date="2022-05-19T15:56:00Z">
        <w:r w:rsidR="002856AB" w:rsidRPr="0010578B">
          <w:t xml:space="preserve"> to understand </w:t>
        </w:r>
        <w:r w:rsidR="00D0323B" w:rsidRPr="0010578B">
          <w:t>how future</w:t>
        </w:r>
      </w:ins>
      <w:ins w:id="17" w:author="Wild, Thomas B" w:date="2022-05-19T16:15:00Z">
        <w:r w:rsidR="003047E6">
          <w:t xml:space="preserve"> sectoral</w:t>
        </w:r>
      </w:ins>
      <w:ins w:id="18" w:author="Wild, Thomas B" w:date="2022-05-19T15:56:00Z">
        <w:r w:rsidR="00D0323B" w:rsidRPr="003047E6">
          <w:t xml:space="preserve"> water u</w:t>
        </w:r>
        <w:r w:rsidR="00D0323B" w:rsidRPr="0010578B">
          <w:t xml:space="preserve">sage </w:t>
        </w:r>
      </w:ins>
      <w:ins w:id="19" w:author="Wild, Thomas B" w:date="2022-05-19T15:59:00Z">
        <w:r w:rsidR="00D440E2" w:rsidRPr="0010578B">
          <w:t>could</w:t>
        </w:r>
      </w:ins>
      <w:ins w:id="20" w:author="Wild, Thomas B" w:date="2022-05-19T15:56:00Z">
        <w:r w:rsidR="00D0323B" w:rsidRPr="0010578B">
          <w:t xml:space="preserve"> evolve </w:t>
        </w:r>
      </w:ins>
      <w:ins w:id="21" w:author="Wild, Thomas B" w:date="2022-05-19T16:25:00Z">
        <w:r w:rsidR="00230DAB">
          <w:t xml:space="preserve">on </w:t>
        </w:r>
      </w:ins>
      <w:ins w:id="22" w:author="Wild, Thomas B" w:date="2022-05-19T16:16:00Z">
        <w:r w:rsidR="0010578B">
          <w:t>a global scale</w:t>
        </w:r>
      </w:ins>
      <w:ins w:id="23" w:author="Wild, Thomas B" w:date="2022-05-19T16:25:00Z">
        <w:r w:rsidR="00230DAB">
          <w:t xml:space="preserve"> </w:t>
        </w:r>
        <w:r w:rsidR="00230DAB" w:rsidRPr="0010578B">
          <w:t>at fine</w:t>
        </w:r>
        <w:r w:rsidR="00230DAB">
          <w:t xml:space="preserve"> </w:t>
        </w:r>
        <w:r w:rsidR="00230DAB" w:rsidRPr="00D204C9">
          <w:t>resolutio</w:t>
        </w:r>
        <w:r w:rsidR="00230DAB" w:rsidRPr="005464F9">
          <w:t>n</w:t>
        </w:r>
      </w:ins>
      <w:ins w:id="24" w:author="Wild, Thomas B" w:date="2022-05-19T16:00:00Z">
        <w:r w:rsidR="005D280C" w:rsidRPr="005F2733">
          <w:t>.</w:t>
        </w:r>
      </w:ins>
      <w:ins w:id="25" w:author="Wild, Thomas B" w:date="2022-05-19T15:56:00Z">
        <w:r w:rsidR="002856AB" w:rsidRPr="005F2733">
          <w:t xml:space="preserve"> </w:t>
        </w:r>
      </w:ins>
      <w:ins w:id="26" w:author="Wild, Thomas B" w:date="2022-05-19T15:49:00Z">
        <w:r w:rsidR="00CC3028" w:rsidRPr="005F2733">
          <w:t xml:space="preserve">But future water usage </w:t>
        </w:r>
        <w:r w:rsidR="00CC3028" w:rsidRPr="00286548">
          <w:t>could be strongly s</w:t>
        </w:r>
        <w:r w:rsidR="00CC3028" w:rsidRPr="00AA61F7">
          <w:t xml:space="preserve">haped by global forces, such as socioeconomic and </w:t>
        </w:r>
        <w:r w:rsidR="00CC3028" w:rsidRPr="00267FCE">
          <w:t xml:space="preserve">climate change, and </w:t>
        </w:r>
      </w:ins>
      <w:ins w:id="27" w:author="Wild, Thomas B" w:date="2022-05-19T15:52:00Z">
        <w:r w:rsidR="00045B60" w:rsidRPr="00267FCE">
          <w:t>the</w:t>
        </w:r>
      </w:ins>
      <w:ins w:id="28" w:author="Wild, Thomas B" w:date="2022-05-19T15:49:00Z">
        <w:r w:rsidR="00CC3028" w:rsidRPr="00267FCE">
          <w:t xml:space="preserve"> m</w:t>
        </w:r>
        <w:r w:rsidR="00CC3028" w:rsidRPr="002065DE">
          <w:t>u</w:t>
        </w:r>
        <w:r w:rsidR="00CC3028" w:rsidRPr="003047E6">
          <w:t>lti-secto</w:t>
        </w:r>
        <w:r w:rsidR="00CC3028" w:rsidRPr="0010578B">
          <w:t>r dynamic interactions</w:t>
        </w:r>
      </w:ins>
      <w:ins w:id="29" w:author="Wild, Thomas B" w:date="2022-05-19T15:52:00Z">
        <w:r w:rsidR="00045B60" w:rsidRPr="0010578B">
          <w:t xml:space="preserve"> those forces create</w:t>
        </w:r>
      </w:ins>
      <w:ins w:id="30" w:author="Wild, Thomas B" w:date="2022-05-19T16:25:00Z">
        <w:r w:rsidR="008A38DD" w:rsidRPr="002221A4">
          <w:rPr>
            <w:rPrChange w:id="31" w:author="Wild, Thomas B" w:date="2022-05-19T16:26:00Z">
              <w:rPr>
                <w:b/>
                <w:bCs/>
              </w:rPr>
            </w:rPrChange>
          </w:rPr>
          <w:t>.</w:t>
        </w:r>
        <w:r w:rsidR="008A38DD">
          <w:rPr>
            <w:b/>
            <w:bCs/>
          </w:rPr>
          <w:t xml:space="preserve"> </w:t>
        </w:r>
      </w:ins>
      <w:ins w:id="32" w:author="Wild, Thomas B" w:date="2022-05-19T16:26:00Z">
        <w:r w:rsidR="002221A4">
          <w:t>W</w:t>
        </w:r>
      </w:ins>
      <w:ins w:id="33" w:author="Wild, Thomas B" w:date="2022-05-19T16:03:00Z">
        <w:r w:rsidR="00E84434" w:rsidRPr="005F2733">
          <w:t xml:space="preserve">e generate a novel global gridded </w:t>
        </w:r>
      </w:ins>
      <w:ins w:id="34" w:author="Wild, Thomas B" w:date="2022-05-19T16:05:00Z">
        <w:r w:rsidR="00495BF4" w:rsidRPr="005F2733">
          <w:t xml:space="preserve">monthly </w:t>
        </w:r>
      </w:ins>
      <w:ins w:id="35" w:author="Wild, Thomas B" w:date="2022-05-19T16:04:00Z">
        <w:r w:rsidR="004351E7" w:rsidRPr="005F2733">
          <w:t xml:space="preserve">sectoral </w:t>
        </w:r>
      </w:ins>
      <w:ins w:id="36" w:author="Wild, Thomas B" w:date="2022-05-19T16:03:00Z">
        <w:r w:rsidR="00E84434" w:rsidRPr="005F2733">
          <w:t>water withdrawals dataset</w:t>
        </w:r>
      </w:ins>
      <w:ins w:id="37" w:author="Wild, Thomas B" w:date="2022-05-19T16:04:00Z">
        <w:r w:rsidR="004351E7" w:rsidRPr="005F2733">
          <w:t xml:space="preserve"> </w:t>
        </w:r>
        <w:r w:rsidR="004351E7" w:rsidRPr="00286548">
          <w:t>at 0.5° resolution for 2010</w:t>
        </w:r>
      </w:ins>
      <w:ins w:id="38" w:author="Wild, Thomas B" w:date="2022-05-19T16:26:00Z">
        <w:r w:rsidR="002221A4">
          <w:t>-</w:t>
        </w:r>
      </w:ins>
      <w:ins w:id="39" w:author="Wild, Thomas B" w:date="2022-05-19T16:04:00Z">
        <w:r w:rsidR="004351E7" w:rsidRPr="00286548">
          <w:t xml:space="preserve">2100 for a </w:t>
        </w:r>
      </w:ins>
      <w:ins w:id="40" w:author="Wild, Thomas B" w:date="2022-05-19T16:27:00Z">
        <w:r w:rsidR="006B55A3">
          <w:t xml:space="preserve">diverse </w:t>
        </w:r>
      </w:ins>
      <w:ins w:id="41" w:author="Wild, Thomas B" w:date="2022-05-19T16:04:00Z">
        <w:r w:rsidR="004351E7" w:rsidRPr="00286548">
          <w:t xml:space="preserve">range of </w:t>
        </w:r>
        <w:r w:rsidR="0001751E" w:rsidRPr="00286548">
          <w:t xml:space="preserve">75 </w:t>
        </w:r>
        <w:r w:rsidR="0001751E" w:rsidRPr="00AA61F7">
          <w:t>scenarios</w:t>
        </w:r>
        <w:r w:rsidR="0001751E" w:rsidRPr="00267FCE">
          <w:t>.</w:t>
        </w:r>
      </w:ins>
      <w:ins w:id="42" w:author="Wild, Thomas B" w:date="2022-05-19T16:05:00Z">
        <w:r w:rsidR="00495BF4" w:rsidRPr="00267FCE">
          <w:t xml:space="preserve"> </w:t>
        </w:r>
      </w:ins>
      <w:ins w:id="43" w:author="Wild, Thomas B" w:date="2022-05-19T16:27:00Z">
        <w:r w:rsidR="007A4C4D">
          <w:t>Our scenario repository is</w:t>
        </w:r>
      </w:ins>
      <w:ins w:id="44" w:author="Wild, Thomas B" w:date="2022-05-19T16:23:00Z">
        <w:r w:rsidR="00E5764B">
          <w:t xml:space="preserve"> harmonized with</w:t>
        </w:r>
        <w:r w:rsidR="00E5764B" w:rsidRPr="005F2733">
          <w:t xml:space="preserve"> the five Shared Socioeconomic Pathways (SSPs) and four Representative Concentration Pathways (RCPs) scenarios</w:t>
        </w:r>
      </w:ins>
      <w:ins w:id="45" w:author="Wild, Thomas B" w:date="2022-05-19T16:31:00Z">
        <w:r w:rsidR="00477882">
          <w:t xml:space="preserve"> to support its usa</w:t>
        </w:r>
      </w:ins>
      <w:ins w:id="46" w:author="Wild, Thomas B" w:date="2022-05-19T16:32:00Z">
        <w:r w:rsidR="00477882">
          <w:t xml:space="preserve">ge in </w:t>
        </w:r>
      </w:ins>
      <w:ins w:id="47" w:author="Wild, Thomas B" w:date="2022-05-19T16:23:00Z">
        <w:r w:rsidR="00E5764B" w:rsidRPr="005F2733">
          <w:t>studies</w:t>
        </w:r>
        <w:r w:rsidR="00E5764B">
          <w:t xml:space="preserve"> evaluating the implications of </w:t>
        </w:r>
        <w:r w:rsidR="001B7B0C">
          <w:t xml:space="preserve">uncertain </w:t>
        </w:r>
        <w:r w:rsidR="00E5764B" w:rsidRPr="00AA61F7">
          <w:t>human and earth</w:t>
        </w:r>
        <w:r w:rsidR="00E5764B" w:rsidRPr="00267FCE">
          <w:t xml:space="preserve"> system change</w:t>
        </w:r>
        <w:r w:rsidR="00E5764B" w:rsidRPr="005F2733">
          <w:t xml:space="preserve"> </w:t>
        </w:r>
        <w:r w:rsidR="00E5764B">
          <w:t>for</w:t>
        </w:r>
        <w:r w:rsidR="00E5764B" w:rsidRPr="005F2733">
          <w:t xml:space="preserve"> future global and regional dynamics.</w:t>
        </w:r>
        <w:r w:rsidR="00E5764B">
          <w:t xml:space="preserve"> </w:t>
        </w:r>
      </w:ins>
      <w:ins w:id="48" w:author="Wild, Thomas B" w:date="2022-05-19T16:10:00Z">
        <w:r w:rsidR="005F2733">
          <w:t>To generate the data, w</w:t>
        </w:r>
      </w:ins>
      <w:ins w:id="49" w:author="Wild, Thomas B" w:date="2022-05-19T16:06:00Z">
        <w:r w:rsidR="00AE1291" w:rsidRPr="005F2733">
          <w:t xml:space="preserve">e couple the </w:t>
        </w:r>
      </w:ins>
      <w:ins w:id="50" w:author="Wild, Thomas B" w:date="2022-05-19T16:05:00Z">
        <w:r w:rsidR="00495BF4" w:rsidRPr="005F2733">
          <w:t>Global Change Analysis Model (GCAM) with a land use spatial downscaling model (Demeter), a global hydrologic framework (Xanthos), and a water withdrawal downscaling model (Tethys)</w:t>
        </w:r>
      </w:ins>
      <w:ins w:id="51" w:author="Wild, Thomas B" w:date="2022-05-19T16:12:00Z">
        <w:r w:rsidR="00AA61F7">
          <w:t xml:space="preserve">. </w:t>
        </w:r>
      </w:ins>
    </w:p>
    <w:p w14:paraId="56D253A1" w14:textId="784905A6" w:rsidR="00F37216" w:rsidRDefault="00F37216" w:rsidP="006A42F1">
      <w:pPr>
        <w:rPr>
          <w:ins w:id="52" w:author="Wild, Thomas B" w:date="2022-05-19T16:01:00Z"/>
        </w:rPr>
      </w:pPr>
    </w:p>
    <w:p w14:paraId="593DAAC9" w14:textId="594B3066" w:rsidR="00B45395" w:rsidRDefault="00B45395" w:rsidP="006A42F1">
      <w:pPr>
        <w:rPr>
          <w:ins w:id="53" w:author="Wild, Thomas B" w:date="2022-05-19T15:50:00Z"/>
        </w:rPr>
      </w:pPr>
    </w:p>
    <w:p w14:paraId="348CA853" w14:textId="0B8D20BD" w:rsidR="00B45395" w:rsidDel="00A00A67" w:rsidRDefault="00B45395" w:rsidP="006A42F1">
      <w:pPr>
        <w:rPr>
          <w:del w:id="54" w:author="Wild, Thomas B" w:date="2022-05-19T16:06:00Z"/>
        </w:rPr>
      </w:pPr>
    </w:p>
    <w:p w14:paraId="2AD041BB" w14:textId="77777777" w:rsidR="007B5022" w:rsidRPr="0033109F" w:rsidRDefault="007B5022" w:rsidP="006A42F1"/>
    <w:p w14:paraId="10182A11" w14:textId="77777777" w:rsidR="00C658AC" w:rsidRPr="0033109F" w:rsidRDefault="00C658AC" w:rsidP="006A42F1">
      <w:pPr>
        <w:pStyle w:val="Heading3"/>
        <w:spacing w:before="0" w:after="0"/>
      </w:pPr>
      <w:r w:rsidRPr="0033109F">
        <w:t>Background &amp; Summary</w:t>
      </w:r>
    </w:p>
    <w:p w14:paraId="05D92904" w14:textId="3E8F7C52" w:rsidR="00A1125F" w:rsidRDefault="00A1125F" w:rsidP="00A1125F">
      <w:r>
        <w:t xml:space="preserve">This paper documents </w:t>
      </w:r>
      <w:r w:rsidR="006A5A80">
        <w:t>a</w:t>
      </w:r>
      <w:r>
        <w:t xml:space="preserve"> global monthly gridded (0.5</w:t>
      </w:r>
      <w:r>
        <w:rPr>
          <w:vertAlign w:val="superscript"/>
        </w:rPr>
        <w:t>o</w:t>
      </w:r>
      <w:r>
        <w:t xml:space="preserve"> resolution) sectoral water withdrawal and consumption dataset </w:t>
      </w:r>
      <w:ins w:id="55" w:author="Wild, Thomas B" w:date="2022-05-16T14:35:00Z">
        <w:r w:rsidR="00DD3E0E">
          <w:t>that contains conditional projections of</w:t>
        </w:r>
        <w:r w:rsidR="00CA7E75">
          <w:t xml:space="preserve"> water usage</w:t>
        </w:r>
      </w:ins>
      <w:ins w:id="56" w:author="Wild, Thomas B" w:date="2022-05-16T14:36:00Z">
        <w:r w:rsidR="00D07169">
          <w:t xml:space="preserve"> (from 2010 to 2100)</w:t>
        </w:r>
      </w:ins>
      <w:ins w:id="57" w:author="Wild, Thomas B" w:date="2022-05-16T14:35:00Z">
        <w:r w:rsidR="00DD3E0E">
          <w:t xml:space="preserve"> </w:t>
        </w:r>
      </w:ins>
      <w:r>
        <w:t>across a range of future socio-economic and climate scenarios</w:t>
      </w:r>
      <w:del w:id="58" w:author="Wild, Thomas B" w:date="2022-05-16T14:36:00Z">
        <w:r w:rsidDel="00D07169">
          <w:delText xml:space="preserve"> from 2010 to 2100</w:delText>
        </w:r>
      </w:del>
      <w:r>
        <w:t>.</w:t>
      </w:r>
      <w:r w:rsidR="00E503CF">
        <w:t xml:space="preserve"> </w:t>
      </w:r>
      <w:del w:id="59" w:author="Wild, Thomas B" w:date="2022-05-16T14:39:00Z">
        <w:r w:rsidR="00E503CF" w:rsidDel="008B0E22">
          <w:delText xml:space="preserve">The dataset was generated </w:delText>
        </w:r>
      </w:del>
      <w:ins w:id="60" w:author="Wild, Thomas B" w:date="2022-05-16T14:39:00Z">
        <w:r w:rsidR="008B0E22">
          <w:t xml:space="preserve">We generated this dataset </w:t>
        </w:r>
      </w:ins>
      <w:del w:id="61" w:author="Wild, Thomas B" w:date="2022-05-16T14:27:00Z">
        <w:r w:rsidR="00E503CF" w:rsidRPr="00431DB0" w:rsidDel="00691E6C">
          <w:delText xml:space="preserve">using </w:delText>
        </w:r>
      </w:del>
      <w:ins w:id="62" w:author="Wild, Thomas B" w:date="2022-05-16T14:27:00Z">
        <w:r w:rsidR="00691E6C">
          <w:t xml:space="preserve">by linking </w:t>
        </w:r>
      </w:ins>
      <w:ins w:id="63" w:author="Wild, Thomas B" w:date="2022-05-16T14:29:00Z">
        <w:r w:rsidR="004F04BA">
          <w:t xml:space="preserve">together multiple models </w:t>
        </w:r>
        <w:r w:rsidR="004F04BA">
          <w:lastRenderedPageBreak/>
          <w:t xml:space="preserve">and datasets </w:t>
        </w:r>
      </w:ins>
      <w:ins w:id="64" w:author="Wild, Thomas B" w:date="2022-05-16T14:30:00Z">
        <w:r w:rsidR="0056279D">
          <w:t xml:space="preserve">designed to explore </w:t>
        </w:r>
        <w:r w:rsidR="0032472E">
          <w:t xml:space="preserve">the dynamic interactions among energy, water, and land systems at global scale </w:t>
        </w:r>
        <w:r w:rsidR="001320A3">
          <w:t>and gridded resolution.</w:t>
        </w:r>
      </w:ins>
      <w:ins w:id="65" w:author="Wild, Thomas B" w:date="2022-05-16T14:38:00Z">
        <w:r w:rsidR="00594E32">
          <w:t xml:space="preserve"> Central to our </w:t>
        </w:r>
      </w:ins>
      <w:proofErr w:type="spellStart"/>
      <w:ins w:id="66" w:author="Wild, Thomas B" w:date="2022-05-16T14:40:00Z">
        <w:r w:rsidR="0084510C">
          <w:t>modeling</w:t>
        </w:r>
        <w:proofErr w:type="spellEnd"/>
        <w:r w:rsidR="0084510C">
          <w:t xml:space="preserve"> workflow</w:t>
        </w:r>
      </w:ins>
      <w:ins w:id="67" w:author="Wild, Thomas B" w:date="2022-05-16T14:38:00Z">
        <w:r w:rsidR="00594E32">
          <w:t xml:space="preserve"> is the Global Change Analysis Model (GCAM</w:t>
        </w:r>
      </w:ins>
      <w:ins w:id="68" w:author="Wild, Thomas B" w:date="2022-05-16T14:41:00Z">
        <w:r w:rsidR="00AD67AB" w:rsidRPr="00DA6F68">
          <w:fldChar w:fldCharType="begin"/>
        </w:r>
        <w:r w:rsidR="00AD67AB">
          <w:instrText xml:space="preserve"> ADDIN ZOTERO_ITEM CSL_CITATION {"citationID":"9qgp5igK","properties":{"formattedCitation":"\\super 2\\nosupersub{}","plainCitation":"2","noteIndex":0},"citationItems":[{"id":117,"uris":["http://zotero.org/users/2476381/items/JC7H6B2I"],"itemData":{"id":117,"type":"article-journal","abstract":"Future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AD67AB" w:rsidRPr="00DA6F68">
          <w:fldChar w:fldCharType="separate"/>
        </w:r>
        <w:r w:rsidR="00AD67AB" w:rsidRPr="00344AF1">
          <w:rPr>
            <w:rFonts w:cs="Calibri"/>
            <w:szCs w:val="24"/>
            <w:vertAlign w:val="superscript"/>
          </w:rPr>
          <w:t>2</w:t>
        </w:r>
        <w:r w:rsidR="00AD67AB" w:rsidRPr="00DA6F68">
          <w:fldChar w:fldCharType="end"/>
        </w:r>
      </w:ins>
      <w:ins w:id="69" w:author="Wild, Thomas B" w:date="2022-05-16T14:38:00Z">
        <w:r w:rsidR="00594E32">
          <w:t>)</w:t>
        </w:r>
      </w:ins>
      <w:ins w:id="70" w:author="Wild, Thomas B" w:date="2022-05-16T14:39:00Z">
        <w:r w:rsidR="00594E32">
          <w:t>,</w:t>
        </w:r>
      </w:ins>
      <w:ins w:id="71" w:author="Wild, Thomas B" w:date="2022-05-16T14:27:00Z">
        <w:r w:rsidR="00691E6C" w:rsidRPr="00431DB0">
          <w:t xml:space="preserve"> </w:t>
        </w:r>
      </w:ins>
      <w:ins w:id="72" w:author="Wild, Thomas B" w:date="2022-05-16T14:40:00Z">
        <w:r w:rsidR="0084510C" w:rsidRPr="00557BA8">
          <w:t xml:space="preserve">an integrated tool for exploring the </w:t>
        </w:r>
      </w:ins>
      <w:ins w:id="73" w:author="Wild, Thomas B" w:date="2022-05-16T14:42:00Z">
        <w:r w:rsidR="005F58D6">
          <w:t xml:space="preserve">coarse regional </w:t>
        </w:r>
      </w:ins>
      <w:ins w:id="74" w:author="Wild, Thomas B" w:date="2022-05-16T14:40:00Z">
        <w:r w:rsidR="0084510C" w:rsidRPr="00557BA8">
          <w:t>dynamics of the coupled human-Earth system and the response of this system to global change</w:t>
        </w:r>
        <w:r w:rsidR="0084510C">
          <w:t xml:space="preserve">, including human system and climate system changes into the future. </w:t>
        </w:r>
      </w:ins>
      <w:r w:rsidR="00E503CF" w:rsidRPr="00431DB0">
        <w:t>Tethys</w:t>
      </w:r>
      <w:r w:rsidR="009E7277" w:rsidRPr="00431DB0">
        <w:fldChar w:fldCharType="begin"/>
      </w:r>
      <w:r w:rsidR="009E7277" w:rsidRPr="00431DB0">
        <w:instrText xml:space="preserve"> ADDIN ZOTERO_ITEM CSL_CITATION {"citationID":"LbIFsPW1","properties":{"formattedCitation":"\\super 1\\nosupersub{}","plainCitation":"1","noteIndex":0},"citationItems":[{"id":8,"uris":["http://zotero.org/users/2476381/items/FVBGP4HC"],"itemData":{"id":8,"type":"article-journal","container-title":"Journal of Open Research Software","DOI":"10.5334/jors.197","ISSN":"2049-9647","language":"en","source":"Crossref","title":"Tethys – A Python Package for Spatial and Temporal Downscaling of Global Water Withdrawals","URL":"http://openresearchsoftware.metajnl.com/articles/10.5334/jors.197/","volume":"6","author":[{"family":"Li","given":"Xinya"},{"family":"Vernon","given":"Chris R."},{"family":"Hejazi","given":"Mohamad I."},{"family":"Link","given":"Robert P."},{"family":"Huang","given":"Zhongwei"},{"family":"Liu","given":"Lu"},{"family":"Feng","given":"Leyang"}],"accessed":{"date-parts":[["2019",7,26]]},"issued":{"date-parts":[["2018",2,9]]}}}],"schema":"https://github.com/citation-style-language/schema/raw/master/csl-citation.json"} </w:instrText>
      </w:r>
      <w:r w:rsidR="009E7277" w:rsidRPr="00431DB0">
        <w:fldChar w:fldCharType="separate"/>
      </w:r>
      <w:r w:rsidR="009E7277" w:rsidRPr="00431DB0">
        <w:rPr>
          <w:rFonts w:cs="Calibri"/>
          <w:szCs w:val="24"/>
          <w:vertAlign w:val="superscript"/>
        </w:rPr>
        <w:t>1</w:t>
      </w:r>
      <w:r w:rsidR="009E7277" w:rsidRPr="00431DB0">
        <w:fldChar w:fldCharType="end"/>
      </w:r>
      <w:r w:rsidR="009E7277" w:rsidRPr="00431DB0">
        <w:t xml:space="preserve"> </w:t>
      </w:r>
      <w:del w:id="75" w:author="Wild, Thomas B" w:date="2022-05-16T14:40:00Z">
        <w:r w:rsidR="00E503CF" w:rsidRPr="00431DB0" w:rsidDel="00AD67AB">
          <w:delText xml:space="preserve">to </w:delText>
        </w:r>
      </w:del>
      <w:ins w:id="76" w:author="Wild, Thomas B" w:date="2022-05-16T14:40:00Z">
        <w:r w:rsidR="00AD67AB">
          <w:t>then</w:t>
        </w:r>
        <w:r w:rsidR="00AD67AB" w:rsidRPr="00431DB0">
          <w:t xml:space="preserve"> </w:t>
        </w:r>
      </w:ins>
      <w:r w:rsidR="00E503CF" w:rsidRPr="00431DB0">
        <w:t>spatially</w:t>
      </w:r>
      <w:r w:rsidR="00E503CF">
        <w:t xml:space="preserve"> and temporally downscale</w:t>
      </w:r>
      <w:ins w:id="77" w:author="Wild, Thomas B" w:date="2022-05-16T14:40:00Z">
        <w:r w:rsidR="00AD67AB">
          <w:t>s</w:t>
        </w:r>
      </w:ins>
      <w:r w:rsidR="00E503CF">
        <w:t xml:space="preserve"> outputs from </w:t>
      </w:r>
      <w:del w:id="78" w:author="Wild, Thomas B" w:date="2022-05-16T14:41:00Z">
        <w:r w:rsidR="00E503CF" w:rsidDel="00AD67AB">
          <w:delText>th</w:delText>
        </w:r>
        <w:r w:rsidR="00E503CF" w:rsidRPr="00DA6F68" w:rsidDel="00AD67AB">
          <w:delText>e Global Change Analysis Model (</w:delText>
        </w:r>
      </w:del>
      <w:r w:rsidR="00E503CF" w:rsidRPr="00DA6F68">
        <w:t>GCAM</w:t>
      </w:r>
      <w:del w:id="79" w:author="Wild, Thomas B" w:date="2022-05-16T14:41:00Z">
        <w:r w:rsidR="00E503CF" w:rsidRPr="00DA6F68" w:rsidDel="00AD67AB">
          <w:delText>)</w:delText>
        </w:r>
        <w:r w:rsidR="00DA6F68" w:rsidRPr="00DA6F68" w:rsidDel="00AD67AB">
          <w:fldChar w:fldCharType="begin"/>
        </w:r>
        <w:r w:rsidR="00344AF1" w:rsidDel="00AD67AB">
          <w:delInstrText xml:space="preserve"> ADDIN ZOTERO_ITEM CSL_CITATION {"citationID":"9qgp5igK","properties":{"formattedCitation":"\\super 2\\nosupersub{}","plainCitation":"2","noteIndex":0},"citationItems":[{"id":117,"uris":["http://zotero.org/users/2476381/items/JC7H6B2I"],"itemData":{"id":117,"type":"article-journal","abstract":"Future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delInstrText>
        </w:r>
        <w:r w:rsidR="00DA6F68" w:rsidRPr="00DA6F68" w:rsidDel="00AD67AB">
          <w:fldChar w:fldCharType="separate"/>
        </w:r>
        <w:r w:rsidR="00344AF1" w:rsidRPr="00344AF1" w:rsidDel="00AD67AB">
          <w:rPr>
            <w:rFonts w:cs="Calibri"/>
            <w:szCs w:val="24"/>
            <w:vertAlign w:val="superscript"/>
          </w:rPr>
          <w:delText>2</w:delText>
        </w:r>
        <w:r w:rsidR="00DA6F68" w:rsidRPr="00DA6F68" w:rsidDel="00AD67AB">
          <w:fldChar w:fldCharType="end"/>
        </w:r>
      </w:del>
      <w:ins w:id="80" w:author="Wild, Thomas B" w:date="2022-05-16T14:42:00Z">
        <w:r w:rsidR="00A80D01">
          <w:t xml:space="preserve"> to </w:t>
        </w:r>
        <w:r w:rsidR="0067358F">
          <w:t>grid resolution.</w:t>
        </w:r>
      </w:ins>
      <w:r w:rsidR="00E503CF" w:rsidRPr="00DA6F68">
        <w:t xml:space="preserve"> </w:t>
      </w:r>
      <w:ins w:id="81" w:author="Wild, Thomas B" w:date="2022-05-16T14:43:00Z">
        <w:r w:rsidR="003F34AE">
          <w:t xml:space="preserve">We enhance </w:t>
        </w:r>
      </w:ins>
      <w:ins w:id="82" w:author="Wild, Thomas B" w:date="2022-05-16T14:45:00Z">
        <w:r w:rsidR="00BA5EA8">
          <w:t xml:space="preserve">Tethys’ projections of irrigation water usage by coupling it with </w:t>
        </w:r>
      </w:ins>
      <w:del w:id="83" w:author="Wild, Thomas B" w:date="2022-05-16T14:45:00Z">
        <w:r w:rsidR="00E503CF" w:rsidRPr="00DA6F68" w:rsidDel="00BA5EA8">
          <w:delText>coupled with land-use change projections from Demeter</w:delText>
        </w:r>
        <w:r w:rsidR="00DA6F68" w:rsidRPr="00DA6F68" w:rsidDel="00BA5EA8">
          <w:fldChar w:fldCharType="begin"/>
        </w:r>
        <w:r w:rsidR="00344AF1" w:rsidDel="00BA5EA8">
          <w:delInstrText xml:space="preserve"> ADDIN ZOTERO_ITEM CSL_CITATION {"citationID":"GCkicMp4","properties":{"formattedCitation":"\\super 3\\nosupersub{}","plainCitation":"3","noteIndex":0},"citationItems":[{"id":1400,"uris":["http://zotero.org/users/2476381/items/27BA5IHD"],"itemData":{"id":1400,"type":"article-journal","abstract":"Global future land use (LU) is an important input for Earth system models for projecting Earth system dynamics and is critical for many modeling studies on future global change. Here we generated a new global gridded LU dataset using the Global Change Analysis Model (GCAM) and a land use spatial downscaling model, named Demeter, under the five Shared Socioeconomic Pathways (SSPs) and four Representative Concentration Pathways (RCPs) scenarios. Compared to existing similar datasets, the presented dataset has a higher spatial resolution (0.05° × 0.05°) and spreads under a more comprehensive set of SSP-RCP scenarios (in total 15 scenarios), and considers uncertainties from the forcing climates. We compared our dataset with the Land Use Harmonization version 2 (LUH2) dataset and found our results are in general spatially consistent with LUH2. The presented dataset will be useful for global Earth system modeling studies, especially for the analysis of the impacts of land use and land cover change and socioeconomics, as well as the characterizing the uncertainties associated with these impacts.","container-title":"Scientific Data","DOI":"10.1038/s41597-020-00669-x","ISSN":"2052-4463","issue":"1","journalAbbreviation":"Sci Data","language":"en","note":"number: 1\npublisher: Nature Publishing Group","page":"320","source":"www.nature.com","title":"Global land use for 2015–2100 at 0.05° resolution under diverse socioeconomic and climate scenarios","volume":"7","author":[{"family":"Chen","given":"Min"},{"family":"Vernon","given":"Chris R."},{"family":"Graham","given":"Neal T."},{"family":"Hejazi","given":"Mohamad"},{"family":"Huang","given":"Maoyi"},{"family":"Cheng","given":"Yanyan"},{"family":"Calvin","given":"Katherine"}],"issued":{"date-parts":[["2020",10,2]]}}}],"schema":"https://github.com/citation-style-language/schema/raw/master/csl-citation.json"} </w:delInstrText>
        </w:r>
        <w:r w:rsidR="00DA6F68" w:rsidRPr="00DA6F68" w:rsidDel="00BA5EA8">
          <w:fldChar w:fldCharType="separate"/>
        </w:r>
        <w:r w:rsidR="00344AF1" w:rsidRPr="00344AF1" w:rsidDel="00BA5EA8">
          <w:rPr>
            <w:rFonts w:cs="Calibri"/>
            <w:szCs w:val="24"/>
            <w:vertAlign w:val="superscript"/>
          </w:rPr>
          <w:delText>3</w:delText>
        </w:r>
        <w:r w:rsidR="00DA6F68" w:rsidRPr="00DA6F68" w:rsidDel="00BA5EA8">
          <w:fldChar w:fldCharType="end"/>
        </w:r>
        <w:r w:rsidR="00E503CF" w:rsidDel="00BA5EA8">
          <w:delText xml:space="preserve">. </w:delText>
        </w:r>
        <w:commentRangeStart w:id="84"/>
        <w:r w:rsidR="00E503CF" w:rsidDel="00BA5EA8">
          <w:delText>GCAM</w:delText>
        </w:r>
      </w:del>
      <w:del w:id="85" w:author="Wild, Thomas B" w:date="2022-05-16T14:16:00Z">
        <w:r w:rsidR="00E503CF" w:rsidDel="000A63C6">
          <w:delText xml:space="preserve"> is an integrated assessment model </w:delText>
        </w:r>
        <w:commentRangeEnd w:id="84"/>
        <w:r w:rsidR="002427FA" w:rsidDel="000A63C6">
          <w:rPr>
            <w:rStyle w:val="CommentReference"/>
          </w:rPr>
          <w:commentReference w:id="84"/>
        </w:r>
        <w:r w:rsidR="00E503CF" w:rsidDel="000A63C6">
          <w:delText xml:space="preserve">and thus captures the impacts of both human and climate system changes in the future. </w:delText>
        </w:r>
      </w:del>
      <w:r w:rsidR="004F7DFC">
        <w:t>Demeter</w:t>
      </w:r>
      <w:ins w:id="86" w:author="Wild, Thomas B" w:date="2022-05-16T14:45:00Z">
        <w:r w:rsidR="00BA5EA8">
          <w:t>,</w:t>
        </w:r>
      </w:ins>
      <w:r w:rsidR="004F7DFC">
        <w:t xml:space="preserve"> </w:t>
      </w:r>
      <w:del w:id="87" w:author="Wild, Thomas B" w:date="2022-05-16T14:45:00Z">
        <w:r w:rsidR="004F7DFC" w:rsidDel="00BA5EA8">
          <w:delText xml:space="preserve">is </w:delText>
        </w:r>
      </w:del>
      <w:r w:rsidR="004F7DFC">
        <w:t xml:space="preserve">a </w:t>
      </w:r>
      <w:r w:rsidR="00EC40FC">
        <w:t>high-resolution</w:t>
      </w:r>
      <w:r w:rsidR="004F7DFC">
        <w:t xml:space="preserve"> downscaling model that uses GCAM outputs to calculate global gridded </w:t>
      </w:r>
      <w:commentRangeStart w:id="88"/>
      <w:r w:rsidR="004F7DFC">
        <w:t>monthly land-use chang</w:t>
      </w:r>
      <w:r w:rsidR="00C840E3">
        <w:t>e</w:t>
      </w:r>
      <w:commentRangeEnd w:id="88"/>
      <w:r w:rsidR="009B4775">
        <w:rPr>
          <w:rStyle w:val="CommentReference"/>
        </w:rPr>
        <w:commentReference w:id="88"/>
      </w:r>
      <w:r w:rsidR="00C840E3">
        <w:t xml:space="preserve">. With the combination of GCAM and Demeter, Tethys </w:t>
      </w:r>
      <w:proofErr w:type="gramStart"/>
      <w:r w:rsidR="00C840E3">
        <w:t>is able to</w:t>
      </w:r>
      <w:proofErr w:type="gramEnd"/>
      <w:r w:rsidR="00C840E3">
        <w:t xml:space="preserve"> project water withdrawal and consumption demands for 6 sectors (domestic, electricity generation, irrigation, livestock, industry and mining) with the irrigation sector further divided into 7 different crop types (biomass, corn, </w:t>
      </w:r>
      <w:proofErr w:type="spellStart"/>
      <w:r w:rsidR="00C840E3">
        <w:t>fiber</w:t>
      </w:r>
      <w:proofErr w:type="spellEnd"/>
      <w:r w:rsidR="00C840E3">
        <w:t xml:space="preserve"> crop, fodder grass, fodder herb, oil crops and miscellaneous crops). </w:t>
      </w:r>
      <w:r w:rsidR="00E503CF">
        <w:t>To capture a range of futures</w:t>
      </w:r>
      <w:ins w:id="89" w:author="Wild, Thomas B" w:date="2022-05-16T14:21:00Z">
        <w:r w:rsidR="000C4CDA">
          <w:t xml:space="preserve"> reflecting diverse global change across the human and Earth systems</w:t>
        </w:r>
      </w:ins>
      <w:r w:rsidR="00671986">
        <w:t xml:space="preserve">, </w:t>
      </w:r>
      <w:ins w:id="90" w:author="Wild, Thomas B" w:date="2022-05-16T14:21:00Z">
        <w:r w:rsidR="002006E8">
          <w:t xml:space="preserve">we used </w:t>
        </w:r>
      </w:ins>
      <w:r w:rsidR="00E503CF">
        <w:t>75 scenarios</w:t>
      </w:r>
      <w:r w:rsidR="00671986">
        <w:t xml:space="preserve"> </w:t>
      </w:r>
      <w:del w:id="91" w:author="Wild, Thomas B" w:date="2022-05-16T14:21:00Z">
        <w:r w:rsidR="00671986" w:rsidDel="002006E8">
          <w:delText xml:space="preserve">were used which </w:delText>
        </w:r>
      </w:del>
      <w:r w:rsidR="00E503CF">
        <w:t>comprised of a combination of 4 Representative Concentration Pathways (RCPs)</w:t>
      </w:r>
      <w:r w:rsidR="006B1CAC">
        <w:fldChar w:fldCharType="begin"/>
      </w:r>
      <w:r w:rsidR="006B1CAC">
        <w:instrText xml:space="preserve"> ADDIN ZOTERO_ITEM CSL_CITATION {"citationID":"vspIejIs","properties":{"formattedCitation":"\\super 4\\nosupersub{}","plainCitation":"4","noteIndex":0},"citationItems":[{"id":221,"uris":["http://zotero.org/users/2476381/items/FGDYG3N6"],"itemData":{"id":221,"type":"article-journal","abstract":"This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 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 × 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analysis.","container-title":"Climatic Change","DOI":"10.1007/s10584-011-0148-z","ISSN":"1573-1480","issue":"1","journalAbbreviation":"Climatic Change","language":"en","page":"5","source":"Springer Link","title":"The representative concentration pathways: an overview","title-short":"The representative concentration pathways","volume":"109","author":[{"family":"Vuuren","given":"Detlef P.","non-dropping-particle":"van"},{"family":"Edmonds","given":"Jae"},{"family":"Kainuma","given":"Mikiko"},{"family":"Riahi","given":"Keywan"},{"family":"Thomson","given":"Allison"},{"family":"Hibbard","given":"Kathy"},{"family":"Hurtt","given":"George C."},{"family":"Kram","given":"Tom"},{"family":"Krey","given":"Volker"},{"family":"Lamarque","given":"Jean-Francois"},{"family":"Masui","given":"Toshihiko"},{"family":"Meinshausen","given":"Malte"},{"family":"Nakicenovic","given":"Nebojsa"},{"family":"Smith","given":"Steven J."},{"family":"Rose","given":"Steven K."}],"issued":{"date-parts":[["2011",8,5]]}}}],"schema":"https://github.com/citation-style-language/schema/raw/master/csl-citation.json"} </w:instrText>
      </w:r>
      <w:r w:rsidR="006B1CAC">
        <w:fldChar w:fldCharType="separate"/>
      </w:r>
      <w:r w:rsidR="006B1CAC" w:rsidRPr="006B1CAC">
        <w:rPr>
          <w:rFonts w:cs="Calibri"/>
          <w:szCs w:val="24"/>
          <w:vertAlign w:val="superscript"/>
        </w:rPr>
        <w:t>4</w:t>
      </w:r>
      <w:r w:rsidR="006B1CAC">
        <w:fldChar w:fldCharType="end"/>
      </w:r>
      <w:r w:rsidR="00E503CF">
        <w:t>, 5 Shared Socioeconomic Pathways (SSPs)</w:t>
      </w:r>
      <w:r w:rsidR="006B1CAC">
        <w:fldChar w:fldCharType="begin"/>
      </w:r>
      <w:r w:rsidR="006B1CAC">
        <w:instrText xml:space="preserve"> ADDIN ZOTERO_ITEM CSL_CITATION {"citationID":"c6gLYgkb","properties":{"formattedCitation":"\\super 5\\nosupersub{}","plainCitation":"5","noteIndex":0},"citationItems":[{"id":12,"uris":["http://zotero.org/users/2476381/items/AT5FDCZ7"],"itemData":{"id":12,"type":"article-journal","abstract":"Long-term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ﬁve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Change","DOI":"10.1016/j.gloenvcha.2015.01.004","ISSN":"09593780","language":"en","page":"169-180","source":"Crossref","title":"The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schema":"https://github.com/citation-style-language/schema/raw/master/csl-citation.json"} </w:instrText>
      </w:r>
      <w:r w:rsidR="006B1CAC">
        <w:fldChar w:fldCharType="separate"/>
      </w:r>
      <w:r w:rsidR="006B1CAC" w:rsidRPr="006B1CAC">
        <w:rPr>
          <w:rFonts w:cs="Calibri"/>
          <w:szCs w:val="24"/>
          <w:vertAlign w:val="superscript"/>
        </w:rPr>
        <w:t>5</w:t>
      </w:r>
      <w:r w:rsidR="006B1CAC">
        <w:fldChar w:fldCharType="end"/>
      </w:r>
      <w:del w:id="92" w:author="Wild, Thomas B" w:date="2022-05-10T13:30:00Z">
        <w:r w:rsidR="00E503CF" w:rsidDel="00296199">
          <w:delText xml:space="preserve"> </w:delText>
        </w:r>
      </w:del>
      <w:ins w:id="93" w:author="Wild, Thomas B" w:date="2022-05-10T13:30:00Z">
        <w:r w:rsidR="00296199">
          <w:t xml:space="preserve">, </w:t>
        </w:r>
      </w:ins>
      <w:r w:rsidR="00E503CF">
        <w:t>and 5 Global Climate Models (GCMs)</w:t>
      </w:r>
      <w:r w:rsidR="00C952C5">
        <w:t xml:space="preserve"> </w:t>
      </w:r>
      <w:r w:rsidR="00EF2269">
        <w:t>as shown in</w:t>
      </w:r>
      <w:r w:rsidR="00EE32CC">
        <w:t xml:space="preserve"> </w:t>
      </w:r>
      <w:r w:rsidR="00EE32CC">
        <w:rPr>
          <w:highlight w:val="yellow"/>
        </w:rPr>
        <w:fldChar w:fldCharType="begin"/>
      </w:r>
      <w:r w:rsidR="00EE32CC">
        <w:instrText xml:space="preserve"> REF _Ref99541924 \h </w:instrText>
      </w:r>
      <w:r w:rsidR="00EE32CC">
        <w:rPr>
          <w:highlight w:val="yellow"/>
        </w:rPr>
      </w:r>
      <w:r w:rsidR="00EE32CC">
        <w:rPr>
          <w:highlight w:val="yellow"/>
        </w:rPr>
        <w:fldChar w:fldCharType="separate"/>
      </w:r>
      <w:r w:rsidR="00080F5D">
        <w:t xml:space="preserve">Figure </w:t>
      </w:r>
      <w:r w:rsidR="00080F5D">
        <w:rPr>
          <w:noProof/>
        </w:rPr>
        <w:t>1</w:t>
      </w:r>
      <w:r w:rsidR="00EE32CC">
        <w:rPr>
          <w:highlight w:val="yellow"/>
        </w:rPr>
        <w:fldChar w:fldCharType="end"/>
      </w:r>
      <w:r w:rsidR="00EF2269">
        <w:t>.</w:t>
      </w:r>
      <w:r w:rsidR="00EE32CC">
        <w:t xml:space="preserve"> 15 viable combinations of the SSPs and RCPs were combined with each of the 5 GCMs to arrive at the final 75 scenarios used.</w:t>
      </w:r>
      <w:r w:rsidR="00C952C5">
        <w:t xml:space="preserve"> Details on the GCMs</w:t>
      </w:r>
      <w:ins w:id="94" w:author="Wild, Thomas B" w:date="2022-05-10T13:32:00Z">
        <w:r w:rsidR="000976D5">
          <w:t>,</w:t>
        </w:r>
      </w:ins>
      <w:r w:rsidR="00C952C5">
        <w:t xml:space="preserve"> which are from the Inter-sectoral Impact Model Intercomparison Project (ISIMIP)</w:t>
      </w:r>
      <w:r w:rsidR="006B1CAC">
        <w:fldChar w:fldCharType="begin"/>
      </w:r>
      <w:r w:rsidR="006B1CAC">
        <w:instrText xml:space="preserve"> ADDIN ZOTERO_ITEM CSL_CITATION {"citationID":"VIRVjapm","properties":{"formattedCitation":"\\super 6\\nosupersub{}","plainCitation":"6","noteIndex":0},"citationItems":[{"id":11,"uris":["http://zotero.org/users/2476381/items/RVWJTPYJ"],"itemData":{"id":11,"type":"document","publisher":"Inter Sectoral Impact Model Intercomparison (ISIMIP)","title":"Inter Sectoral Impact Model Intercomparison (ISIMIP) - Input Data and Bias Correction","URL":"https://www.isimip.org/gettingstarted/","author":[{"literal":"ISIMIP"}],"issued":{"date-parts":[["2019"]]}}}],"schema":"https://github.com/citation-style-language/schema/raw/master/csl-citation.json"} </w:instrText>
      </w:r>
      <w:r w:rsidR="006B1CAC">
        <w:fldChar w:fldCharType="separate"/>
      </w:r>
      <w:r w:rsidR="006B1CAC" w:rsidRPr="006B1CAC">
        <w:rPr>
          <w:rFonts w:cs="Calibri"/>
          <w:szCs w:val="24"/>
          <w:vertAlign w:val="superscript"/>
        </w:rPr>
        <w:t>6</w:t>
      </w:r>
      <w:r w:rsidR="006B1CAC">
        <w:fldChar w:fldCharType="end"/>
      </w:r>
      <w:r w:rsidR="00C952C5">
        <w:t xml:space="preserve"> protocol 2b</w:t>
      </w:r>
      <w:ins w:id="95" w:author="Wild, Thomas B" w:date="2022-05-16T14:56:00Z">
        <w:r w:rsidR="00802ADE">
          <w:t xml:space="preserve"> </w:t>
        </w:r>
      </w:ins>
      <w:commentRangeStart w:id="96"/>
      <w:del w:id="97" w:author="Wild, Thomas B" w:date="2022-05-16T14:56:00Z">
        <w:r w:rsidR="00C952C5" w:rsidDel="00802ADE">
          <w:delText xml:space="preserve"> </w:delText>
        </w:r>
      </w:del>
      <w:r w:rsidR="00C952C5">
        <w:t xml:space="preserve">are provided </w:t>
      </w:r>
      <w:r w:rsidR="00C952C5" w:rsidRPr="00523D16">
        <w:t xml:space="preserve">in </w:t>
      </w:r>
      <w:r w:rsidR="00523D16" w:rsidRPr="00523D16">
        <w:t>Graham</w:t>
      </w:r>
      <w:r w:rsidR="00C952C5" w:rsidRPr="00523D16">
        <w:t xml:space="preserve"> et al. </w:t>
      </w:r>
      <w:r w:rsidR="00523D16" w:rsidRPr="00523D16">
        <w:t>2020</w:t>
      </w:r>
      <w:r w:rsidR="00523D16" w:rsidRPr="00523D16">
        <w:fldChar w:fldCharType="begin"/>
      </w:r>
      <w:r w:rsidR="00523D16" w:rsidRPr="00523D16">
        <w:instrText xml:space="preserve"> ADDIN ZOTERO_ITEM CSL_CITATION {"citationID":"jd4e4qwR","properties":{"formattedCitation":"\\super 2\\nosupersub{}","plainCitation":"2","noteIndex":0},"citationItems":[{"id":117,"uris":["http://zotero.org/users/2476381/items/JC7H6B2I"],"itemData":{"id":117,"type":"article-journal","abstract":"Future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523D16" w:rsidRPr="00523D16">
        <w:fldChar w:fldCharType="separate"/>
      </w:r>
      <w:r w:rsidR="00523D16" w:rsidRPr="00523D16">
        <w:rPr>
          <w:rFonts w:cs="Calibri"/>
          <w:szCs w:val="24"/>
          <w:vertAlign w:val="superscript"/>
        </w:rPr>
        <w:t>2</w:t>
      </w:r>
      <w:r w:rsidR="00523D16" w:rsidRPr="00523D16">
        <w:fldChar w:fldCharType="end"/>
      </w:r>
      <w:r w:rsidR="00C952C5" w:rsidRPr="00523D16">
        <w:t xml:space="preserve"> where the original data from the GCMs were used to run the GCAM simulations</w:t>
      </w:r>
      <w:r w:rsidR="00C952C5">
        <w:t xml:space="preserve">. </w:t>
      </w:r>
      <w:commentRangeEnd w:id="96"/>
      <w:r w:rsidR="00C6338C">
        <w:rPr>
          <w:rStyle w:val="CommentReference"/>
        </w:rPr>
        <w:commentReference w:id="96"/>
      </w:r>
    </w:p>
    <w:p w14:paraId="307CF492" w14:textId="75B16FBC" w:rsidR="000237CB" w:rsidRDefault="00C952C5" w:rsidP="00A1125F">
      <w:commentRangeStart w:id="98"/>
      <w:r>
        <w:rPr>
          <w:noProof/>
        </w:rPr>
        <w:drawing>
          <wp:inline distT="0" distB="0" distL="0" distR="0" wp14:anchorId="6DC8E898" wp14:editId="30C41A73">
            <wp:extent cx="5331295" cy="25717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a:extLst>
                        <a:ext uri="{28A0092B-C50C-407E-A947-70E740481C1C}">
                          <a14:useLocalDpi xmlns:a14="http://schemas.microsoft.com/office/drawing/2010/main" val="0"/>
                        </a:ext>
                      </a:extLst>
                    </a:blip>
                    <a:srcRect b="14263"/>
                    <a:stretch/>
                  </pic:blipFill>
                  <pic:spPr bwMode="auto">
                    <a:xfrm>
                      <a:off x="0" y="0"/>
                      <a:ext cx="5338527" cy="2575238"/>
                    </a:xfrm>
                    <a:prstGeom prst="rect">
                      <a:avLst/>
                    </a:prstGeom>
                    <a:noFill/>
                    <a:ln>
                      <a:noFill/>
                    </a:ln>
                    <a:extLst>
                      <a:ext uri="{53640926-AAD7-44D8-BBD7-CCE9431645EC}">
                        <a14:shadowObscured xmlns:a14="http://schemas.microsoft.com/office/drawing/2010/main"/>
                      </a:ext>
                    </a:extLst>
                  </pic:spPr>
                </pic:pic>
              </a:graphicData>
            </a:graphic>
          </wp:inline>
        </w:drawing>
      </w:r>
      <w:commentRangeEnd w:id="98"/>
      <w:r w:rsidR="00025021">
        <w:rPr>
          <w:rStyle w:val="CommentReference"/>
        </w:rPr>
        <w:commentReference w:id="98"/>
      </w:r>
    </w:p>
    <w:p w14:paraId="1B4E1116" w14:textId="77777777" w:rsidR="005B16A4" w:rsidRDefault="005B16A4" w:rsidP="00A1125F"/>
    <w:p w14:paraId="2355EC5C" w14:textId="6519F91C" w:rsidR="000237CB" w:rsidRDefault="000237CB" w:rsidP="000237CB">
      <w:pPr>
        <w:pStyle w:val="Caption"/>
      </w:pPr>
      <w:bookmarkStart w:id="99" w:name="_Ref99541924"/>
      <w:r>
        <w:t>F</w:t>
      </w:r>
      <w:ins w:id="100" w:author="Wild, Thomas B" w:date="2022-05-19T16:18:00Z">
        <w:r w:rsidR="0010578B">
          <w:t xml:space="preserve"> </w:t>
        </w:r>
      </w:ins>
      <w:proofErr w:type="spellStart"/>
      <w:r>
        <w:t>igure</w:t>
      </w:r>
      <w:proofErr w:type="spellEnd"/>
      <w:r>
        <w:t xml:space="preserve"> </w:t>
      </w:r>
      <w:r w:rsidR="00B059B3">
        <w:fldChar w:fldCharType="begin"/>
      </w:r>
      <w:r w:rsidR="00B059B3">
        <w:instrText xml:space="preserve"> SEQ Figure \* ARABIC </w:instrText>
      </w:r>
      <w:r w:rsidR="00B059B3">
        <w:fldChar w:fldCharType="separate"/>
      </w:r>
      <w:r w:rsidR="00080F5D">
        <w:rPr>
          <w:noProof/>
        </w:rPr>
        <w:t>1</w:t>
      </w:r>
      <w:r w:rsidR="00B059B3">
        <w:rPr>
          <w:noProof/>
        </w:rPr>
        <w:fldChar w:fldCharType="end"/>
      </w:r>
      <w:bookmarkEnd w:id="99"/>
      <w:r>
        <w:t xml:space="preserve">. </w:t>
      </w:r>
      <w:r w:rsidR="00EE32CC">
        <w:t xml:space="preserve">The </w:t>
      </w:r>
      <w:r>
        <w:t>75 scenarios</w:t>
      </w:r>
      <w:r w:rsidR="00EE32CC">
        <w:t xml:space="preserve"> in the dataset </w:t>
      </w:r>
      <w:r>
        <w:t xml:space="preserve">are a combination of </w:t>
      </w:r>
      <w:r w:rsidR="00EE32CC" w:rsidRPr="00EE32CC">
        <w:t>4 Representative Concentration Pathways (RCPs), 5 Shared Socioeconomic Pathways (SSPs) and 5 Global Climate Models (GCMs)</w:t>
      </w:r>
      <w:r w:rsidR="00EE32CC">
        <w:t xml:space="preserve">. 15 viable combinations of SSPs and RCPs were combined with each of the 5 GCMs to arrive at the final 75 </w:t>
      </w:r>
      <w:commentRangeStart w:id="101"/>
      <w:r w:rsidR="00EE32CC">
        <w:t>scenarios</w:t>
      </w:r>
      <w:commentRangeEnd w:id="101"/>
      <w:r w:rsidR="00271BD1">
        <w:rPr>
          <w:rStyle w:val="CommentReference"/>
          <w:i w:val="0"/>
          <w:iCs w:val="0"/>
          <w:color w:val="auto"/>
        </w:rPr>
        <w:commentReference w:id="101"/>
      </w:r>
      <w:r w:rsidR="00EE32CC">
        <w:t>.</w:t>
      </w:r>
    </w:p>
    <w:p w14:paraId="7665226F" w14:textId="0A921A56" w:rsidR="00E503CF" w:rsidRPr="00271A2D" w:rsidRDefault="006A5A80" w:rsidP="00A1125F">
      <w:commentRangeStart w:id="102"/>
      <w:r>
        <w:t>This</w:t>
      </w:r>
      <w:commentRangeEnd w:id="102"/>
      <w:r w:rsidR="00D7576A">
        <w:rPr>
          <w:rStyle w:val="CommentReference"/>
        </w:rPr>
        <w:commentReference w:id="102"/>
      </w:r>
      <w:r>
        <w:t xml:space="preserve"> dataset is important because it </w:t>
      </w:r>
      <w:del w:id="103" w:author="Wild, Thomas B" w:date="2022-05-16T14:10:00Z">
        <w:r w:rsidDel="00D262B9">
          <w:delText>can help planners understand</w:delText>
        </w:r>
      </w:del>
      <w:ins w:id="104" w:author="Wild, Thomas B" w:date="2022-05-16T14:10:00Z">
        <w:r w:rsidR="00D262B9">
          <w:t>quantifies</w:t>
        </w:r>
      </w:ins>
      <w:r>
        <w:t xml:space="preserve"> the sources of demand-side pressures on scarce water resources</w:t>
      </w:r>
      <w:ins w:id="105" w:author="Wild, Thomas B" w:date="2022-05-16T14:10:00Z">
        <w:r w:rsidR="00D262B9">
          <w:t xml:space="preserve"> globally under diverse </w:t>
        </w:r>
      </w:ins>
      <w:ins w:id="106" w:author="Wild, Thomas B" w:date="2022-05-16T15:01:00Z">
        <w:r w:rsidR="00645288">
          <w:t xml:space="preserve">future </w:t>
        </w:r>
      </w:ins>
      <w:ins w:id="107" w:author="Wild, Thomas B" w:date="2022-05-16T14:10:00Z">
        <w:r w:rsidR="00926983">
          <w:t>scenarios</w:t>
        </w:r>
      </w:ins>
      <w:r>
        <w:t xml:space="preserve">. </w:t>
      </w:r>
      <w:proofErr w:type="spellStart"/>
      <w:r w:rsidR="002539D6">
        <w:t>Mekon</w:t>
      </w:r>
      <w:r w:rsidR="009812CA">
        <w:t>n</w:t>
      </w:r>
      <w:r w:rsidR="002539D6">
        <w:t>en</w:t>
      </w:r>
      <w:proofErr w:type="spellEnd"/>
      <w:r w:rsidR="002539D6">
        <w:t xml:space="preserve"> &amp;</w:t>
      </w:r>
      <w:r w:rsidR="009812CA">
        <w:t xml:space="preserve"> Hoekstra 2016</w:t>
      </w:r>
      <w:r w:rsidR="009812CA">
        <w:fldChar w:fldCharType="begin"/>
      </w:r>
      <w:r w:rsidR="006B1CAC">
        <w:instrText xml:space="preserve"> ADDIN ZOTERO_ITEM CSL_CITATION {"citationID":"KSJw4uhU","properties":{"formattedCitation":"\\super 7\\nosupersub{}","plainCitation":"7","noteIndex":0},"citationItems":[{"id":927,"uris":["http://zotero.org/users/2476381/items/78MVUX2K"],"itemData":{"id":927,"type":"article-journal","abstract":"Freshwater scarcity is increasingly perceived as a global systemic risk. Previous global water scarcity assessments, measuring water scarcity annually, have underestimated experienced water scarcity by failing to capture the seasonal fluctuations in water consumption and availability. We assess blue water scarcity globally at a high spatial resolution on a monthly basis. We find that two-thirds of the global population (4.0 billion people) live under conditions of severe water scarcity at least 1 month of the year. Nearly half of those people live in India and China. Half a billion people in the world face severe water scarcity all year round. Putting caps to water consumption by river basin, increasing water-use efficiencies, and better sharing of the limited freshwater resources will be key in reducing the threat posed by water scarcity on biodiversity and human welfare.\nGlobal water scarcity assessment at a high spatial and temporal resolution, accounting for environmental flow requirements.\nGlobal water scarcity assessment at a high spatial and temporal resolution, accounting for environmental flow requirements.","container-title":"Science Advances","DOI":"10.1126/sciadv.1500323","ISSN":"2375-2548","issue":"2","language":"en","note":"publisher: American Association for the Advancement of Science\nsection: Research Article","page":"e1500323","source":"advances.sciencemag.org","title":"Four billion people facing severe water scarcity","volume":"2","author":[{"family":"Mekonnen","given":"Mesfin M."},{"family":"Hoekstra","given":"Arjen Y."}],"issued":{"date-parts":[["2016",2,1]]}}}],"schema":"https://github.com/citation-style-language/schema/raw/master/csl-citation.json"} </w:instrText>
      </w:r>
      <w:r w:rsidR="009812CA">
        <w:fldChar w:fldCharType="separate"/>
      </w:r>
      <w:r w:rsidR="006B1CAC" w:rsidRPr="006B1CAC">
        <w:rPr>
          <w:rFonts w:cs="Calibri"/>
          <w:szCs w:val="24"/>
          <w:vertAlign w:val="superscript"/>
        </w:rPr>
        <w:t>7</w:t>
      </w:r>
      <w:r w:rsidR="009812CA">
        <w:fldChar w:fldCharType="end"/>
      </w:r>
      <w:r w:rsidR="0095509B">
        <w:t xml:space="preserve"> (also</w:t>
      </w:r>
      <w:r w:rsidR="009812CA">
        <w:t xml:space="preserve"> cited in the UN World Water Development Report </w:t>
      </w:r>
      <w:r w:rsidR="00435F11">
        <w:t>2022</w:t>
      </w:r>
      <w:r w:rsidR="009812CA">
        <w:fldChar w:fldCharType="begin"/>
      </w:r>
      <w:r w:rsidR="006B1CAC">
        <w:instrText xml:space="preserve"> ADDIN ZOTERO_ITEM CSL_CITATION {"citationID":"IF7DFTVP","properties":{"formattedCitation":"\\super 8\\nosupersub{}","plainCitation":"8","noteIndex":0},"citationItems":[{"id":1448,"uris":["http://zotero.org/users/2476381/items/JW9XRARX"],"itemData":{"id":1448,"type":"report","publisher":"United Nations Educational, Scientific and Cultural Organization (UNESCO)","title":"The United Nations World Water Development Report 2022: Groundwater: Making the invisible visible","URL":"https://unesdoc.unesco.org/ark:/48223/pf0000380721","author":[{"literal":"UNESCO"}],"issued":{"date-parts":[["2022"]]}}}],"schema":"https://github.com/citation-style-language/schema/raw/master/csl-citation.json"} </w:instrText>
      </w:r>
      <w:r w:rsidR="009812CA">
        <w:fldChar w:fldCharType="separate"/>
      </w:r>
      <w:r w:rsidR="006B1CAC" w:rsidRPr="006B1CAC">
        <w:rPr>
          <w:rFonts w:cs="Calibri"/>
          <w:szCs w:val="24"/>
          <w:vertAlign w:val="superscript"/>
        </w:rPr>
        <w:t>8</w:t>
      </w:r>
      <w:r w:rsidR="009812CA">
        <w:fldChar w:fldCharType="end"/>
      </w:r>
      <w:r w:rsidR="0095509B">
        <w:t xml:space="preserve">) </w:t>
      </w:r>
      <w:r w:rsidR="002539D6">
        <w:t xml:space="preserve">estimated that </w:t>
      </w:r>
      <w:r w:rsidR="009812CA">
        <w:t xml:space="preserve">roughly </w:t>
      </w:r>
      <w:r w:rsidR="00435F11">
        <w:t>71%</w:t>
      </w:r>
      <w:r w:rsidR="006D6CE7">
        <w:t xml:space="preserve"> (4.1 billion people)</w:t>
      </w:r>
      <w:r w:rsidR="00435F11">
        <w:t xml:space="preserve"> of the world’s population was exposed</w:t>
      </w:r>
      <w:r w:rsidR="009812CA">
        <w:t xml:space="preserve"> to water scarcity at least one month in the year </w:t>
      </w:r>
      <w:r w:rsidR="00435F11">
        <w:t xml:space="preserve">over the period from 1996 to 2005. </w:t>
      </w:r>
      <w:r w:rsidR="006D6CE7">
        <w:t xml:space="preserve">In their more recent study, </w:t>
      </w:r>
      <w:r w:rsidR="00435F11">
        <w:t>Van Vliet et al. 2021</w:t>
      </w:r>
      <w:r w:rsidR="00435F11">
        <w:fldChar w:fldCharType="begin"/>
      </w:r>
      <w:r w:rsidR="006B1CAC">
        <w:instrText xml:space="preserve"> ADDIN ZOTERO_ITEM CSL_CITATION {"citationID":"0xzBBInW","properties":{"formattedCitation":"\\super 9\\nosupersub{}","plainCitation":"9","noteIndex":0},"citationItems":[{"id":1441,"uris":["http://zotero.org/users/2476381/items/8F35BTHQ"],"itemData":{"id":1441,"type":"article-journal","abstract":"Water scarcity threatens people in various regions, and has predominantly been studied from a water quantity perspective only. Here we show that global water scarcity is driven by both water quantity and water quality issues, and quantify expansions in clean water technologies (i.e. desalination and treated wastewater reuse) to ‘reduce the number of people suffering from water scarcity’ as urgently required by UN’s Sustainable Development Goal 6. Including water quality (i.e. water temperature, salinity, organic pollution and nutrients) contributes to an increase in percentage of world’s population currently suffering from severe water scarcity from an annual average of 30% (22%–35% monthly range; water quantity only) to 40% (31%–46%; both water quantity and quality). Water quality impacts are in particular high in severe water scarcity regions, such as in eastern China and India. In these regions, excessive sectoral water withdrawals do not only contribute to water scarcity from a water quantity perspective, but polluted return flows degrade water quality, exacerbating water scarcity. We show that expanding desalination (from 2.9 to 13.6 billion m3 month−1) and treated wastewater uses (from 1.6 to 4.0 billion m3 month−1) can strongly reduce water scarcity levels and the number of people affected, especially in Asia, although the side effects (e.g. brine, energy demand, economic costs) must be considered. The presented results have potential for follow-up integrated analyses accounting for technical and economic constraints of expanding desalination and treated wastewater reuse across the world.","container-title":"Environmental Research Letters","DOI":"10.1088/1748-9326/abbfc3","ISSN":"1748-9326","issue":"2","journalAbbreviation":"Environ. Res. Lett.","language":"en","note":"publisher: IOP Publishing","page":"024020","source":"Institute of Physics","title":"Global water scarcity including surface water quality and expansions of clean water technologies","volume":"16","author":[{"family":"Vliet","given":"Michelle T. H.","dropping-particle":"van"},{"family":"Jones","given":"Edward R."},{"family":"Flörke","given":"Martina"},{"family":"Franssen","given":"Wietse H. P."},{"family":"Hanasaki","given":"Naota"},{"family":"Wada","given":"Yoshihide"},{"family":"Yearsley","given":"John R."}],"issued":{"date-parts":[["2021",1]]}}}],"schema":"https://github.com/citation-style-language/schema/raw/master/csl-citation.json"} </w:instrText>
      </w:r>
      <w:r w:rsidR="00435F11">
        <w:fldChar w:fldCharType="separate"/>
      </w:r>
      <w:r w:rsidR="006B1CAC" w:rsidRPr="006B1CAC">
        <w:rPr>
          <w:rFonts w:cs="Calibri"/>
          <w:szCs w:val="24"/>
          <w:vertAlign w:val="superscript"/>
        </w:rPr>
        <w:t>9</w:t>
      </w:r>
      <w:r w:rsidR="00435F11">
        <w:fldChar w:fldCharType="end"/>
      </w:r>
      <w:r w:rsidR="00435F11">
        <w:t xml:space="preserve"> estimate global water scarcity over the period from 2000 to 2010 to range from </w:t>
      </w:r>
      <w:r w:rsidR="00435F11" w:rsidRPr="00435F11">
        <w:t xml:space="preserve">30% </w:t>
      </w:r>
      <w:r w:rsidR="00A92278">
        <w:t>without water quality considered to</w:t>
      </w:r>
      <w:r w:rsidR="00435F11" w:rsidRPr="00435F11">
        <w:t xml:space="preserve"> 40% </w:t>
      </w:r>
      <w:r w:rsidR="00435F11">
        <w:t xml:space="preserve">when </w:t>
      </w:r>
      <w:r w:rsidR="006D6CE7">
        <w:t xml:space="preserve">also </w:t>
      </w:r>
      <w:r w:rsidR="00435F11">
        <w:t xml:space="preserve">including water quality. </w:t>
      </w:r>
      <w:r w:rsidR="00E74122">
        <w:t>Global water</w:t>
      </w:r>
      <w:r w:rsidR="00E503CF">
        <w:t xml:space="preserve"> scarcity is expected to increase across the glob</w:t>
      </w:r>
      <w:r w:rsidR="00C840E3">
        <w:t>e</w:t>
      </w:r>
      <w:r w:rsidR="00E503CF">
        <w:t xml:space="preserve"> with critical </w:t>
      </w:r>
      <w:del w:id="108" w:author="Wild, Thomas B" w:date="2022-05-16T14:07:00Z">
        <w:r w:rsidR="00E503CF" w:rsidDel="00FB7E11">
          <w:delText xml:space="preserve">development </w:delText>
        </w:r>
      </w:del>
      <w:r w:rsidR="00E503CF">
        <w:t xml:space="preserve">implications for </w:t>
      </w:r>
      <w:r w:rsidR="0074024F">
        <w:t>sustainable development</w:t>
      </w:r>
      <w:r w:rsidR="00FC2412">
        <w:fldChar w:fldCharType="begin"/>
      </w:r>
      <w:r w:rsidR="006B1CAC">
        <w:instrText xml:space="preserve"> ADDIN ZOTERO_ITEM CSL_CITATION {"citationID":"hxA6PERi","properties":{"formattedCitation":"\\super 2,10\\uc0\\u8211{}13\\nosupersub{}","plainCitation":"2,10–13","noteIndex":0},"citationItems":[{"id":117,"uris":["http://zotero.org/users/2476381/items/JC7H6B2I"],"itemData":{"id":117,"type":"article-journal","abstract":"Future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170,"uris":["http://zotero.org/users/2476381/items/CZQ8KZLH"],"itemData":{"id":170,"type":"article-journal","container-title":"Hydrology and Earth System Sciences","issue":"8","note":"tex.ids: hejazi_integrated_2014-1","page":"2859–2883","source":"Google Scholar","title":"Integrated assessment of global water scarcity over the 21st century under multiple climate change mitigation policies","volume":"18","author":[{"family":"Hejazi","given":"Mohamad I."},{"family":"Edmonds","given":"J."},{"family":"Clarke","given":"L."},{"family":"Kyle","given":"P."},{"family":"Davies","given":"Evan"},{"family":"Chaturvedi","given":"Vaibhav"},{"family":"Wise","given":"M."},{"family":"Patel","given":"P."},{"family":"Eom","given":"Jiyong"},{"family":"Calvin","given":"K."}],"issued":{"date-parts":[["2014"]]}}},{"id":1395,"uris":["http://zotero.org/users/2476381/items/74VMF52Z"],"itemData":{"id":1395,"type":"article-journal","abstract":"Overuse of surface water and an increasing reliance on nonrenewable groundwater resources have been reported over various regions of the world, casting signiﬁcant doubt on the sustainable water supply and food production met by irrigation. To assess the limitations of global water resources, numerous indicators have been developed, but they rarely consider nonrenewable water use. In addition, surface water over-abstraction is rarely assessed in the context of human and environmental water needs. Here, we perform a transient assessment of global water use over the historical period 1960–2010 as well as the future projections of 2011–2099, using a newly developed indicator: the blue water sustainability index (BlWSI). The BlWSI incorporates both nonrenewable groundwater use and nonsustainable water use that compromises environmental ﬂow requirements. Our results reveal an increasing trend of water consumed from nonsustainable surface water and groundwater resources over the historical period (</w:instrText>
      </w:r>
      <w:r w:rsidR="006B1CAC">
        <w:rPr>
          <w:rFonts w:ascii="Cambria Math" w:hAnsi="Cambria Math" w:cs="Cambria Math"/>
        </w:rPr>
        <w:instrText>∼</w:instrText>
      </w:r>
      <w:r w:rsidR="006B1CAC">
        <w:instrText>30%), and this increase is projected to continue further towards the end of this century (</w:instrText>
      </w:r>
      <w:r w:rsidR="006B1CAC">
        <w:rPr>
          <w:rFonts w:ascii="Cambria Math" w:hAnsi="Cambria Math" w:cs="Cambria Math"/>
        </w:rPr>
        <w:instrText>∼</w:instrText>
      </w:r>
      <w:r w:rsidR="006B1CAC">
        <w:instrText xml:space="preserve">40%). The global amount of nonsustainable water consumption has been increasing especially since the late 1990s, despite a wetter climate and increasing water availability during this period. The BlWSI is the </w:instrText>
      </w:r>
      <w:r w:rsidR="006B1CAC">
        <w:rPr>
          <w:rFonts w:cs="Calibri"/>
        </w:rPr>
        <w:instrText>ﬁ</w:instrText>
      </w:r>
      <w:r w:rsidR="006B1CAC">
        <w:instrText xml:space="preserve">rst tool suitable for consistently evaluating the renewability and degradation of surface water and groundwater resources as a result of human water over-abstraction.","container-title":"Environmental Research Letters","DOI":"10.1088/1748-9326/9/10/104003","ISSN":"1748-9326","issue":"10","journalAbbreviation":"Environ. Res. Lett.","language":"en","page":"104003","source":"DOI.org (Crossref)","title":"Sustainability of global water use: past reconstruction and future projections","title-short":"Sustainability of global water use","volume":"9","author":[{"family":"Wada","given":"Yoshihide"},{"family":"Bierkens","given":"Marc F P"}],"issued":{"date-parts":[["2014",10,1]]}}}],"schema":"https://github.com/citation-style-language/schema/raw/master/csl-citation.json"} </w:instrText>
      </w:r>
      <w:r w:rsidR="00FC2412">
        <w:fldChar w:fldCharType="separate"/>
      </w:r>
      <w:r w:rsidR="006B1CAC" w:rsidRPr="006B1CAC">
        <w:rPr>
          <w:rFonts w:cs="Calibri"/>
          <w:szCs w:val="24"/>
          <w:vertAlign w:val="superscript"/>
        </w:rPr>
        <w:t>2,10–13</w:t>
      </w:r>
      <w:r w:rsidR="00FC2412">
        <w:fldChar w:fldCharType="end"/>
      </w:r>
      <w:r w:rsidR="00E503CF">
        <w:t xml:space="preserve">. </w:t>
      </w:r>
      <w:r w:rsidR="002033F1">
        <w:t xml:space="preserve">Recent studies highlight that future water scarcity is primarily driven by </w:t>
      </w:r>
      <w:r w:rsidR="00671986">
        <w:t xml:space="preserve">human </w:t>
      </w:r>
      <w:r w:rsidR="002033F1">
        <w:t>water demands</w:t>
      </w:r>
      <w:del w:id="109" w:author="Wild, Thomas B" w:date="2022-05-10T13:36:00Z">
        <w:r w:rsidR="002033F1" w:rsidDel="0018385C">
          <w:delText>, more than by climate</w:delText>
        </w:r>
      </w:del>
      <w:ins w:id="110" w:author="Wild, Thomas B" w:date="2022-05-10T13:36:00Z">
        <w:r w:rsidR="00D04A6B">
          <w:t xml:space="preserve"> </w:t>
        </w:r>
        <w:r w:rsidR="00D04A6B">
          <w:lastRenderedPageBreak/>
          <w:t>rather than</w:t>
        </w:r>
        <w:r w:rsidR="0018385C">
          <w:t xml:space="preserve"> climate</w:t>
        </w:r>
      </w:ins>
      <w:r w:rsidR="002033F1">
        <w:t xml:space="preserve"> impacts on </w:t>
      </w:r>
      <w:ins w:id="111" w:author="Wild, Thomas B" w:date="2022-05-10T13:36:00Z">
        <w:r w:rsidR="0018385C">
          <w:t xml:space="preserve">water </w:t>
        </w:r>
      </w:ins>
      <w:r w:rsidR="002033F1">
        <w:t>availability</w:t>
      </w:r>
      <w:r w:rsidR="00344AF1">
        <w:fldChar w:fldCharType="begin"/>
      </w:r>
      <w:r w:rsidR="006B1CAC">
        <w:instrText xml:space="preserve"> ADDIN ZOTERO_ITEM CSL_CITATION {"citationID":"ZzIZLajO","properties":{"formattedCitation":"\\super 2,14\\nosupersub{}","plainCitation":"2,14","noteIndex":0},"citationItems":[{"id":117,"uris":["http://zotero.org/users/2476381/items/JC7H6B2I"],"itemData":{"id":117,"type":"article-journal","abstract":"Future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A."}],"issued":{"date-parts":[["2020",1]]}}},{"id":1455,"uris":["http://zotero.org/users/2476381/items/GULIDE35"],"itemData":{"id":1455,"type":"article-journal","abstract":"Over the past 50 years, human water use has more than doubled and affected streamflow over various regions of the world. However, it remains unclear to what degree human water consumption intensifies hydrological drought (the occurrence of anomalously low streamflow). Here, we quantify over the period 1960–2010 the impact of human water consumption on the intensity and frequency of hydrological drought worldwide. The results show that human water consumption substantially reduced local and downstream streamflow over Europe, North America and Asia, and subsequently intensified the magnitude of hydrological droughts by 10–500%, occurring during nation- and continent-wide drought events. Also, human water consumption alone increased global drought frequency by 27 (±6)%. The intensification of drought frequency is most severe over Asia (35 ± 7%), but also substantial over North America (25 ± 6%) and Europe (20 ± 5%). Importantly, the severe drought conditions are driven primarily by human water consumption over many parts of these regions. Irrigation is responsible for the intensification of hydrological droughts over the western and central US, southern Europe and Asia, whereas the impact of industrial and households’ consumption on the intensification is considerably larger over the eastern US and western and central Europe. Our findings reveal that human water consumption is one of the more important mechanisms intensifying hydrological drought, and is likely to remain as a major factor affecting drought intensity and frequency in the coming decades.","container-title":"Environmental Research Letters","DOI":"10.1088/1748-9326/8/3/034036","ISSN":"1748-9326","issue":"3","journalAbbreviation":"Environ. Res. Lett.","language":"en","note":"publisher: IOP Publishing","page":"034036","source":"Institute of Physics","title":"Human water consumption intensifies hydrological drought worldwide","volume":"8","author":[{"family":"Wada","given":"Yoshihide"},{"family":"Beek","given":"Ludovicus P. H.","dropping-particle":"van"},{"family":"Wanders","given":"Niko"},{"family":"Bierkens","given":"Marc F. P."}],"issued":{"date-parts":[["2013",9]]}}}],"schema":"https://github.com/citation-style-language/schema/raw/master/csl-citation.json"} </w:instrText>
      </w:r>
      <w:r w:rsidR="00344AF1">
        <w:fldChar w:fldCharType="separate"/>
      </w:r>
      <w:r w:rsidR="006B1CAC" w:rsidRPr="006B1CAC">
        <w:rPr>
          <w:rFonts w:cs="Calibri"/>
          <w:szCs w:val="24"/>
          <w:vertAlign w:val="superscript"/>
        </w:rPr>
        <w:t>2,14</w:t>
      </w:r>
      <w:r w:rsidR="00344AF1">
        <w:fldChar w:fldCharType="end"/>
      </w:r>
      <w:r w:rsidR="002033F1">
        <w:t xml:space="preserve">. Additionally, irrigation water demands have been shown to have the largest </w:t>
      </w:r>
      <w:ins w:id="112" w:author="Wild, Thomas B" w:date="2022-05-10T13:43:00Z">
        <w:r w:rsidR="00032752">
          <w:t xml:space="preserve">relative </w:t>
        </w:r>
      </w:ins>
      <w:r w:rsidR="002033F1">
        <w:t>impact on water scarcity</w:t>
      </w:r>
      <w:r w:rsidR="00FC2412">
        <w:fldChar w:fldCharType="begin"/>
      </w:r>
      <w:r w:rsidR="006B1CAC">
        <w:instrText xml:space="preserve"> ADDIN ZOTERO_ITEM CSL_CITATION {"citationID":"edXh4tkV","properties":{"formattedCitation":"\\super 10,11,15\\nosupersub{}","plainCitation":"10,11,15","noteIndex":0},"citationItems":[{"id":1460,"uris":["http://zotero.org/users/2476381/items/QTAT29H4"],"itemData":{"id":1460,"type":"article-journal","abstract":"Abstract.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1458,"uris":["http://zotero.org/users/2476381/items/SY3Q8D8L"],"itemData":{"id":1458,"type":"report","abstract":"Abstract. Water supply sources for irrigation, such as rivers, reservoirs, and groundwater, are critically important for agricultural productivity. The current rapid increase in irrigation water use threatens sustainable food production. In this study, we estimated the time-varying dependency of the supply of irrigation water from rivers, large reservoirs with a greater than 1.0 km3 storage capacity, medium-size reservoirs with storage capacities ranging from 1.0 km3 to 3.0 Mm3, and non-local non-renewable blue water (NNBW), particularly taking into account variations in irrigation area during the period 1960–2000. We also estimated the future irrigation water requirements from water supply sources in addition to these four sources, using an irrigation area scenario. The net irrigation water requirements from various supply sources were assessed using the global H08 water resources model. The H08 model simulates water requirements on a daily basis at a resolution of 1.0° × 1.0°. We obtained net irrigation water from rivers and medium-size reservoirs, and determined that the NNBW increased continuously from 1960 to 1985, but the net irrigation water from large reservoirs increased only marginally. After 1985, the net irrigation water from rivers approached a critical limit with the continued expansion of the irrigation area. The irrigation water requirements from medium-size reservoirs and NNBW increased significantly following the expansion of the irrigation area and the increased storage capacity of medium-size reservoirs. Under the irrigation area scenario without climate change, global net irrigation water requirements from additional water supply sources will account for 26% of the total requirements in the year 2050. We found that expansion of irrigation areas due to population growth will generate an enormous demand for irrigation water from additional resources.","genre":"preprint","language":"en","note":"DOI: 10.5194/hessd-10-1251-2013","publisher":"Global hydrology/Modelling approaches","source":"DOI.org (Crossref)","title":"An assessment of global net irrigation water requirements from various water supply sources to sustain irrigation: rivers and reservoirs (1960–2000 and 2050)","title-short":"An assessment of global net irrigation water requirements from various water supply sources to sustain irrigation","URL":"https://hess.copernicus.org/preprints/10/1251/2013/hessd-10-1251-2013.pdf","author":[{"family":"Yoshikawa","given":"S."},{"family":"Cho","given":"J."},{"family":"Yamada","given":"H. G."},{"family":"Hanasaki","given":"N."},{"family":"Khajuria","given":"A."},{"family":"Kanae","given":"S."}],"accessed":{"date-parts":[["2022",4,8]]},"issued":{"date-parts":[["2013",1,25]]}}}],"schema":"https://github.com/citation-style-language/schema/raw/master/csl-citation.json"} </w:instrText>
      </w:r>
      <w:r w:rsidR="00FC2412">
        <w:fldChar w:fldCharType="separate"/>
      </w:r>
      <w:r w:rsidR="006B1CAC" w:rsidRPr="006B1CAC">
        <w:rPr>
          <w:rFonts w:cs="Calibri"/>
          <w:szCs w:val="24"/>
          <w:vertAlign w:val="superscript"/>
        </w:rPr>
        <w:t>10,11,15</w:t>
      </w:r>
      <w:r w:rsidR="00FC2412">
        <w:fldChar w:fldCharType="end"/>
      </w:r>
      <w:r w:rsidR="002033F1">
        <w:t>. Furthermore, water access, availability and demands are highly localized</w:t>
      </w:r>
      <w:ins w:id="113" w:author="Wild, Thomas B" w:date="2022-05-10T13:39:00Z">
        <w:r w:rsidR="002D2AE7">
          <w:t>,</w:t>
        </w:r>
      </w:ins>
      <w:r w:rsidR="002033F1">
        <w:t xml:space="preserve"> with large energy and economic costs associated with water transfers</w:t>
      </w:r>
      <w:ins w:id="114" w:author="Wild, Thomas B" w:date="2022-05-10T13:39:00Z">
        <w:r w:rsidR="002D2AE7">
          <w:t>,</w:t>
        </w:r>
      </w:ins>
      <w:r w:rsidR="002033F1">
        <w:t xml:space="preserve"> and thus a regional understanding of water use is essential</w:t>
      </w:r>
      <w:r w:rsidR="00AB5D37">
        <w:fldChar w:fldCharType="begin"/>
      </w:r>
      <w:r w:rsidR="006B1CAC">
        <w:instrText xml:space="preserve"> ADDIN ZOTERO_ITEM CSL_CITATION {"citationID":"4fhriTTE","properties":{"formattedCitation":"\\super 16,17\\nosupersub{}","plainCitation":"16,17","noteIndex":0},"citationItems":[{"id":1416,"uris":["http://zotero.org/users/2476381/items/7QDHUSB4"],"itemData":{"id":1416,"type":"thesis","genre":"PhD-Thesis - Research and graduation internal","note":"ISBN: 9789402807912","source":"Vrije Universiteit Amsterdam","title":"Water scarcity at the global and regional scales: unravelling its dominant drivers in historical and future time periods","title-short":"Water scarcity at the global and regional scales","author":[{"family":"Veldkamp","given":"T.I.E."}],"issued":{"date-parts":[["2017"]]}}},{"id":1390,"uris":["http://zotero.org/users/2476381/items/B99KI5A4"],"itemData":{"id":1390,"type":"article-journal","abstract":"A number of global hydrological models [GHMs) have been developed in recent decades in order to understand the impacts of climate variability and human activities on water resources availability. The spatial resolution of GHMs is mostly constrained at a 0.5° by 0.5° grid [</w:instrText>
      </w:r>
      <w:r w:rsidR="006B1CAC">
        <w:rPr>
          <w:rFonts w:ascii="Cambria Math" w:hAnsi="Cambria Math" w:cs="Cambria Math"/>
        </w:rPr>
        <w:instrText>∼</w:instrText>
      </w:r>
      <w:r w:rsidR="006B1CAC">
        <w:instrText xml:space="preserve">50km by </w:instrText>
      </w:r>
      <w:r w:rsidR="006B1CAC">
        <w:rPr>
          <w:rFonts w:ascii="Cambria Math" w:hAnsi="Cambria Math" w:cs="Cambria Math"/>
        </w:rPr>
        <w:instrText>∼</w:instrText>
      </w:r>
      <w:r w:rsidR="006B1CAC">
        <w:instrText>50km at the equator). However, for many of the water-related problems facing society, the current spatial scale of GHMs is insufficient to provide locally relevant information. Here using the PCR-GLOBWB model we present for the first time an analysis of human and climate impacts on global water resources at a 0.1° by 0.1° grid [</w:instrText>
      </w:r>
      <w:r w:rsidR="006B1CAC">
        <w:rPr>
          <w:rFonts w:ascii="Cambria Math" w:hAnsi="Cambria Math" w:cs="Cambria Math"/>
        </w:rPr>
        <w:instrText>∼</w:instrText>
      </w:r>
      <w:r w:rsidR="006B1CAC">
        <w:instrText xml:space="preserve">10km by </w:instrText>
      </w:r>
      <w:r w:rsidR="006B1CAC">
        <w:rPr>
          <w:rFonts w:ascii="Cambria Math" w:hAnsi="Cambria Math" w:cs="Cambria Math"/>
        </w:rPr>
        <w:instrText>∼</w:instrText>
      </w:r>
      <w:r w:rsidR="006B1CAC">
        <w:instrText xml:space="preserve">10km at the equator) in order to depict more precisely regional variability in water availability and use. Most of the model input data (topography, vegetation, soil properties, routing, human water use) have been parameterized at a 0.1° global grid and feature a distinctively higher resolution. Distinct from many other GHMs, PCR-GLOBWB includes groundwater representation and simulates groundwater heads and lateral groundwater flows based on MODFLOW with existing geohydrological information. This study shows that global hydrological simulations at higher spatial resolutions are feasible for multi-decadal to century periods.","container-title":"Journal of Advances in Modeling Earth Systems","DOI":"10.1002/2015MS000618","ISSN":"1942-2466","issue":"2","language":"en","note":"_eprint: https://onlinelibrary.wiley.com/doi/pdf/10.1002/2015MS000618","page":"735-763","source":"Wiley Online Library","title":"High-resolution modeling of human and climate impacts on global water resources","volume":"8","author":[{"family":"Wada","given":"Yoshihide"},{"family":"Graaf","given":"Inge E. M.","non-dropping-particle":"de"},{"family":"Beek","given":"Ludovicus P. H.","non-dropping-particle":"van"}],"issued":{"date-parts":[["2016"]]}}}],"schema":"https://github.com/citation-style-language/schema/raw/master/csl-citation.json"} </w:instrText>
      </w:r>
      <w:r w:rsidR="00AB5D37">
        <w:fldChar w:fldCharType="separate"/>
      </w:r>
      <w:r w:rsidR="006B1CAC" w:rsidRPr="006B1CAC">
        <w:rPr>
          <w:rFonts w:cs="Calibri"/>
          <w:szCs w:val="24"/>
          <w:vertAlign w:val="superscript"/>
        </w:rPr>
        <w:t>16,17</w:t>
      </w:r>
      <w:r w:rsidR="00AB5D37">
        <w:fldChar w:fldCharType="end"/>
      </w:r>
      <w:r w:rsidR="00AB5D37">
        <w:t xml:space="preserve">. </w:t>
      </w:r>
      <w:r>
        <w:t>This</w:t>
      </w:r>
      <w:r w:rsidR="00AB5D37">
        <w:t xml:space="preserve"> paper accounts for </w:t>
      </w:r>
      <w:proofErr w:type="gramStart"/>
      <w:r>
        <w:t xml:space="preserve">all </w:t>
      </w:r>
      <w:ins w:id="115" w:author="Wild, Thomas B" w:date="2022-05-10T13:43:00Z">
        <w:r w:rsidR="00CC3D31">
          <w:t>of</w:t>
        </w:r>
        <w:proofErr w:type="gramEnd"/>
        <w:r w:rsidR="00CC3D31">
          <w:t xml:space="preserve"> </w:t>
        </w:r>
      </w:ins>
      <w:r>
        <w:t xml:space="preserve">these key </w:t>
      </w:r>
      <w:r w:rsidR="00AB5D37">
        <w:t>factors</w:t>
      </w:r>
      <w:r>
        <w:t xml:space="preserve"> by providing </w:t>
      </w:r>
      <w:del w:id="116" w:author="Wild, Thomas B" w:date="2022-05-10T13:39:00Z">
        <w:r w:rsidDel="002D2AE7">
          <w:delText>a</w:delText>
        </w:r>
        <w:r w:rsidR="00AB5D37" w:rsidDel="002D2AE7">
          <w:delText xml:space="preserve">n </w:delText>
        </w:r>
      </w:del>
      <w:r w:rsidR="00AB5D37">
        <w:t>a transparent and open-source</w:t>
      </w:r>
      <w:r>
        <w:t xml:space="preserve"> datas</w:t>
      </w:r>
      <w:r w:rsidR="00AB5D37">
        <w:t>et and accompanying methodology</w:t>
      </w:r>
      <w:r>
        <w:t xml:space="preserve"> </w:t>
      </w:r>
      <w:r w:rsidR="00AB5D37">
        <w:t>that captures the key</w:t>
      </w:r>
      <w:r>
        <w:t xml:space="preserve"> driver</w:t>
      </w:r>
      <w:r w:rsidR="00AB5D37">
        <w:t>s</w:t>
      </w:r>
      <w:r>
        <w:t xml:space="preserve"> of future water scarcity (water use for human activities) at a </w:t>
      </w:r>
      <w:r w:rsidR="00AB5D37">
        <w:t xml:space="preserve">fine </w:t>
      </w:r>
      <w:proofErr w:type="spellStart"/>
      <w:r w:rsidR="00AB5D37">
        <w:t>spatio</w:t>
      </w:r>
      <w:proofErr w:type="spellEnd"/>
      <w:r w:rsidR="00AB5D37">
        <w:t>-temporal</w:t>
      </w:r>
      <w:r w:rsidR="00271A2D">
        <w:t xml:space="preserve"> scale (0.5</w:t>
      </w:r>
      <w:r w:rsidR="00271A2D">
        <w:rPr>
          <w:vertAlign w:val="superscript"/>
        </w:rPr>
        <w:t>o</w:t>
      </w:r>
      <w:r w:rsidR="00271A2D">
        <w:t xml:space="preserve"> resolution and monthly) and with added detail on irrigation water use by crop types</w:t>
      </w:r>
      <w:r w:rsidR="003D2A36">
        <w:t xml:space="preserve">. </w:t>
      </w:r>
    </w:p>
    <w:p w14:paraId="723DAE76" w14:textId="21568198" w:rsidR="002033F1" w:rsidRDefault="002033F1" w:rsidP="00A1125F"/>
    <w:p w14:paraId="0EB67B37" w14:textId="23009B76" w:rsidR="00EF2269" w:rsidRDefault="00EF2269" w:rsidP="00A1125F">
      <w:commentRangeStart w:id="117"/>
      <w:r>
        <w:t>Past studies</w:t>
      </w:r>
      <w:r w:rsidR="00660B9C">
        <w:t xml:space="preserve"> </w:t>
      </w:r>
      <w:commentRangeEnd w:id="117"/>
      <w:r w:rsidR="00866608">
        <w:rPr>
          <w:rStyle w:val="CommentReference"/>
        </w:rPr>
        <w:commentReference w:id="117"/>
      </w:r>
      <w:r w:rsidR="00660B9C">
        <w:t>that</w:t>
      </w:r>
      <w:r>
        <w:t xml:space="preserve"> have </w:t>
      </w:r>
      <w:del w:id="118" w:author="Wild, Thomas B" w:date="2022-05-10T13:51:00Z">
        <w:r w:rsidDel="00D80EF1">
          <w:delText>looked at</w:delText>
        </w:r>
      </w:del>
      <w:ins w:id="119" w:author="Wild, Thomas B" w:date="2022-05-10T13:51:00Z">
        <w:r w:rsidR="00D80EF1">
          <w:t>evaluated</w:t>
        </w:r>
      </w:ins>
      <w:r>
        <w:t xml:space="preserve"> </w:t>
      </w:r>
      <w:r w:rsidR="00660B9C">
        <w:t xml:space="preserve">global </w:t>
      </w:r>
      <w:ins w:id="120" w:author="Wild, Thomas B" w:date="2022-05-10T13:52:00Z">
        <w:r w:rsidR="00D80EF1">
          <w:t xml:space="preserve">gridded </w:t>
        </w:r>
      </w:ins>
      <w:r>
        <w:t>water use at</w:t>
      </w:r>
      <w:r w:rsidR="00660B9C">
        <w:t xml:space="preserve"> </w:t>
      </w:r>
      <w:del w:id="121" w:author="Wild, Thomas B" w:date="2022-05-10T13:52:00Z">
        <w:r w:rsidR="003D2A36" w:rsidDel="00D80EF1">
          <w:delText>similar</w:delText>
        </w:r>
        <w:r w:rsidR="00660B9C" w:rsidDel="00D80EF1">
          <w:delText xml:space="preserve"> spatial (g</w:delText>
        </w:r>
        <w:r w:rsidDel="00D80EF1">
          <w:delText>ridded</w:delText>
        </w:r>
        <w:r w:rsidR="00660B9C" w:rsidDel="00D80EF1">
          <w:delText>) and temporal (monthly)</w:delText>
        </w:r>
        <w:r w:rsidDel="00D80EF1">
          <w:delText xml:space="preserve"> scale</w:delText>
        </w:r>
        <w:r w:rsidR="00660B9C" w:rsidDel="00D80EF1">
          <w:delText>s</w:delText>
        </w:r>
      </w:del>
      <w:ins w:id="122" w:author="Wild, Thomas B" w:date="2022-05-10T13:52:00Z">
        <w:r w:rsidR="00D80EF1">
          <w:t>monthly resolution</w:t>
        </w:r>
      </w:ins>
      <w:r w:rsidR="00660B9C">
        <w:t xml:space="preserve"> have been limited to historical </w:t>
      </w:r>
      <w:del w:id="123" w:author="Wild, Thomas B" w:date="2022-05-10T13:52:00Z">
        <w:r w:rsidR="00660B9C" w:rsidDel="00C75507">
          <w:delText>data</w:delText>
        </w:r>
      </w:del>
      <w:ins w:id="124" w:author="Wild, Thomas B" w:date="2022-05-10T13:52:00Z">
        <w:r w:rsidR="00C75507">
          <w:t>analyses</w:t>
        </w:r>
      </w:ins>
      <w:ins w:id="125" w:author="Wild, Thomas B" w:date="2022-05-10T13:53:00Z">
        <w:r w:rsidR="009D4C2F">
          <w:t xml:space="preserve">. Studies producing future </w:t>
        </w:r>
      </w:ins>
      <w:del w:id="126" w:author="Wild, Thomas B" w:date="2022-05-10T14:12:00Z">
        <w:r w:rsidR="00660B9C" w:rsidDel="00F663F4">
          <w:delText>,</w:delText>
        </w:r>
      </w:del>
      <w:ins w:id="127" w:author="Wild, Thomas B" w:date="2022-05-10T14:12:00Z">
        <w:r w:rsidR="00F663F4">
          <w:t>projections</w:t>
        </w:r>
        <w:r w:rsidR="00CB62D0">
          <w:t xml:space="preserve"> have</w:t>
        </w:r>
      </w:ins>
      <w:ins w:id="128" w:author="Wild, Thomas B" w:date="2022-05-10T14:13:00Z">
        <w:r w:rsidR="002406A1">
          <w:t xml:space="preserve"> typically</w:t>
        </w:r>
      </w:ins>
      <w:ins w:id="129" w:author="Wild, Thomas B" w:date="2022-05-10T14:12:00Z">
        <w:r w:rsidR="00CB62D0">
          <w:t xml:space="preserve"> been conducted at coarser</w:t>
        </w:r>
      </w:ins>
      <w:ins w:id="130" w:author="Wild, Thomas B" w:date="2022-05-10T14:13:00Z">
        <w:r w:rsidR="00EC1310">
          <w:t xml:space="preserve"> resolution, both</w:t>
        </w:r>
      </w:ins>
      <w:ins w:id="131" w:author="Wild, Thomas B" w:date="2022-05-10T14:12:00Z">
        <w:r w:rsidR="00CB62D0">
          <w:t xml:space="preserve"> temporal</w:t>
        </w:r>
      </w:ins>
      <w:ins w:id="132" w:author="Wild, Thomas B" w:date="2022-05-10T14:13:00Z">
        <w:r w:rsidR="00EC1310">
          <w:t>ly</w:t>
        </w:r>
      </w:ins>
      <w:ins w:id="133" w:author="Wild, Thomas B" w:date="2022-05-10T14:12:00Z">
        <w:r w:rsidR="00CB62D0">
          <w:t xml:space="preserve"> </w:t>
        </w:r>
      </w:ins>
      <w:ins w:id="134" w:author="Wild, Thomas B" w:date="2022-05-10T14:13:00Z">
        <w:r w:rsidR="00CB62D0">
          <w:t>(i.e., annual</w:t>
        </w:r>
        <w:r w:rsidR="002406A1">
          <w:t xml:space="preserve"> time scale</w:t>
        </w:r>
        <w:r w:rsidR="00CB62D0">
          <w:t>) and spatial</w:t>
        </w:r>
        <w:r w:rsidR="00EC1310">
          <w:t xml:space="preserve">ly </w:t>
        </w:r>
      </w:ins>
      <w:del w:id="135" w:author="Wild, Thomas B" w:date="2022-05-10T14:13:00Z">
        <w:r w:rsidR="00660B9C" w:rsidDel="00EC1310">
          <w:delText xml:space="preserve"> while</w:delText>
        </w:r>
        <w:r w:rsidDel="00EC1310">
          <w:delText xml:space="preserve"> future projections are provided </w:delText>
        </w:r>
        <w:r w:rsidR="00660B9C" w:rsidDel="00EC1310">
          <w:delText xml:space="preserve">for annual projections </w:delText>
        </w:r>
      </w:del>
      <w:ins w:id="136" w:author="Wild, Thomas B" w:date="2022-05-10T14:13:00Z">
        <w:r w:rsidR="00EC1310">
          <w:t xml:space="preserve">(i.e., </w:t>
        </w:r>
      </w:ins>
      <w:r>
        <w:t xml:space="preserve">at aggregated country, </w:t>
      </w:r>
      <w:proofErr w:type="gramStart"/>
      <w:r>
        <w:t>basin</w:t>
      </w:r>
      <w:proofErr w:type="gramEnd"/>
      <w:r>
        <w:t xml:space="preserve"> or regional scales</w:t>
      </w:r>
      <w:ins w:id="137" w:author="Wild, Thomas B" w:date="2022-05-10T14:13:00Z">
        <w:r w:rsidR="00EC1310">
          <w:t>)</w:t>
        </w:r>
      </w:ins>
      <w:r w:rsidR="00660B9C">
        <w:t>.</w:t>
      </w:r>
      <w:r w:rsidR="005F34E8">
        <w:t xml:space="preserve"> Other studies </w:t>
      </w:r>
      <w:del w:id="138" w:author="Wild, Thomas B" w:date="2022-05-10T14:20:00Z">
        <w:r w:rsidR="005F34E8" w:rsidDel="00451475">
          <w:delText xml:space="preserve">with </w:delText>
        </w:r>
      </w:del>
      <w:ins w:id="139" w:author="Wild, Thomas B" w:date="2022-05-10T14:20:00Z">
        <w:r w:rsidR="00451475">
          <w:t xml:space="preserve">producing </w:t>
        </w:r>
      </w:ins>
      <w:r w:rsidR="005F34E8">
        <w:t>future projections</w:t>
      </w:r>
      <w:ins w:id="140" w:author="Wild, Thomas B" w:date="2022-05-10T14:20:00Z">
        <w:r w:rsidR="00451475">
          <w:t xml:space="preserve"> have als</w:t>
        </w:r>
        <w:r w:rsidR="006A325E">
          <w:t>o</w:t>
        </w:r>
      </w:ins>
      <w:r w:rsidR="005F34E8">
        <w:t xml:space="preserve"> use</w:t>
      </w:r>
      <w:ins w:id="141" w:author="Wild, Thomas B" w:date="2022-05-16T14:07:00Z">
        <w:r w:rsidR="009B11A4">
          <w:t>d</w:t>
        </w:r>
      </w:ins>
      <w:r w:rsidR="005F34E8">
        <w:t xml:space="preserve"> different scenarios and modelling techniques</w:t>
      </w:r>
      <w:ins w:id="142" w:author="Wild, Thomas B" w:date="2022-05-10T14:20:00Z">
        <w:r w:rsidR="006A325E">
          <w:t xml:space="preserve"> than those we employ here</w:t>
        </w:r>
      </w:ins>
      <w:r w:rsidR="005F34E8">
        <w:t>.</w:t>
      </w:r>
      <w:r w:rsidR="00F735E1">
        <w:t xml:space="preserve"> </w:t>
      </w:r>
      <w:ins w:id="143" w:author="Wild, Thomas B" w:date="2022-05-10T14:24:00Z">
        <w:r w:rsidR="007C52C0">
          <w:t xml:space="preserve">In addition to offering a finer spatiotemporal resolution for future projections compared to previous studies, here we provide </w:t>
        </w:r>
      </w:ins>
      <w:ins w:id="144" w:author="Wild, Thomas B" w:date="2022-05-10T14:25:00Z">
        <w:r w:rsidR="007C52C0">
          <w:t>a broader suite of socioeconomic and climate forcing scenarios</w:t>
        </w:r>
        <w:r w:rsidR="00892F87">
          <w:t xml:space="preserve">, and </w:t>
        </w:r>
      </w:ins>
      <w:ins w:id="145" w:author="Wild, Thomas B" w:date="2022-05-10T14:24:00Z">
        <w:r w:rsidR="007C52C0">
          <w:t>additional crop water demand resolution</w:t>
        </w:r>
      </w:ins>
      <w:ins w:id="146" w:author="Wild, Thomas B" w:date="2022-05-16T14:11:00Z">
        <w:r w:rsidR="00E443E9">
          <w:t xml:space="preserve"> through the coupling of water demand model with a land allocation model</w:t>
        </w:r>
      </w:ins>
      <w:ins w:id="147" w:author="Wild, Thomas B" w:date="2022-05-10T14:25:00Z">
        <w:r w:rsidR="00892F87">
          <w:t>.</w:t>
        </w:r>
      </w:ins>
      <w:ins w:id="148" w:author="Wild, Thomas B" w:date="2022-05-10T14:21:00Z">
        <w:r w:rsidR="00143357">
          <w:t xml:space="preserve"> </w:t>
        </w:r>
      </w:ins>
      <w:r w:rsidR="00F735E1">
        <w:rPr>
          <w:highlight w:val="yellow"/>
        </w:rPr>
        <w:fldChar w:fldCharType="begin"/>
      </w:r>
      <w:r w:rsidR="00F735E1">
        <w:instrText xml:space="preserve"> REF _Ref101435781 \h </w:instrText>
      </w:r>
      <w:r w:rsidR="00F735E1">
        <w:rPr>
          <w:highlight w:val="yellow"/>
        </w:rPr>
      </w:r>
      <w:r w:rsidR="00F735E1">
        <w:rPr>
          <w:highlight w:val="yellow"/>
        </w:rPr>
        <w:fldChar w:fldCharType="separate"/>
      </w:r>
      <w:r w:rsidR="00080F5D">
        <w:t xml:space="preserve">Table </w:t>
      </w:r>
      <w:r w:rsidR="00080F5D">
        <w:rPr>
          <w:noProof/>
        </w:rPr>
        <w:t>1</w:t>
      </w:r>
      <w:r w:rsidR="00F735E1">
        <w:rPr>
          <w:highlight w:val="yellow"/>
        </w:rPr>
        <w:fldChar w:fldCharType="end"/>
      </w:r>
      <w:r w:rsidR="00F735E1">
        <w:t xml:space="preserve"> </w:t>
      </w:r>
      <w:r w:rsidR="003D2A36">
        <w:t xml:space="preserve">compares the key features in this study as compared to </w:t>
      </w:r>
      <w:del w:id="149" w:author="Wild, Thomas B" w:date="2022-05-10T14:26:00Z">
        <w:r w:rsidR="003D2A36" w:rsidDel="006B5F9B">
          <w:delText>other similar</w:delText>
        </w:r>
      </w:del>
      <w:ins w:id="150" w:author="Wild, Thomas B" w:date="2022-05-10T14:26:00Z">
        <w:r w:rsidR="006B5F9B">
          <w:t>a representative set of previous</w:t>
        </w:r>
      </w:ins>
      <w:r w:rsidR="003D2A36">
        <w:t xml:space="preserve"> studies that </w:t>
      </w:r>
      <w:ins w:id="151" w:author="Wild, Thomas B" w:date="2022-05-10T14:26:00Z">
        <w:r w:rsidR="006B5F9B">
          <w:t xml:space="preserve">have </w:t>
        </w:r>
      </w:ins>
      <w:del w:id="152" w:author="Wild, Thomas B" w:date="2022-05-10T14:26:00Z">
        <w:r w:rsidR="00AB5D37" w:rsidDel="006B5F9B">
          <w:delText>analyse</w:delText>
        </w:r>
      </w:del>
      <w:ins w:id="153" w:author="Wild, Thomas B" w:date="2022-05-10T14:26:00Z">
        <w:r w:rsidR="006B5F9B">
          <w:t>analysed</w:t>
        </w:r>
      </w:ins>
      <w:r w:rsidR="003D2A36">
        <w:t xml:space="preserve"> global water use. </w:t>
      </w:r>
    </w:p>
    <w:p w14:paraId="6B36F310" w14:textId="77777777" w:rsidR="00EF2269" w:rsidRDefault="00EF2269" w:rsidP="00A1125F"/>
    <w:p w14:paraId="762C2689" w14:textId="28E4F498" w:rsidR="002033F1" w:rsidRDefault="002033F1" w:rsidP="00B96C0C">
      <w:r>
        <w:t>This study thus addresses the critical need for</w:t>
      </w:r>
      <w:r w:rsidR="00CE5BAC">
        <w:t xml:space="preserve"> future projections of</w:t>
      </w:r>
      <w:r>
        <w:t xml:space="preserve"> distributed water demand at a fine resolution so that </w:t>
      </w:r>
      <w:del w:id="154" w:author="Wild, Thomas B" w:date="2022-05-16T15:03:00Z">
        <w:r w:rsidDel="002513DB">
          <w:delText xml:space="preserve">local </w:delText>
        </w:r>
      </w:del>
      <w:ins w:id="155" w:author="Wild, Thomas B" w:date="2022-05-16T15:03:00Z">
        <w:r w:rsidR="002513DB">
          <w:t xml:space="preserve">scientists and </w:t>
        </w:r>
      </w:ins>
      <w:r>
        <w:t>water managers can start to explore and plan for future water needs.</w:t>
      </w:r>
      <w:ins w:id="156" w:author="Wild, Thomas B" w:date="2022-05-16T15:03:00Z">
        <w:r w:rsidR="00C755E5">
          <w:t xml:space="preserve"> The dataset </w:t>
        </w:r>
      </w:ins>
      <w:ins w:id="157" w:author="Wild, Thomas B" w:date="2022-05-16T15:04:00Z">
        <w:r w:rsidR="005A1694">
          <w:t>could also</w:t>
        </w:r>
      </w:ins>
      <w:ins w:id="158" w:author="Wild, Thomas B" w:date="2022-05-16T15:09:00Z">
        <w:r w:rsidR="00DC34E1">
          <w:t xml:space="preserve"> directly</w:t>
        </w:r>
      </w:ins>
      <w:ins w:id="159" w:author="Wild, Thomas B" w:date="2022-05-16T15:04:00Z">
        <w:r w:rsidR="005A1694">
          <w:t xml:space="preserve"> support the growing</w:t>
        </w:r>
      </w:ins>
      <w:ins w:id="160" w:author="Wild, Thomas B" w:date="2022-05-16T15:03:00Z">
        <w:r w:rsidR="00C755E5">
          <w:t xml:space="preserve"> </w:t>
        </w:r>
        <w:proofErr w:type="spellStart"/>
        <w:r w:rsidR="00C755E5">
          <w:t>MultiSector</w:t>
        </w:r>
        <w:proofErr w:type="spellEnd"/>
        <w:r w:rsidR="00C755E5">
          <w:t xml:space="preserve"> dynamics research </w:t>
        </w:r>
      </w:ins>
      <w:ins w:id="161" w:author="Wild, Thomas B" w:date="2022-05-16T15:04:00Z">
        <w:r w:rsidR="005A1694">
          <w:t>literature</w:t>
        </w:r>
      </w:ins>
      <w:ins w:id="162" w:author="Wild, Thomas B" w:date="2022-05-16T15:10:00Z">
        <w:r w:rsidR="00DC34E1">
          <w:t>, particularly scenario-based studies of the future</w:t>
        </w:r>
      </w:ins>
      <w:ins w:id="163" w:author="Wild, Thomas B" w:date="2022-05-16T15:04:00Z">
        <w:r w:rsidR="005A15C2">
          <w:t xml:space="preserve"> interactions between </w:t>
        </w:r>
      </w:ins>
      <w:ins w:id="164" w:author="Wild, Thomas B" w:date="2022-05-16T15:05:00Z">
        <w:r w:rsidR="005A15C2">
          <w:t xml:space="preserve">water and other sectors (e.g., energy and land) </w:t>
        </w:r>
      </w:ins>
      <w:ins w:id="165" w:author="Wild, Thomas B" w:date="2022-05-16T15:09:00Z">
        <w:r w:rsidR="001F1B28">
          <w:t xml:space="preserve">across scales </w:t>
        </w:r>
      </w:ins>
      <w:ins w:id="166" w:author="Wild, Thomas B" w:date="2022-05-16T15:05:00Z">
        <w:r w:rsidR="004505ED">
          <w:t xml:space="preserve">in a global </w:t>
        </w:r>
        <w:commentRangeStart w:id="167"/>
        <w:r w:rsidR="004505ED">
          <w:t>context</w:t>
        </w:r>
      </w:ins>
      <w:commentRangeEnd w:id="167"/>
      <w:ins w:id="168" w:author="Wild, Thomas B" w:date="2022-05-16T15:06:00Z">
        <w:r w:rsidR="007915DC">
          <w:rPr>
            <w:rStyle w:val="CommentReference"/>
          </w:rPr>
          <w:commentReference w:id="167"/>
        </w:r>
      </w:ins>
      <w:ins w:id="169" w:author="Wild, Thomas B" w:date="2022-05-16T15:05:00Z">
        <w:r w:rsidR="005A15C2">
          <w:t>.</w:t>
        </w:r>
      </w:ins>
      <w:r>
        <w:t xml:space="preserve"> </w:t>
      </w:r>
      <w:ins w:id="170" w:author="Wild, Thomas B" w:date="2022-05-16T20:16:00Z">
        <w:r w:rsidR="002C0821">
          <w:t xml:space="preserve">The diverse set of 75 scenarios we produce supports scenario-based </w:t>
        </w:r>
      </w:ins>
      <w:ins w:id="171" w:author="Wild, Thomas B" w:date="2022-05-16T20:17:00Z">
        <w:r w:rsidR="00941BF0">
          <w:t xml:space="preserve">water demand </w:t>
        </w:r>
      </w:ins>
      <w:ins w:id="172" w:author="Wild, Thomas B" w:date="2022-05-16T20:16:00Z">
        <w:r w:rsidR="002C0821">
          <w:t xml:space="preserve">uncertainty analysis </w:t>
        </w:r>
      </w:ins>
      <w:ins w:id="173" w:author="Wild, Thomas B" w:date="2022-05-16T20:17:00Z">
        <w:r w:rsidR="00DF1165">
          <w:t>by varying</w:t>
        </w:r>
      </w:ins>
      <w:ins w:id="174" w:author="Wild, Thomas B" w:date="2022-05-16T20:16:00Z">
        <w:r w:rsidR="002C0821">
          <w:t xml:space="preserve"> key elements of human and earth system change. </w:t>
        </w:r>
      </w:ins>
      <w:r>
        <w:t xml:space="preserve">The entire dataset can be easily downloaded from </w:t>
      </w:r>
      <w:r w:rsidR="006B1CAC">
        <w:t>a</w:t>
      </w:r>
      <w:r w:rsidR="003E6F12">
        <w:t xml:space="preserve"> </w:t>
      </w:r>
      <w:proofErr w:type="spellStart"/>
      <w:r w:rsidR="003E6F12">
        <w:t>dataverse</w:t>
      </w:r>
      <w:proofErr w:type="spellEnd"/>
      <w:r w:rsidR="003E6F12">
        <w:t xml:space="preserve"> online repository</w:t>
      </w:r>
      <w:r w:rsidR="006B1CAC">
        <w:t xml:space="preserve"> (</w:t>
      </w:r>
      <w:hyperlink r:id="rId13" w:history="1">
        <w:r w:rsidR="006B1CAC" w:rsidRPr="00303AAB">
          <w:rPr>
            <w:rStyle w:val="Hyperlink"/>
          </w:rPr>
          <w:t>https://doi.org/10.7910/DVN/VIQEAB</w:t>
        </w:r>
      </w:hyperlink>
      <w:r w:rsidR="006B1CAC">
        <w:rPr>
          <w:rStyle w:val="Hyperlink"/>
        </w:rPr>
        <w:t>)</w:t>
      </w:r>
      <w:r w:rsidR="003E6F12">
        <w:t xml:space="preserve"> </w:t>
      </w:r>
      <w:r>
        <w:t xml:space="preserve">and is </w:t>
      </w:r>
      <w:r w:rsidRPr="003E6F12">
        <w:t>accompanied by a meta-repository</w:t>
      </w:r>
      <w:r w:rsidR="006B1CAC">
        <w:t xml:space="preserve"> (</w:t>
      </w:r>
      <w:hyperlink r:id="rId14" w:history="1">
        <w:r w:rsidR="003E6F12" w:rsidRPr="00D3268D">
          <w:rPr>
            <w:rStyle w:val="Hyperlink"/>
          </w:rPr>
          <w:t>https://jgcri.github.io/khan-etal_2022_tethysSSPRCP/</w:t>
        </w:r>
      </w:hyperlink>
      <w:r w:rsidR="006B1CAC">
        <w:rPr>
          <w:rStyle w:val="Hyperlink"/>
        </w:rPr>
        <w:t>)</w:t>
      </w:r>
      <w:r w:rsidR="003E6F12">
        <w:t xml:space="preserve"> </w:t>
      </w:r>
      <w:r w:rsidRPr="003E6F12">
        <w:t xml:space="preserve">which provides detailed figures </w:t>
      </w:r>
      <w:r w:rsidR="00F735E1">
        <w:t xml:space="preserve">and workflows </w:t>
      </w:r>
      <w:r w:rsidRPr="003E6F12">
        <w:t>for interested readers.</w:t>
      </w:r>
    </w:p>
    <w:p w14:paraId="799ED6FA" w14:textId="77777777" w:rsidR="003E6F12" w:rsidRDefault="003E6F12" w:rsidP="00A1125F"/>
    <w:p w14:paraId="005C8827" w14:textId="2DEA8082" w:rsidR="003E6F12" w:rsidRDefault="003E6F12" w:rsidP="00A1125F"/>
    <w:p w14:paraId="47BC8A5E" w14:textId="1CA836D6" w:rsidR="003E6F12" w:rsidRDefault="003E6F12" w:rsidP="00F735E1">
      <w:pPr>
        <w:pStyle w:val="Caption"/>
        <w:keepNext/>
        <w:jc w:val="center"/>
      </w:pPr>
      <w:bookmarkStart w:id="175" w:name="_Ref101435781"/>
      <w:r>
        <w:t xml:space="preserve">Table </w:t>
      </w:r>
      <w:fldSimple w:instr=" SEQ Table \* ARABIC ">
        <w:r w:rsidR="00080F5D">
          <w:rPr>
            <w:noProof/>
          </w:rPr>
          <w:t>1</w:t>
        </w:r>
      </w:fldSimple>
      <w:bookmarkEnd w:id="175"/>
      <w:r>
        <w:t xml:space="preserve"> Comparison of selected global water use </w:t>
      </w:r>
      <w:commentRangeStart w:id="176"/>
      <w:r>
        <w:t>studies</w:t>
      </w:r>
      <w:commentRangeEnd w:id="176"/>
      <w:r w:rsidR="0047485A">
        <w:rPr>
          <w:rStyle w:val="CommentReference"/>
          <w:i w:val="0"/>
          <w:iCs w:val="0"/>
          <w:color w:val="auto"/>
        </w:rPr>
        <w:commentReference w:id="176"/>
      </w:r>
    </w:p>
    <w:tbl>
      <w:tblPr>
        <w:tblW w:w="5737" w:type="pct"/>
        <w:tblInd w:w="-432" w:type="dxa"/>
        <w:tblLook w:val="04A0" w:firstRow="1" w:lastRow="0" w:firstColumn="1" w:lastColumn="0" w:noHBand="0" w:noVBand="1"/>
      </w:tblPr>
      <w:tblGrid>
        <w:gridCol w:w="1082"/>
        <w:gridCol w:w="1260"/>
        <w:gridCol w:w="1079"/>
        <w:gridCol w:w="1621"/>
        <w:gridCol w:w="1207"/>
        <w:gridCol w:w="1491"/>
        <w:gridCol w:w="2070"/>
      </w:tblGrid>
      <w:tr w:rsidR="00F735E1" w:rsidRPr="003E6F12" w14:paraId="27BCC2BC" w14:textId="77777777" w:rsidTr="003E6F12">
        <w:trPr>
          <w:trHeight w:val="288"/>
        </w:trPr>
        <w:tc>
          <w:tcPr>
            <w:tcW w:w="551" w:type="pct"/>
            <w:tcBorders>
              <w:top w:val="nil"/>
              <w:left w:val="nil"/>
              <w:bottom w:val="nil"/>
              <w:right w:val="nil"/>
            </w:tcBorders>
            <w:shd w:val="clear" w:color="auto" w:fill="auto"/>
            <w:vAlign w:val="center"/>
            <w:hideMark/>
          </w:tcPr>
          <w:p w14:paraId="38A72D8D" w14:textId="77777777" w:rsidR="003E6F12" w:rsidRPr="003E6F12" w:rsidRDefault="003E6F12" w:rsidP="003E6F12">
            <w:pPr>
              <w:jc w:val="left"/>
              <w:rPr>
                <w:rFonts w:ascii="Times New Roman" w:hAnsi="Times New Roman"/>
                <w:sz w:val="20"/>
                <w:szCs w:val="20"/>
                <w:lang w:val="en-US" w:eastAsia="en-US"/>
              </w:rPr>
            </w:pP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8B4EF9"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Water Use Types</w:t>
            </w:r>
          </w:p>
        </w:tc>
        <w:tc>
          <w:tcPr>
            <w:tcW w:w="550" w:type="pct"/>
            <w:tcBorders>
              <w:top w:val="single" w:sz="4" w:space="0" w:color="auto"/>
              <w:left w:val="nil"/>
              <w:bottom w:val="single" w:sz="4" w:space="0" w:color="auto"/>
              <w:right w:val="single" w:sz="4" w:space="0" w:color="auto"/>
            </w:tcBorders>
            <w:shd w:val="clear" w:color="auto" w:fill="auto"/>
            <w:vAlign w:val="center"/>
            <w:hideMark/>
          </w:tcPr>
          <w:p w14:paraId="7B614446"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Sectors</w:t>
            </w:r>
          </w:p>
        </w:tc>
        <w:tc>
          <w:tcPr>
            <w:tcW w:w="826" w:type="pct"/>
            <w:tcBorders>
              <w:top w:val="single" w:sz="4" w:space="0" w:color="auto"/>
              <w:left w:val="nil"/>
              <w:bottom w:val="single" w:sz="4" w:space="0" w:color="auto"/>
              <w:right w:val="single" w:sz="4" w:space="0" w:color="auto"/>
            </w:tcBorders>
            <w:shd w:val="clear" w:color="auto" w:fill="auto"/>
            <w:vAlign w:val="center"/>
            <w:hideMark/>
          </w:tcPr>
          <w:p w14:paraId="5D853CDF"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Additional Sectors</w:t>
            </w:r>
          </w:p>
        </w:tc>
        <w:tc>
          <w:tcPr>
            <w:tcW w:w="615" w:type="pct"/>
            <w:tcBorders>
              <w:top w:val="single" w:sz="4" w:space="0" w:color="auto"/>
              <w:left w:val="nil"/>
              <w:bottom w:val="single" w:sz="4" w:space="0" w:color="auto"/>
              <w:right w:val="single" w:sz="4" w:space="0" w:color="auto"/>
            </w:tcBorders>
            <w:shd w:val="clear" w:color="auto" w:fill="auto"/>
            <w:vAlign w:val="center"/>
            <w:hideMark/>
          </w:tcPr>
          <w:p w14:paraId="5B7D1DB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Spatial Scope</w:t>
            </w:r>
          </w:p>
        </w:tc>
        <w:tc>
          <w:tcPr>
            <w:tcW w:w="760" w:type="pct"/>
            <w:tcBorders>
              <w:top w:val="single" w:sz="4" w:space="0" w:color="auto"/>
              <w:left w:val="nil"/>
              <w:bottom w:val="single" w:sz="4" w:space="0" w:color="auto"/>
              <w:right w:val="single" w:sz="4" w:space="0" w:color="auto"/>
            </w:tcBorders>
            <w:shd w:val="clear" w:color="auto" w:fill="auto"/>
            <w:vAlign w:val="center"/>
            <w:hideMark/>
          </w:tcPr>
          <w:p w14:paraId="69EAB69F"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Temporal Scope</w:t>
            </w:r>
          </w:p>
        </w:tc>
        <w:tc>
          <w:tcPr>
            <w:tcW w:w="1055" w:type="pct"/>
            <w:tcBorders>
              <w:top w:val="single" w:sz="4" w:space="0" w:color="auto"/>
              <w:left w:val="nil"/>
              <w:bottom w:val="single" w:sz="4" w:space="0" w:color="auto"/>
              <w:right w:val="single" w:sz="4" w:space="0" w:color="auto"/>
            </w:tcBorders>
            <w:shd w:val="clear" w:color="auto" w:fill="auto"/>
            <w:vAlign w:val="center"/>
            <w:hideMark/>
          </w:tcPr>
          <w:p w14:paraId="6C6CDF3B"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Scenarios</w:t>
            </w:r>
          </w:p>
        </w:tc>
      </w:tr>
      <w:tr w:rsidR="00F735E1" w:rsidRPr="003E6F12" w14:paraId="2832736E" w14:textId="77777777" w:rsidTr="003E6F12">
        <w:trPr>
          <w:trHeight w:val="1470"/>
        </w:trPr>
        <w:tc>
          <w:tcPr>
            <w:tcW w:w="55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877A25"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xml:space="preserve">Khan et al. 2022 </w:t>
            </w:r>
            <w:r w:rsidRPr="003E6F12">
              <w:rPr>
                <w:rFonts w:cs="Calibri"/>
                <w:color w:val="000000"/>
                <w:sz w:val="16"/>
                <w:szCs w:val="16"/>
                <w:lang w:val="en-US" w:eastAsia="en-US"/>
              </w:rPr>
              <w:br/>
              <w:t>(This study)</w:t>
            </w:r>
          </w:p>
        </w:tc>
        <w:tc>
          <w:tcPr>
            <w:tcW w:w="642" w:type="pct"/>
            <w:tcBorders>
              <w:top w:val="nil"/>
              <w:left w:val="nil"/>
              <w:bottom w:val="single" w:sz="4" w:space="0" w:color="auto"/>
              <w:right w:val="single" w:sz="4" w:space="0" w:color="auto"/>
            </w:tcBorders>
            <w:shd w:val="clear" w:color="auto" w:fill="auto"/>
            <w:vAlign w:val="center"/>
            <w:hideMark/>
          </w:tcPr>
          <w:p w14:paraId="5B659ABB"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Withdrawals</w:t>
            </w:r>
            <w:r w:rsidRPr="003E6F12">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63EDE819"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Mining</w:t>
            </w:r>
            <w:r w:rsidRPr="003E6F12">
              <w:rPr>
                <w:rFonts w:cs="Calibri"/>
                <w:color w:val="000000"/>
                <w:sz w:val="16"/>
                <w:szCs w:val="16"/>
                <w:lang w:val="en-US" w:eastAsia="en-US"/>
              </w:rPr>
              <w:br/>
              <w:t>- Domestic</w:t>
            </w:r>
            <w:r w:rsidRPr="003E6F12">
              <w:rPr>
                <w:rFonts w:cs="Calibri"/>
                <w:color w:val="000000"/>
                <w:sz w:val="16"/>
                <w:szCs w:val="16"/>
                <w:lang w:val="en-US" w:eastAsia="en-US"/>
              </w:rPr>
              <w:br/>
              <w:t>- Electricity</w:t>
            </w:r>
            <w:r w:rsidRPr="003E6F12">
              <w:rPr>
                <w:rFonts w:cs="Calibri"/>
                <w:color w:val="000000"/>
                <w:sz w:val="16"/>
                <w:szCs w:val="16"/>
                <w:lang w:val="en-US" w:eastAsia="en-US"/>
              </w:rPr>
              <w:br/>
              <w:t>- Livestock</w:t>
            </w:r>
            <w:r w:rsidRPr="003E6F12">
              <w:rPr>
                <w:rFonts w:cs="Calibri"/>
                <w:color w:val="000000"/>
                <w:sz w:val="16"/>
                <w:szCs w:val="16"/>
                <w:lang w:val="en-US" w:eastAsia="en-US"/>
              </w:rPr>
              <w:br/>
              <w:t>- Industry</w:t>
            </w:r>
            <w:r w:rsidRPr="003E6F12">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8EE0410"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xml:space="preserve">(13 Crops) Biomass, Corn, Fiber Crop, </w:t>
            </w:r>
            <w:proofErr w:type="spellStart"/>
            <w:r w:rsidRPr="003E6F12">
              <w:rPr>
                <w:rFonts w:cs="Calibri"/>
                <w:color w:val="000000"/>
                <w:sz w:val="16"/>
                <w:szCs w:val="16"/>
                <w:lang w:val="en-US" w:eastAsia="en-US"/>
              </w:rPr>
              <w:t>Misc</w:t>
            </w:r>
            <w:proofErr w:type="spellEnd"/>
            <w:r w:rsidRPr="003E6F12">
              <w:rPr>
                <w:rFonts w:cs="Calibri"/>
                <w:color w:val="000000"/>
                <w:sz w:val="16"/>
                <w:szCs w:val="16"/>
                <w:lang w:val="en-US" w:eastAsia="en-US"/>
              </w:rPr>
              <w:t xml:space="preserve"> Crop, Oil Crop, Other Grain, Palm Fruit, Rice, Root Tuber, Sugar Crop, Wheat, Fodder Herb, and Fodder Grass</w:t>
            </w:r>
          </w:p>
        </w:tc>
        <w:tc>
          <w:tcPr>
            <w:tcW w:w="615" w:type="pct"/>
            <w:tcBorders>
              <w:top w:val="nil"/>
              <w:left w:val="nil"/>
              <w:bottom w:val="single" w:sz="4" w:space="0" w:color="auto"/>
              <w:right w:val="single" w:sz="4" w:space="0" w:color="auto"/>
            </w:tcBorders>
            <w:shd w:val="clear" w:color="auto" w:fill="auto"/>
            <w:vAlign w:val="center"/>
            <w:hideMark/>
          </w:tcPr>
          <w:p w14:paraId="1E1EB2C1"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ABC60E5"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w:t>
            </w:r>
            <w:r w:rsidRPr="003E6F12">
              <w:rPr>
                <w:rFonts w:cs="Calibri"/>
                <w:color w:val="000000"/>
                <w:sz w:val="16"/>
                <w:szCs w:val="16"/>
                <w:lang w:val="en-US" w:eastAsia="en-US"/>
              </w:rPr>
              <w:br/>
              <w:t>- 2010</w:t>
            </w:r>
            <w:r w:rsidRPr="003E6F12">
              <w:rPr>
                <w:rFonts w:cs="Calibri"/>
                <w:color w:val="000000"/>
                <w:sz w:val="16"/>
                <w:szCs w:val="16"/>
                <w:lang w:val="en-US" w:eastAsia="en-US"/>
              </w:rPr>
              <w:br/>
              <w:t>- Monthly</w:t>
            </w:r>
            <w:r w:rsidRPr="003E6F12">
              <w:rPr>
                <w:rFonts w:cs="Calibri"/>
                <w:color w:val="000000"/>
                <w:sz w:val="16"/>
                <w:szCs w:val="16"/>
                <w:lang w:val="en-US" w:eastAsia="en-US"/>
              </w:rPr>
              <w:br/>
            </w:r>
            <w:r w:rsidRPr="003E6F12">
              <w:rPr>
                <w:rFonts w:cs="Calibri"/>
                <w:color w:val="000000"/>
                <w:sz w:val="16"/>
                <w:szCs w:val="16"/>
                <w:lang w:val="en-US" w:eastAsia="en-US"/>
              </w:rPr>
              <w:br/>
              <w:t>- Future:</w:t>
            </w:r>
            <w:r w:rsidRPr="003E6F12">
              <w:rPr>
                <w:rFonts w:cs="Calibri"/>
                <w:color w:val="000000"/>
                <w:sz w:val="16"/>
                <w:szCs w:val="16"/>
                <w:lang w:val="en-US" w:eastAsia="en-US"/>
              </w:rPr>
              <w:br/>
              <w:t>- 2015 to 2100</w:t>
            </w:r>
            <w:r w:rsidRPr="003E6F12">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47DDEF4F" w14:textId="4A93FBC9"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 (2010)</w:t>
            </w:r>
            <w:r w:rsidRPr="003E6F12">
              <w:rPr>
                <w:rFonts w:cs="Calibri"/>
                <w:color w:val="000000"/>
                <w:sz w:val="16"/>
                <w:szCs w:val="16"/>
                <w:lang w:val="en-US" w:eastAsia="en-US"/>
              </w:rPr>
              <w:br/>
            </w:r>
            <w:r w:rsidRPr="003E6F12">
              <w:rPr>
                <w:rFonts w:cs="Calibri"/>
                <w:color w:val="000000"/>
                <w:sz w:val="16"/>
                <w:szCs w:val="16"/>
                <w:lang w:val="en-US" w:eastAsia="en-US"/>
              </w:rPr>
              <w:br/>
              <w:t>- Future:</w:t>
            </w:r>
            <w:r w:rsidRPr="003E6F12">
              <w:rPr>
                <w:rFonts w:cs="Calibri"/>
                <w:color w:val="000000"/>
                <w:sz w:val="16"/>
                <w:szCs w:val="16"/>
                <w:lang w:val="en-US" w:eastAsia="en-US"/>
              </w:rPr>
              <w:br/>
              <w:t>- SSPs 1 to 5</w:t>
            </w:r>
            <w:r w:rsidRPr="003E6F12">
              <w:rPr>
                <w:rFonts w:cs="Calibri"/>
                <w:color w:val="000000"/>
                <w:sz w:val="16"/>
                <w:szCs w:val="16"/>
                <w:lang w:val="en-US" w:eastAsia="en-US"/>
              </w:rPr>
              <w:br/>
              <w:t>- RCP2.6, 4.5, 6.0, 8.5</w:t>
            </w:r>
            <w:r w:rsidRPr="003E6F12">
              <w:rPr>
                <w:rFonts w:cs="Calibri"/>
                <w:color w:val="000000"/>
                <w:sz w:val="16"/>
                <w:szCs w:val="16"/>
                <w:lang w:val="en-US" w:eastAsia="en-US"/>
              </w:rPr>
              <w:br/>
              <w:t xml:space="preserve">- 5 CMIP5 GCMs (GFDL, HADGEM, IPSL, </w:t>
            </w:r>
            <w:r w:rsidR="00C952C5">
              <w:rPr>
                <w:rFonts w:cs="Calibri"/>
                <w:color w:val="000000"/>
                <w:sz w:val="16"/>
                <w:szCs w:val="16"/>
                <w:lang w:val="en-US" w:eastAsia="en-US"/>
              </w:rPr>
              <w:t xml:space="preserve">MIROC, </w:t>
            </w:r>
            <w:r w:rsidRPr="003E6F12">
              <w:rPr>
                <w:rFonts w:cs="Calibri"/>
                <w:color w:val="000000"/>
                <w:sz w:val="16"/>
                <w:szCs w:val="16"/>
                <w:lang w:val="en-US" w:eastAsia="en-US"/>
              </w:rPr>
              <w:t>NORESM)</w:t>
            </w:r>
          </w:p>
        </w:tc>
      </w:tr>
      <w:tr w:rsidR="00F735E1" w:rsidRPr="003E6F12" w14:paraId="4FC0EFAE" w14:textId="77777777" w:rsidTr="003E6F12">
        <w:trPr>
          <w:trHeight w:val="210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283129C" w14:textId="52914FEC"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Aqueduct (WRI) (2019, 2015)</w:t>
            </w:r>
            <w:r w:rsidR="00523D16">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{"citationID":"bgbWDO2A","properties":{"formattedCitation":"\\super 18,19\\nosupersub{}","plainCitation":"18,19","noteIndex":0},"citationItems":[{"id":1470,"uris":["http://zotero.org/users/2476381/items/S5QHUTHN"],"itemData":{"id":1470,"type":"article-journal","container-title":"World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Galvis"}],"issued":{"date-parts":[["2019"]]}}},{"id":1300,"uris":["http://zotero.org/users/2476381/items/QD6J5FJA"],"itemData":{"id":1300,"type":"document","publisher":"World Resources Institute","title":"WRI Aqueduct","URL":"https://www.wri.org/aqueduct","author":[{"literal":"WRI"}],"accessed":{"date-parts":[["2021",8,19]]},"issued":{"date-parts":[["2021"]]}}}],"schema":"https://github.com/citation-style-language/schema/raw/master/csl-citation.json"} </w:instrText>
            </w:r>
            <w:r w:rsidR="00523D16">
              <w:rPr>
                <w:rFonts w:cs="Calibri"/>
                <w:color w:val="000000"/>
                <w:sz w:val="16"/>
                <w:szCs w:val="16"/>
                <w:lang w:val="en-US" w:eastAsia="en-US"/>
              </w:rPr>
              <w:fldChar w:fldCharType="separate"/>
            </w:r>
            <w:r w:rsidR="006B1CAC" w:rsidRPr="006B1CAC">
              <w:rPr>
                <w:rFonts w:cs="Calibri"/>
                <w:sz w:val="16"/>
                <w:szCs w:val="24"/>
                <w:vertAlign w:val="superscript"/>
              </w:rPr>
              <w:t>18,19</w:t>
            </w:r>
            <w:r w:rsidR="00523D16">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696DC7BB"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Withdrawals</w:t>
            </w:r>
            <w:r w:rsidRPr="003E6F12">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339441B4"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Domestic</w:t>
            </w:r>
            <w:r w:rsidRPr="003E6F12">
              <w:rPr>
                <w:rFonts w:cs="Calibri"/>
                <w:color w:val="000000"/>
                <w:sz w:val="16"/>
                <w:szCs w:val="16"/>
                <w:lang w:val="en-US" w:eastAsia="en-US"/>
              </w:rPr>
              <w:br/>
              <w:t>- Industry</w:t>
            </w:r>
            <w:r w:rsidRPr="003E6F12">
              <w:rPr>
                <w:rFonts w:cs="Calibri"/>
                <w:color w:val="000000"/>
                <w:sz w:val="16"/>
                <w:szCs w:val="16"/>
                <w:lang w:val="en-US" w:eastAsia="en-US"/>
              </w:rPr>
              <w:br/>
              <w:t>- Agriculture</w:t>
            </w:r>
            <w:r w:rsidRPr="003E6F12">
              <w:rPr>
                <w:rFonts w:cs="Calibri"/>
                <w:color w:val="000000"/>
                <w:sz w:val="16"/>
                <w:szCs w:val="16"/>
                <w:lang w:val="en-US" w:eastAsia="en-US"/>
              </w:rPr>
              <w:br/>
              <w:t>- Livestock</w:t>
            </w:r>
          </w:p>
        </w:tc>
        <w:tc>
          <w:tcPr>
            <w:tcW w:w="826" w:type="pct"/>
            <w:tcBorders>
              <w:top w:val="nil"/>
              <w:left w:val="nil"/>
              <w:bottom w:val="single" w:sz="4" w:space="0" w:color="auto"/>
              <w:right w:val="single" w:sz="4" w:space="0" w:color="auto"/>
            </w:tcBorders>
            <w:shd w:val="clear" w:color="auto" w:fill="auto"/>
            <w:vAlign w:val="center"/>
            <w:hideMark/>
          </w:tcPr>
          <w:p w14:paraId="59A95807"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50A2E2E1"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- 0.083 deg (historical)</w:t>
            </w:r>
            <w:r w:rsidRPr="003E6F12">
              <w:rPr>
                <w:rFonts w:cs="Calibri"/>
                <w:color w:val="000000"/>
                <w:sz w:val="16"/>
                <w:szCs w:val="16"/>
                <w:lang w:val="en-US" w:eastAsia="en-US"/>
              </w:rPr>
              <w:br/>
              <w:t>- 0.5 deg (future)</w:t>
            </w:r>
          </w:p>
        </w:tc>
        <w:tc>
          <w:tcPr>
            <w:tcW w:w="760" w:type="pct"/>
            <w:tcBorders>
              <w:top w:val="nil"/>
              <w:left w:val="nil"/>
              <w:bottom w:val="single" w:sz="4" w:space="0" w:color="auto"/>
              <w:right w:val="single" w:sz="4" w:space="0" w:color="auto"/>
            </w:tcBorders>
            <w:shd w:val="clear" w:color="auto" w:fill="auto"/>
            <w:vAlign w:val="center"/>
            <w:hideMark/>
          </w:tcPr>
          <w:p w14:paraId="13E69F84"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w:t>
            </w:r>
            <w:r w:rsidRPr="003E6F12">
              <w:rPr>
                <w:rFonts w:cs="Calibri"/>
                <w:color w:val="000000"/>
                <w:sz w:val="16"/>
                <w:szCs w:val="16"/>
                <w:lang w:val="en-US" w:eastAsia="en-US"/>
              </w:rPr>
              <w:br/>
              <w:t>- 1990-2014</w:t>
            </w:r>
            <w:r w:rsidRPr="003E6F12">
              <w:rPr>
                <w:rFonts w:cs="Calibri"/>
                <w:color w:val="000000"/>
                <w:sz w:val="16"/>
                <w:szCs w:val="16"/>
                <w:lang w:val="en-US" w:eastAsia="en-US"/>
              </w:rPr>
              <w:br/>
              <w:t>- Monthly</w:t>
            </w:r>
            <w:r w:rsidRPr="003E6F12">
              <w:rPr>
                <w:rFonts w:cs="Calibri"/>
                <w:color w:val="000000"/>
                <w:sz w:val="16"/>
                <w:szCs w:val="16"/>
                <w:lang w:val="en-US" w:eastAsia="en-US"/>
              </w:rPr>
              <w:br/>
            </w:r>
            <w:r w:rsidRPr="003E6F12">
              <w:rPr>
                <w:rFonts w:cs="Calibri"/>
                <w:color w:val="000000"/>
                <w:sz w:val="16"/>
                <w:szCs w:val="16"/>
                <w:lang w:val="en-US" w:eastAsia="en-US"/>
              </w:rPr>
              <w:br/>
              <w:t xml:space="preserve">- Future: </w:t>
            </w:r>
            <w:r w:rsidRPr="003E6F12">
              <w:rPr>
                <w:rFonts w:cs="Calibri"/>
                <w:color w:val="000000"/>
                <w:sz w:val="16"/>
                <w:szCs w:val="16"/>
                <w:lang w:val="en-US" w:eastAsia="en-US"/>
              </w:rPr>
              <w:br/>
              <w:t>- 2020, 2030, 2040</w:t>
            </w:r>
            <w:r w:rsidRPr="003E6F12">
              <w:rPr>
                <w:rFonts w:cs="Calibri"/>
                <w:color w:val="000000"/>
                <w:sz w:val="16"/>
                <w:szCs w:val="16"/>
                <w:lang w:val="en-US" w:eastAsia="en-US"/>
              </w:rPr>
              <w:br/>
              <w:t>- Annual</w:t>
            </w:r>
          </w:p>
        </w:tc>
        <w:tc>
          <w:tcPr>
            <w:tcW w:w="1055" w:type="pct"/>
            <w:tcBorders>
              <w:top w:val="nil"/>
              <w:left w:val="nil"/>
              <w:bottom w:val="single" w:sz="4" w:space="0" w:color="auto"/>
              <w:right w:val="single" w:sz="4" w:space="0" w:color="auto"/>
            </w:tcBorders>
            <w:shd w:val="clear" w:color="auto" w:fill="auto"/>
            <w:vAlign w:val="center"/>
            <w:hideMark/>
          </w:tcPr>
          <w:p w14:paraId="11825343"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 PCR-GLOBWB 2 Outputs</w:t>
            </w:r>
            <w:r w:rsidRPr="003E6F12">
              <w:rPr>
                <w:rFonts w:cs="Calibri"/>
                <w:color w:val="000000"/>
                <w:sz w:val="16"/>
                <w:szCs w:val="16"/>
                <w:lang w:val="en-US" w:eastAsia="en-US"/>
              </w:rPr>
              <w:br/>
            </w:r>
            <w:r w:rsidRPr="003E6F12">
              <w:rPr>
                <w:rFonts w:cs="Calibri"/>
                <w:color w:val="000000"/>
                <w:sz w:val="16"/>
                <w:szCs w:val="16"/>
                <w:lang w:val="en-US" w:eastAsia="en-US"/>
              </w:rPr>
              <w:br/>
            </w:r>
            <w:commentRangeStart w:id="177"/>
            <w:r w:rsidRPr="003E6F12">
              <w:rPr>
                <w:rFonts w:cs="Calibri"/>
                <w:color w:val="000000"/>
                <w:sz w:val="16"/>
                <w:szCs w:val="16"/>
                <w:lang w:val="en-US" w:eastAsia="en-US"/>
              </w:rPr>
              <w:t>- Future:</w:t>
            </w:r>
            <w:r w:rsidRPr="003E6F12">
              <w:rPr>
                <w:rFonts w:cs="Calibri"/>
                <w:color w:val="000000"/>
                <w:sz w:val="16"/>
                <w:szCs w:val="16"/>
                <w:lang w:val="en-US" w:eastAsia="en-US"/>
              </w:rPr>
              <w:br/>
              <w:t>- SSP2, SSP3</w:t>
            </w:r>
            <w:commentRangeEnd w:id="177"/>
            <w:r w:rsidR="0047485A">
              <w:rPr>
                <w:rStyle w:val="CommentReference"/>
              </w:rPr>
              <w:commentReference w:id="177"/>
            </w:r>
            <w:r w:rsidRPr="003E6F12">
              <w:rPr>
                <w:rFonts w:cs="Calibri"/>
                <w:color w:val="000000"/>
                <w:sz w:val="16"/>
                <w:szCs w:val="16"/>
                <w:lang w:val="en-US" w:eastAsia="en-US"/>
              </w:rPr>
              <w:br/>
              <w:t>- RCP4.5, RCP8.5</w:t>
            </w:r>
            <w:r w:rsidRPr="003E6F12">
              <w:rPr>
                <w:rFonts w:cs="Calibri"/>
                <w:color w:val="000000"/>
                <w:sz w:val="16"/>
                <w:szCs w:val="16"/>
                <w:lang w:val="en-US" w:eastAsia="en-US"/>
              </w:rPr>
              <w:br/>
              <w:t>- 6 CMIP5 GCMs (CCSM4, CNRM-CM5, GFDL-ESM2M, INMCM4,</w:t>
            </w:r>
            <w:r w:rsidRPr="003E6F12">
              <w:rPr>
                <w:rFonts w:cs="Calibri"/>
                <w:color w:val="000000"/>
                <w:sz w:val="16"/>
                <w:szCs w:val="16"/>
                <w:lang w:val="en-US" w:eastAsia="en-US"/>
              </w:rPr>
              <w:br/>
              <w:t>MPI-ESM-LR, MRI-CGCM3)</w:t>
            </w:r>
          </w:p>
        </w:tc>
      </w:tr>
      <w:tr w:rsidR="00F735E1" w:rsidRPr="003E6F12" w14:paraId="7FB7EC4A"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7B7C4D9" w14:textId="721ED206"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lastRenderedPageBreak/>
              <w:t>Huang et al. 2018</w:t>
            </w:r>
            <w:r w:rsidR="00F735E1">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{"citationID":"tpInt73y","properties":{"formattedCitation":"\\super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B1CAC">
              <w:rPr>
                <w:rFonts w:ascii="Cambria Math" w:hAnsi="Cambria Math" w:cs="Cambria Math"/>
                <w:color w:val="000000"/>
                <w:sz w:val="16"/>
                <w:szCs w:val="16"/>
                <w:lang w:val="en-US" w:eastAsia="en-US"/>
              </w:rPr>
              <w:instrText>∘</w:instrText>
            </w:r>
            <w:r w:rsidR="006B1CAC">
              <w:rPr>
                <w:rFonts w:cs="Calibri"/>
                <w:color w:val="000000"/>
                <w:sz w:val="16"/>
                <w:szCs w:val="16"/>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F735E1">
              <w:rPr>
                <w:rFonts w:cs="Calibri"/>
                <w:color w:val="000000"/>
                <w:sz w:val="16"/>
                <w:szCs w:val="16"/>
                <w:lang w:val="en-US" w:eastAsia="en-US"/>
              </w:rPr>
              <w:fldChar w:fldCharType="separate"/>
            </w:r>
            <w:r w:rsidR="006B1CAC" w:rsidRPr="006B1CAC">
              <w:rPr>
                <w:rFonts w:cs="Calibri"/>
                <w:sz w:val="16"/>
                <w:szCs w:val="24"/>
                <w:vertAlign w:val="superscript"/>
              </w:rPr>
              <w:t>20</w:t>
            </w:r>
            <w:r w:rsidR="00F735E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0077C1F"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Withdrawals</w:t>
            </w:r>
            <w:r w:rsidRPr="003E6F12">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5A316915"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Mining</w:t>
            </w:r>
            <w:r w:rsidRPr="003E6F12">
              <w:rPr>
                <w:rFonts w:cs="Calibri"/>
                <w:color w:val="000000"/>
                <w:sz w:val="16"/>
                <w:szCs w:val="16"/>
                <w:lang w:val="en-US" w:eastAsia="en-US"/>
              </w:rPr>
              <w:br/>
              <w:t>- Domestic</w:t>
            </w:r>
            <w:r w:rsidRPr="003E6F12">
              <w:rPr>
                <w:rFonts w:cs="Calibri"/>
                <w:color w:val="000000"/>
                <w:sz w:val="16"/>
                <w:szCs w:val="16"/>
                <w:lang w:val="en-US" w:eastAsia="en-US"/>
              </w:rPr>
              <w:br/>
              <w:t>- Electricity</w:t>
            </w:r>
            <w:r w:rsidRPr="003E6F12">
              <w:rPr>
                <w:rFonts w:cs="Calibri"/>
                <w:color w:val="000000"/>
                <w:sz w:val="16"/>
                <w:szCs w:val="16"/>
                <w:lang w:val="en-US" w:eastAsia="en-US"/>
              </w:rPr>
              <w:br/>
              <w:t>- Livestock</w:t>
            </w:r>
            <w:r w:rsidRPr="003E6F12">
              <w:rPr>
                <w:rFonts w:cs="Calibri"/>
                <w:color w:val="000000"/>
                <w:sz w:val="16"/>
                <w:szCs w:val="16"/>
                <w:lang w:val="en-US" w:eastAsia="en-US"/>
              </w:rPr>
              <w:br/>
              <w:t>- Industry</w:t>
            </w:r>
            <w:r w:rsidRPr="003E6F12">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49930D5"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73F32BE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52E9070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w:t>
            </w:r>
            <w:r w:rsidRPr="003E6F12">
              <w:rPr>
                <w:rFonts w:cs="Calibri"/>
                <w:color w:val="000000"/>
                <w:sz w:val="16"/>
                <w:szCs w:val="16"/>
                <w:lang w:val="en-US" w:eastAsia="en-US"/>
              </w:rPr>
              <w:br/>
              <w:t>- 1971-2010</w:t>
            </w:r>
            <w:r w:rsidRPr="003E6F12">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50C0638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xml:space="preserve">- Historical (4 GHMs: </w:t>
            </w:r>
            <w:proofErr w:type="spellStart"/>
            <w:r w:rsidRPr="003E6F12">
              <w:rPr>
                <w:rFonts w:cs="Calibri"/>
                <w:color w:val="000000"/>
                <w:sz w:val="16"/>
                <w:szCs w:val="16"/>
                <w:lang w:val="en-US" w:eastAsia="en-US"/>
              </w:rPr>
              <w:t>WaterGAP</w:t>
            </w:r>
            <w:proofErr w:type="spellEnd"/>
            <w:r w:rsidRPr="003E6F12">
              <w:rPr>
                <w:rFonts w:cs="Calibri"/>
                <w:color w:val="000000"/>
                <w:sz w:val="16"/>
                <w:szCs w:val="16"/>
                <w:lang w:val="en-US" w:eastAsia="en-US"/>
              </w:rPr>
              <w:t xml:space="preserve">, H08, </w:t>
            </w:r>
            <w:proofErr w:type="spellStart"/>
            <w:r w:rsidRPr="003E6F12">
              <w:rPr>
                <w:rFonts w:cs="Calibri"/>
                <w:color w:val="000000"/>
                <w:sz w:val="16"/>
                <w:szCs w:val="16"/>
                <w:lang w:val="en-US" w:eastAsia="en-US"/>
              </w:rPr>
              <w:t>LPJml</w:t>
            </w:r>
            <w:proofErr w:type="spellEnd"/>
            <w:r w:rsidRPr="003E6F12">
              <w:rPr>
                <w:rFonts w:cs="Calibri"/>
                <w:color w:val="000000"/>
                <w:sz w:val="16"/>
                <w:szCs w:val="16"/>
                <w:lang w:val="en-US" w:eastAsia="en-US"/>
              </w:rPr>
              <w:t>, PCR-GLOBWB)</w:t>
            </w:r>
          </w:p>
        </w:tc>
      </w:tr>
      <w:tr w:rsidR="00F735E1" w:rsidRPr="003E6F12" w14:paraId="33AB2236"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DF0CB71" w14:textId="2F5DF499"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Wada et al. 2014</w:t>
            </w:r>
            <w:r w:rsidR="00F735E1">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{"citationID":"ohDzHRME","properties":{"formattedCitation":"\\super 21\\nosupersub{}","plainCitation":"21","noteIndex":0},"citationItems":[{"id":1417,"uris":["http://zotero.org/users/2476381/items/DBLAYVGI"],"itemData":{"id":1417,"type":"article-journal","abstract":"&lt;p&gt;&lt;strong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P."}],"issued":{"date-parts":[["2014",1,14]]}}}],"schema":"https://github.com/citation-style-language/schema/raw/master/csl-citation.json"} </w:instrText>
            </w:r>
            <w:r w:rsidR="00F735E1">
              <w:rPr>
                <w:rFonts w:cs="Calibri"/>
                <w:color w:val="000000"/>
                <w:sz w:val="16"/>
                <w:szCs w:val="16"/>
                <w:lang w:val="en-US" w:eastAsia="en-US"/>
              </w:rPr>
              <w:fldChar w:fldCharType="separate"/>
            </w:r>
            <w:r w:rsidR="006B1CAC" w:rsidRPr="006B1CAC">
              <w:rPr>
                <w:rFonts w:cs="Calibri"/>
                <w:sz w:val="16"/>
                <w:szCs w:val="24"/>
                <w:vertAlign w:val="superscript"/>
              </w:rPr>
              <w:t>21</w:t>
            </w:r>
            <w:r w:rsidR="00F735E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9B991EF"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Withdrawals</w:t>
            </w:r>
            <w:r w:rsidRPr="003E6F12">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4F20362B" w14:textId="3E61F5AE"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Domestic</w:t>
            </w:r>
            <w:r w:rsidRPr="003E6F12">
              <w:rPr>
                <w:rFonts w:cs="Calibri"/>
                <w:color w:val="000000"/>
                <w:sz w:val="16"/>
                <w:szCs w:val="16"/>
                <w:lang w:val="en-US" w:eastAsia="en-US"/>
              </w:rPr>
              <w:br/>
              <w:t>- Livestock</w:t>
            </w:r>
            <w:r w:rsidRPr="003E6F12">
              <w:rPr>
                <w:rFonts w:cs="Calibri"/>
                <w:color w:val="000000"/>
                <w:sz w:val="16"/>
                <w:szCs w:val="16"/>
                <w:lang w:val="en-US" w:eastAsia="en-US"/>
              </w:rPr>
              <w:br/>
              <w:t>- Industry</w:t>
            </w:r>
            <w:r w:rsidRPr="003E6F12">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21CB003E" w14:textId="596BCDF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Paddy</w:t>
            </w:r>
            <w:r w:rsidRPr="003E6F12">
              <w:rPr>
                <w:rFonts w:cs="Calibri"/>
                <w:color w:val="000000"/>
                <w:sz w:val="16"/>
                <w:szCs w:val="16"/>
                <w:lang w:val="en-US" w:eastAsia="en-US"/>
              </w:rPr>
              <w:br/>
              <w:t xml:space="preserve">- </w:t>
            </w:r>
            <w:proofErr w:type="gramStart"/>
            <w:r w:rsidRPr="003E6F12">
              <w:rPr>
                <w:rFonts w:cs="Calibri"/>
                <w:color w:val="000000"/>
                <w:sz w:val="16"/>
                <w:szCs w:val="16"/>
                <w:lang w:val="en-US" w:eastAsia="en-US"/>
              </w:rPr>
              <w:t>Non</w:t>
            </w:r>
            <w:r>
              <w:rPr>
                <w:rFonts w:cs="Calibri"/>
                <w:color w:val="000000"/>
                <w:sz w:val="16"/>
                <w:szCs w:val="16"/>
                <w:lang w:val="en-US" w:eastAsia="en-US"/>
              </w:rPr>
              <w:t>-</w:t>
            </w:r>
            <w:r w:rsidRPr="003E6F12">
              <w:rPr>
                <w:rFonts w:cs="Calibri"/>
                <w:color w:val="000000"/>
                <w:sz w:val="16"/>
                <w:szCs w:val="16"/>
                <w:lang w:val="en-US" w:eastAsia="en-US"/>
              </w:rPr>
              <w:t>paddy</w:t>
            </w:r>
            <w:proofErr w:type="gramEnd"/>
          </w:p>
        </w:tc>
        <w:tc>
          <w:tcPr>
            <w:tcW w:w="615" w:type="pct"/>
            <w:tcBorders>
              <w:top w:val="nil"/>
              <w:left w:val="nil"/>
              <w:bottom w:val="single" w:sz="4" w:space="0" w:color="auto"/>
              <w:right w:val="single" w:sz="4" w:space="0" w:color="auto"/>
            </w:tcBorders>
            <w:shd w:val="clear" w:color="auto" w:fill="auto"/>
            <w:vAlign w:val="center"/>
            <w:hideMark/>
          </w:tcPr>
          <w:p w14:paraId="03D4FE3A"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D29B749"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- 1979 - 2010</w:t>
            </w:r>
            <w:r w:rsidRPr="003E6F12">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6469388B"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 (1979-2010)</w:t>
            </w:r>
          </w:p>
        </w:tc>
      </w:tr>
      <w:tr w:rsidR="00F735E1" w:rsidRPr="003E6F12" w14:paraId="26EB8693" w14:textId="77777777" w:rsidTr="003E6F12">
        <w:trPr>
          <w:trHeight w:val="105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74C32CE" w14:textId="33D08AB0" w:rsidR="003E6F12" w:rsidRPr="003E6F12" w:rsidRDefault="003E6F12" w:rsidP="003E6F12">
            <w:pPr>
              <w:jc w:val="center"/>
              <w:rPr>
                <w:rFonts w:cs="Calibri"/>
                <w:color w:val="000000"/>
                <w:sz w:val="16"/>
                <w:szCs w:val="16"/>
                <w:lang w:val="en-US" w:eastAsia="en-US"/>
              </w:rPr>
            </w:pPr>
            <w:proofErr w:type="spellStart"/>
            <w:r w:rsidRPr="003E6F12">
              <w:rPr>
                <w:rFonts w:cs="Calibri"/>
                <w:color w:val="000000"/>
                <w:sz w:val="16"/>
                <w:szCs w:val="16"/>
                <w:lang w:val="en-US" w:eastAsia="en-US"/>
              </w:rPr>
              <w:t>Hanasaki</w:t>
            </w:r>
            <w:proofErr w:type="spellEnd"/>
            <w:r w:rsidRPr="003E6F12">
              <w:rPr>
                <w:rFonts w:cs="Calibri"/>
                <w:color w:val="000000"/>
                <w:sz w:val="16"/>
                <w:szCs w:val="16"/>
                <w:lang w:val="en-US" w:eastAsia="en-US"/>
              </w:rPr>
              <w:t xml:space="preserve"> et al. 2013</w:t>
            </w:r>
            <w:r w:rsidR="00F735E1">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{"citationID":"T1plmL8N","properties":{"formattedCitation":"\\super 10\\nosupersub{}","plainCitation":"10","noteIndex":0},"citationItems":[{"id":1460,"uris":["http://zotero.org/users/2476381/items/QTAT29H4"],"itemData":{"id":1460,"type":"article-journal","abstract":"Abstract.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locator":"1"}],"schema":"https://github.com/citation-style-language/schema/raw/master/csl-citation.json"} </w:instrText>
            </w:r>
            <w:r w:rsidR="00F735E1">
              <w:rPr>
                <w:rFonts w:cs="Calibri"/>
                <w:color w:val="000000"/>
                <w:sz w:val="16"/>
                <w:szCs w:val="16"/>
                <w:lang w:val="en-US" w:eastAsia="en-US"/>
              </w:rPr>
              <w:fldChar w:fldCharType="separate"/>
            </w:r>
            <w:r w:rsidR="006B1CAC" w:rsidRPr="006B1CAC">
              <w:rPr>
                <w:rFonts w:cs="Calibri"/>
                <w:sz w:val="16"/>
                <w:szCs w:val="24"/>
                <w:vertAlign w:val="superscript"/>
              </w:rPr>
              <w:t>10</w:t>
            </w:r>
            <w:r w:rsidR="00F735E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5145E3B9"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Withdrawals</w:t>
            </w:r>
          </w:p>
        </w:tc>
        <w:tc>
          <w:tcPr>
            <w:tcW w:w="550" w:type="pct"/>
            <w:tcBorders>
              <w:top w:val="nil"/>
              <w:left w:val="nil"/>
              <w:bottom w:val="single" w:sz="4" w:space="0" w:color="auto"/>
              <w:right w:val="single" w:sz="4" w:space="0" w:color="auto"/>
            </w:tcBorders>
            <w:shd w:val="clear" w:color="auto" w:fill="auto"/>
            <w:vAlign w:val="center"/>
            <w:hideMark/>
          </w:tcPr>
          <w:p w14:paraId="013E16B7"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Municipal</w:t>
            </w:r>
            <w:r w:rsidRPr="003E6F12">
              <w:rPr>
                <w:rFonts w:cs="Calibri"/>
                <w:color w:val="000000"/>
                <w:sz w:val="16"/>
                <w:szCs w:val="16"/>
                <w:lang w:val="en-US" w:eastAsia="en-US"/>
              </w:rPr>
              <w:br/>
              <w:t>- Industry</w:t>
            </w:r>
            <w:r w:rsidRPr="003E6F12">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45FA0A2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246533D2"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5981CB91"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- 2000 to 2100</w:t>
            </w:r>
            <w:r w:rsidRPr="003E6F12">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636B5011"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 (2000)</w:t>
            </w:r>
            <w:r w:rsidRPr="003E6F12">
              <w:rPr>
                <w:rFonts w:cs="Calibri"/>
                <w:color w:val="000000"/>
                <w:sz w:val="16"/>
                <w:szCs w:val="16"/>
                <w:lang w:val="en-US" w:eastAsia="en-US"/>
              </w:rPr>
              <w:br/>
            </w:r>
            <w:r w:rsidRPr="003E6F12">
              <w:rPr>
                <w:rFonts w:cs="Calibri"/>
                <w:color w:val="000000"/>
                <w:sz w:val="16"/>
                <w:szCs w:val="16"/>
                <w:lang w:val="en-US" w:eastAsia="en-US"/>
              </w:rPr>
              <w:br/>
              <w:t>- Future:</w:t>
            </w:r>
            <w:r w:rsidRPr="003E6F12">
              <w:rPr>
                <w:rFonts w:cs="Calibri"/>
                <w:color w:val="000000"/>
                <w:sz w:val="16"/>
                <w:szCs w:val="16"/>
                <w:lang w:val="en-US" w:eastAsia="en-US"/>
              </w:rPr>
              <w:br/>
              <w:t>- SSPs 1 -5</w:t>
            </w:r>
            <w:r w:rsidRPr="003E6F12">
              <w:rPr>
                <w:rFonts w:cs="Calibri"/>
                <w:color w:val="000000"/>
                <w:sz w:val="16"/>
                <w:szCs w:val="16"/>
                <w:lang w:val="en-US" w:eastAsia="en-US"/>
              </w:rPr>
              <w:br/>
              <w:t>- RCP2.6, 4.5, 6.0, 8.5</w:t>
            </w:r>
          </w:p>
        </w:tc>
      </w:tr>
      <w:tr w:rsidR="00F735E1" w:rsidRPr="003E6F12" w14:paraId="0D902827" w14:textId="77777777" w:rsidTr="003E6F12">
        <w:trPr>
          <w:trHeight w:val="84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4968C8C" w14:textId="468AE1F3" w:rsidR="003E6F12" w:rsidRPr="003E6F12" w:rsidRDefault="003E6F12" w:rsidP="003E6F12">
            <w:pPr>
              <w:jc w:val="center"/>
              <w:rPr>
                <w:rFonts w:cs="Calibri"/>
                <w:color w:val="000000"/>
                <w:sz w:val="16"/>
                <w:szCs w:val="16"/>
                <w:lang w:val="en-US" w:eastAsia="en-US"/>
              </w:rPr>
            </w:pPr>
            <w:proofErr w:type="spellStart"/>
            <w:r w:rsidRPr="003E6F12">
              <w:rPr>
                <w:rFonts w:cs="Calibri"/>
                <w:color w:val="000000"/>
                <w:sz w:val="16"/>
                <w:szCs w:val="16"/>
                <w:lang w:val="en-US" w:eastAsia="en-US"/>
              </w:rPr>
              <w:t>Mekon</w:t>
            </w:r>
            <w:r w:rsidR="00F735E1">
              <w:rPr>
                <w:rFonts w:cs="Calibri"/>
                <w:color w:val="000000"/>
                <w:sz w:val="16"/>
                <w:szCs w:val="16"/>
                <w:lang w:val="en-US" w:eastAsia="en-US"/>
              </w:rPr>
              <w:t>n</w:t>
            </w:r>
            <w:r w:rsidRPr="003E6F12">
              <w:rPr>
                <w:rFonts w:cs="Calibri"/>
                <w:color w:val="000000"/>
                <w:sz w:val="16"/>
                <w:szCs w:val="16"/>
                <w:lang w:val="en-US" w:eastAsia="en-US"/>
              </w:rPr>
              <w:t>en</w:t>
            </w:r>
            <w:proofErr w:type="spellEnd"/>
            <w:r w:rsidRPr="003E6F12">
              <w:rPr>
                <w:rFonts w:cs="Calibri"/>
                <w:color w:val="000000"/>
                <w:sz w:val="16"/>
                <w:szCs w:val="16"/>
                <w:lang w:val="en-US" w:eastAsia="en-US"/>
              </w:rPr>
              <w:t xml:space="preserve"> &amp; Hoekstra 2011</w:t>
            </w:r>
            <w:r w:rsidR="00F735E1">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{"citationID":"yZGZHdN1","properties":{"formattedCitation":"\\super 22\\nosupersub{}","plainCitation":"22","noteIndex":0},"citationItems":[{"id":1468,"uris":["http://zotero.org/users/2476381/items/QRU4EFSB"],"itemData":{"id":1468,"type":"report","event-place":"Delft,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F735E1">
              <w:rPr>
                <w:rFonts w:cs="Calibri"/>
                <w:color w:val="000000"/>
                <w:sz w:val="16"/>
                <w:szCs w:val="16"/>
                <w:lang w:val="en-US" w:eastAsia="en-US"/>
              </w:rPr>
              <w:fldChar w:fldCharType="separate"/>
            </w:r>
            <w:r w:rsidR="006B1CAC" w:rsidRPr="006B1CAC">
              <w:rPr>
                <w:rFonts w:cs="Calibri"/>
                <w:sz w:val="16"/>
                <w:szCs w:val="24"/>
                <w:vertAlign w:val="superscript"/>
              </w:rPr>
              <w:t>22</w:t>
            </w:r>
            <w:r w:rsidR="00F735E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0E9A93DB"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Consumption (blue water footprint)</w:t>
            </w:r>
          </w:p>
        </w:tc>
        <w:tc>
          <w:tcPr>
            <w:tcW w:w="550" w:type="pct"/>
            <w:tcBorders>
              <w:top w:val="nil"/>
              <w:left w:val="nil"/>
              <w:bottom w:val="single" w:sz="4" w:space="0" w:color="auto"/>
              <w:right w:val="single" w:sz="4" w:space="0" w:color="auto"/>
            </w:tcBorders>
            <w:shd w:val="clear" w:color="auto" w:fill="auto"/>
            <w:vAlign w:val="center"/>
            <w:hideMark/>
          </w:tcPr>
          <w:p w14:paraId="5B26E67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Total</w:t>
            </w:r>
          </w:p>
        </w:tc>
        <w:tc>
          <w:tcPr>
            <w:tcW w:w="826" w:type="pct"/>
            <w:tcBorders>
              <w:top w:val="nil"/>
              <w:left w:val="nil"/>
              <w:bottom w:val="single" w:sz="4" w:space="0" w:color="auto"/>
              <w:right w:val="single" w:sz="4" w:space="0" w:color="auto"/>
            </w:tcBorders>
            <w:shd w:val="clear" w:color="auto" w:fill="auto"/>
            <w:vAlign w:val="center"/>
            <w:hideMark/>
          </w:tcPr>
          <w:p w14:paraId="7E653082" w14:textId="16A0E59D"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Additional datasets available for crops, industrial products and livestock</w:t>
            </w:r>
            <w:r w:rsidR="00523D16">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{"citationID":"tiMQXTxC","properties":{"formattedCitation":"\\super 23\\uc0\\u8211{}25\\nosupersub{}","plainCitation":"23–25","noteIndex":0},"citationItems":[{"id":1466,"uris":["http://zotero.org/users/2476381/items/ACUXC6JT"],"itemData":{"id":1466,"type":"article-journal","container-title":"Daugherty Water for Food Global Institute: Faculty Publications","title":"National water footprint accounts: The green, blue and grey water footprint of production and consumption. Volume 1: Main Report","title-short":"National water footprint accounts","URL":"https://digitalcommons.unl.edu/wffdocs/85","author":[{"family":"Mekonnen","given":"Mesfin"},{"family":"Hoekstra","given":"Arjen"}],"issued":{"date-parts":[["2011",5,1]]}}},{"id":1472,"uris":["http://zotero.org/users/2476381/items/65JGA66F"],"itemData":{"id":1472,"type":"article-journal","language":"English","note":"publisher: Unesco-IHE Institute for Water Education","source":"research.utwente.nl","title":"The green, blue and grey water footprint of crops and derived crops products","URL":"https://research.utwente.nl/en/publications/the-green-blue-and-grey-water-footprint-of-crops-and-derived-crop-3","author":[{"family":"Mekonnen","given":"M. M."},{"family":"Hoekstra","given":"A. Y."}],"accessed":{"date-parts":[["2022",5,6]]},"issued":{"date-parts":[["2010",12]]}}},{"id":1475,"uris":["http://zotero.org/users/2476381/items/RYNY6A8T"],"itemData":{"id":1475,"type":"article-journal","abstract":"The increase in the consumption of animal products is likely to put further pressure on the world’s freshwater resources. This paper provides a comprehensive account of the water footprint of animal products, considering different production systems and feed composition per animal type and country. Nearly one-third of the total water footprint of agriculture in the world is related to the production of animal products. The water footprint of any animal product is larger than the water footprint of crop products with equivalent nutritional value. The average water footprint per calorie for beef is 20 times larger than for cereals and starchy roots. The water footprint per gram of protein for milk, eggs and chicken meat is 1.5 times larger than for pulses. The unfavorable feed conversion efficiency for animal products is largely responsible for the relatively large water footprint of animal products compared to the crop products. Animal products from industrial systems generally consume and pollute more ground- and surface-water resources than animal products from grazing or mixed systems. The rising global meat consumption and the intensification of animal production systems will put further pressure on the global freshwater resources in the coming decades. The study shows that from a freshwater perspective, animal products from grazing systems have a smaller blue and grey water footprint than products from industrial systems, and that it is more water-efficient to obtain calories, protein and fat through crop products than animal products.","container-title":"Ecosystems","DOI":"10.1007/s10021-011-9517-8","ISSN":"1435-0629","issue":"3","journalAbbreviation":"Ecosystems","language":"en","page":"401-415","source":"Springer Link","title":"A Global Assessment of the Water Footprint of Farm Animal Products","volume":"15","author":[{"family":"Mekonnen","given":"Mesfin M."},{"family":"Hoekstra","given":"Arjen Y."}],"issued":{"date-parts":[["2012",4,1]]}}}],"schema":"https://github.com/citation-style-language/schema/raw/master/csl-citation.json"} </w:instrText>
            </w:r>
            <w:r w:rsidR="00523D16">
              <w:rPr>
                <w:rFonts w:cs="Calibri"/>
                <w:color w:val="000000"/>
                <w:sz w:val="16"/>
                <w:szCs w:val="16"/>
                <w:lang w:val="en-US" w:eastAsia="en-US"/>
              </w:rPr>
              <w:fldChar w:fldCharType="separate"/>
            </w:r>
            <w:r w:rsidR="006B1CAC" w:rsidRPr="006B1CAC">
              <w:rPr>
                <w:rFonts w:cs="Calibri"/>
                <w:sz w:val="16"/>
                <w:szCs w:val="24"/>
                <w:vertAlign w:val="superscript"/>
              </w:rPr>
              <w:t>23–25</w:t>
            </w:r>
            <w:r w:rsidR="00523D16">
              <w:rPr>
                <w:rFonts w:cs="Calibri"/>
                <w:color w:val="000000"/>
                <w:sz w:val="16"/>
                <w:szCs w:val="16"/>
                <w:lang w:val="en-US" w:eastAsia="en-US"/>
              </w:rPr>
              <w:fldChar w:fldCharType="end"/>
            </w:r>
          </w:p>
        </w:tc>
        <w:tc>
          <w:tcPr>
            <w:tcW w:w="615" w:type="pct"/>
            <w:tcBorders>
              <w:top w:val="nil"/>
              <w:left w:val="nil"/>
              <w:bottom w:val="single" w:sz="4" w:space="0" w:color="auto"/>
              <w:right w:val="single" w:sz="4" w:space="0" w:color="auto"/>
            </w:tcBorders>
            <w:shd w:val="clear" w:color="auto" w:fill="auto"/>
            <w:vAlign w:val="center"/>
            <w:hideMark/>
          </w:tcPr>
          <w:p w14:paraId="0B02E909"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9B2B0DA"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w:t>
            </w:r>
            <w:r w:rsidRPr="003E6F12">
              <w:rPr>
                <w:rFonts w:cs="Calibri"/>
                <w:color w:val="000000"/>
                <w:sz w:val="16"/>
                <w:szCs w:val="16"/>
                <w:lang w:val="en-US" w:eastAsia="en-US"/>
              </w:rPr>
              <w:br/>
              <w:t>- 1996 - 2005</w:t>
            </w:r>
            <w:r w:rsidRPr="003E6F12">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27373F9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 outputs of water balance model</w:t>
            </w:r>
          </w:p>
        </w:tc>
      </w:tr>
    </w:tbl>
    <w:p w14:paraId="766FC3C4" w14:textId="56907AAB" w:rsidR="00BA2167" w:rsidRPr="00F023A4" w:rsidRDefault="00BA2167" w:rsidP="006A42F1">
      <w:pPr>
        <w:rPr>
          <w:lang w:val="en-US"/>
        </w:rPr>
      </w:pPr>
    </w:p>
    <w:p w14:paraId="706E5287" w14:textId="77777777" w:rsidR="006A42F1" w:rsidRPr="00F023A4" w:rsidRDefault="006A42F1" w:rsidP="006A42F1">
      <w:pPr>
        <w:rPr>
          <w:lang w:val="en-US"/>
        </w:rPr>
      </w:pPr>
    </w:p>
    <w:p w14:paraId="5360E600" w14:textId="77777777" w:rsidR="006A42F1" w:rsidRPr="006A42F1" w:rsidRDefault="00C658AC" w:rsidP="00C15259">
      <w:pPr>
        <w:pStyle w:val="Heading3"/>
        <w:spacing w:before="0" w:after="0"/>
      </w:pPr>
      <w:r w:rsidRPr="0033109F">
        <w:t>Methods</w:t>
      </w:r>
    </w:p>
    <w:p w14:paraId="6AB3E0E3" w14:textId="127DA491" w:rsidR="00495DAC" w:rsidRDefault="009E7277" w:rsidP="00C15259">
      <w:pPr>
        <w:pStyle w:val="NormalWeb"/>
        <w:spacing w:before="0" w:beforeAutospacing="0" w:after="0" w:afterAutospacing="0"/>
      </w:pPr>
      <w:moveFromRangeStart w:id="178" w:author="Wild, Thomas B" w:date="2022-05-16T15:13:00Z" w:name="move103606416"/>
      <w:moveFrom w:id="179" w:author="Wild, Thomas B" w:date="2022-05-16T15:13:00Z">
        <w:r w:rsidDel="00153B38">
          <w:t>Tethys v1.3.1</w:t>
        </w:r>
        <w:r w:rsidDel="00153B38">
          <w:fldChar w:fldCharType="begin"/>
        </w:r>
        <w:r w:rsidR="006B1CAC" w:rsidDel="00153B38">
          <w:instrText xml:space="preserve"> ADDIN ZOTERO_ITEM CSL_CITATION {"citationID":"w8cC7rbJ","properties":{"formattedCitation":"\\super 26\\nosupersub{}","plainCitation":"26","noteIndex":0},"citationItems":[{"id":1451,"uris":["http://zotero.org/users/2476381/items/PJE9KGWY"],"itemData":{"id":1451,"type":"book","title":"Tethys v1.3.1","URL":"https://doi.org/10.5281/zenodo.6399488","author":[{"family":"Khan","given":"Zarrar"},{"family":"Thompson","given":"Isaac"},{"family":"Vernon","given":"Chris R."}],"issued":{"date-parts":[["2022"]]}}}],"schema":"https://github.com/citation-style-language/schema/raw/master/csl-citation.json"} </w:instrText>
        </w:r>
        <w:r w:rsidDel="00153B38">
          <w:fldChar w:fldCharType="separate"/>
        </w:r>
        <w:r w:rsidR="006B1CAC" w:rsidRPr="006B1CAC" w:rsidDel="00153B38">
          <w:rPr>
            <w:rFonts w:cs="Calibri"/>
            <w:szCs w:val="24"/>
            <w:vertAlign w:val="superscript"/>
          </w:rPr>
          <w:t>26</w:t>
        </w:r>
        <w:r w:rsidDel="00153B38">
          <w:fldChar w:fldCharType="end"/>
        </w:r>
        <w:r w:rsidR="0048700F" w:rsidDel="00153B38">
          <w:t xml:space="preserve"> </w:t>
        </w:r>
        <w:r w:rsidR="0081148B" w:rsidDel="00153B38">
          <w:t xml:space="preserve">was used to downscale the water withdrawals and consumption outputs from </w:t>
        </w:r>
        <w:commentRangeStart w:id="180"/>
        <w:r w:rsidR="0081148B" w:rsidDel="00153B38">
          <w:t>GCAM</w:t>
        </w:r>
        <w:commentRangeEnd w:id="180"/>
        <w:r w:rsidR="00253AD0" w:rsidDel="00153B38">
          <w:rPr>
            <w:rStyle w:val="CommentReference"/>
          </w:rPr>
          <w:commentReference w:id="180"/>
        </w:r>
        <w:r w:rsidR="0081148B" w:rsidDel="00153B38">
          <w:t xml:space="preserve">. </w:t>
        </w:r>
      </w:moveFrom>
      <w:moveFromRangeEnd w:id="178"/>
      <w:r w:rsidR="0081148B">
        <w:t>GCAM produces water withdrawal</w:t>
      </w:r>
      <w:del w:id="181" w:author="Wild, Thomas B" w:date="2022-05-16T15:23:00Z">
        <w:r w:rsidR="0081148B" w:rsidDel="00227089">
          <w:delText>s</w:delText>
        </w:r>
      </w:del>
      <w:r w:rsidR="0081148B">
        <w:t xml:space="preserve"> and consumption</w:t>
      </w:r>
      <w:del w:id="182" w:author="Wild, Thomas B" w:date="2022-05-16T15:23:00Z">
        <w:r w:rsidR="0081148B" w:rsidDel="00227089">
          <w:delText>s</w:delText>
        </w:r>
      </w:del>
      <w:r w:rsidR="0081148B">
        <w:t xml:space="preserve"> outputs for</w:t>
      </w:r>
      <w:r w:rsidR="00AC181B">
        <w:t xml:space="preserve"> 32 regions for the</w:t>
      </w:r>
      <w:r w:rsidR="0081148B">
        <w:t xml:space="preserve"> </w:t>
      </w:r>
      <w:bookmarkStart w:id="183" w:name="_Hlk100326906"/>
      <w:r w:rsidR="0081148B">
        <w:t xml:space="preserve">domestic, mining, power generation, industry, and livestock sectors </w:t>
      </w:r>
      <w:bookmarkEnd w:id="183"/>
      <w:r w:rsidR="00AC181B">
        <w:t xml:space="preserve">and </w:t>
      </w:r>
      <w:r w:rsidR="0081148B">
        <w:t xml:space="preserve">for </w:t>
      </w:r>
      <w:commentRangeStart w:id="184"/>
      <w:r w:rsidR="0081148B">
        <w:t xml:space="preserve">434 </w:t>
      </w:r>
      <w:commentRangeEnd w:id="184"/>
      <w:r w:rsidR="00366A3D">
        <w:rPr>
          <w:rStyle w:val="CommentReference"/>
        </w:rPr>
        <w:commentReference w:id="184"/>
      </w:r>
      <w:r w:rsidR="0081148B">
        <w:t>region-basin intersections</w:t>
      </w:r>
      <w:r w:rsidR="00AC181B">
        <w:t xml:space="preserve"> for the irrigation</w:t>
      </w:r>
      <w:r w:rsidR="00FE6382">
        <w:t xml:space="preserve"> </w:t>
      </w:r>
      <w:r w:rsidR="00AC181B">
        <w:t xml:space="preserve">sector as shown in </w:t>
      </w:r>
      <w:r w:rsidR="00FE6382">
        <w:rPr>
          <w:highlight w:val="yellow"/>
        </w:rPr>
        <w:fldChar w:fldCharType="begin"/>
      </w:r>
      <w:r w:rsidR="00FE6382">
        <w:instrText xml:space="preserve"> REF _Ref100327808 \h </w:instrText>
      </w:r>
      <w:r w:rsidR="00FE6382">
        <w:rPr>
          <w:highlight w:val="yellow"/>
        </w:rPr>
      </w:r>
      <w:r w:rsidR="00FE6382">
        <w:rPr>
          <w:highlight w:val="yellow"/>
        </w:rPr>
        <w:fldChar w:fldCharType="separate"/>
      </w:r>
      <w:r w:rsidR="00080F5D">
        <w:t xml:space="preserve">Figure </w:t>
      </w:r>
      <w:r w:rsidR="00080F5D">
        <w:rPr>
          <w:noProof/>
        </w:rPr>
        <w:t>2</w:t>
      </w:r>
      <w:r w:rsidR="00FE6382">
        <w:rPr>
          <w:highlight w:val="yellow"/>
        </w:rPr>
        <w:fldChar w:fldCharType="end"/>
      </w:r>
      <w:r w:rsidR="00FE6382">
        <w:t>.</w:t>
      </w:r>
      <w:ins w:id="185" w:author="Wild, Thomas B" w:date="2022-05-16T19:47:00Z">
        <w:r w:rsidR="00181C7F">
          <w:t xml:space="preserve"> </w:t>
        </w:r>
      </w:ins>
      <w:del w:id="186" w:author="Wild, Thomas B" w:date="2022-05-16T19:50:00Z">
        <w:r w:rsidR="0081148B" w:rsidDel="00F61B89">
          <w:delText xml:space="preserve"> </w:delText>
        </w:r>
      </w:del>
      <w:moveToRangeStart w:id="187" w:author="Wild, Thomas B" w:date="2022-05-16T15:13:00Z" w:name="move103606416"/>
      <w:moveTo w:id="188" w:author="Wild, Thomas B" w:date="2022-05-16T15:13:00Z">
        <w:r w:rsidR="00153B38">
          <w:t>Tethys v1.3.1</w:t>
        </w:r>
        <w:r w:rsidR="00153B38">
          <w:fldChar w:fldCharType="begin"/>
        </w:r>
        <w:r w:rsidR="00153B38">
          <w:instrText xml:space="preserve"> ADDIN ZOTERO_ITEM CSL_CITATION {"citationID":"w8cC7rbJ","properties":{"formattedCitation":"\\super 26\\nosupersub{}","plainCitation":"26","noteIndex":0},"citationItems":[{"id":1451,"uris":["http://zotero.org/users/2476381/items/PJE9KGWY"],"itemData":{"id":1451,"type":"book","title":"Tethys v1.3.1","URL":"https://doi.org/10.5281/zenodo.6399488","author":[{"family":"Khan","given":"Zarrar"},{"family":"Thompson","given":"Isaac"},{"family":"Vernon","given":"Chris R."}],"issued":{"date-parts":[["2022"]]}}}],"schema":"https://github.com/citation-style-language/schema/raw/master/csl-citation.json"} </w:instrText>
        </w:r>
        <w:r w:rsidR="00153B38">
          <w:fldChar w:fldCharType="separate"/>
        </w:r>
        <w:r w:rsidR="00153B38" w:rsidRPr="006B1CAC">
          <w:rPr>
            <w:rFonts w:cs="Calibri"/>
            <w:szCs w:val="24"/>
            <w:vertAlign w:val="superscript"/>
          </w:rPr>
          <w:t>26</w:t>
        </w:r>
        <w:r w:rsidR="00153B38">
          <w:fldChar w:fldCharType="end"/>
        </w:r>
        <w:r w:rsidR="00153B38">
          <w:t xml:space="preserve"> was used to downscale the water withdrawals and consumption outputs from </w:t>
        </w:r>
        <w:commentRangeStart w:id="189"/>
        <w:r w:rsidR="00153B38">
          <w:t>GCAM</w:t>
        </w:r>
        <w:commentRangeEnd w:id="189"/>
        <w:r w:rsidR="00153B38">
          <w:rPr>
            <w:rStyle w:val="CommentReference"/>
          </w:rPr>
          <w:commentReference w:id="189"/>
        </w:r>
        <w:del w:id="190" w:author="Wild, Thomas B" w:date="2022-05-16T15:13:00Z">
          <w:r w:rsidR="00153B38" w:rsidDel="00153B38">
            <w:delText xml:space="preserve">. </w:delText>
          </w:r>
        </w:del>
      </w:moveTo>
      <w:moveToRangeEnd w:id="187"/>
      <w:del w:id="191" w:author="Wild, Thomas B" w:date="2022-05-16T15:13:00Z">
        <w:r w:rsidR="0081148B" w:rsidDel="00153B38">
          <w:delText xml:space="preserve">These outputs </w:delText>
        </w:r>
        <w:r w:rsidR="00AC181B" w:rsidDel="00153B38">
          <w:delText>are</w:delText>
        </w:r>
        <w:r w:rsidR="0081148B" w:rsidDel="00153B38">
          <w:delText xml:space="preserve"> downscaled</w:delText>
        </w:r>
      </w:del>
      <w:r w:rsidR="0081148B">
        <w:t xml:space="preserve"> onto </w:t>
      </w:r>
      <w:r w:rsidR="00AC181B">
        <w:t xml:space="preserve">a </w:t>
      </w:r>
      <w:commentRangeStart w:id="192"/>
      <w:r w:rsidR="0081148B">
        <w:t>0.5</w:t>
      </w:r>
      <w:commentRangeEnd w:id="192"/>
      <w:r w:rsidR="0065479F">
        <w:rPr>
          <w:rStyle w:val="CommentReference"/>
        </w:rPr>
        <w:commentReference w:id="192"/>
      </w:r>
      <w:r w:rsidR="005F4FC4">
        <w:rPr>
          <w:vertAlign w:val="superscript"/>
        </w:rPr>
        <w:t>o</w:t>
      </w:r>
      <w:r w:rsidR="0081148B">
        <w:t xml:space="preserve"> by 0.5</w:t>
      </w:r>
      <w:r w:rsidR="005F4FC4">
        <w:rPr>
          <w:vertAlign w:val="superscript"/>
        </w:rPr>
        <w:t>o</w:t>
      </w:r>
      <w:r w:rsidR="005F4FC4">
        <w:t xml:space="preserve"> </w:t>
      </w:r>
      <w:r w:rsidR="0081148B">
        <w:t>grid</w:t>
      </w:r>
      <w:r w:rsidR="00AC181B">
        <w:t xml:space="preserve"> as shown in </w:t>
      </w:r>
      <w:r w:rsidR="00FE6382">
        <w:rPr>
          <w:highlight w:val="yellow"/>
        </w:rPr>
        <w:fldChar w:fldCharType="begin"/>
      </w:r>
      <w:r w:rsidR="00FE6382">
        <w:instrText xml:space="preserve"> REF _Ref100327826 \h </w:instrText>
      </w:r>
      <w:r w:rsidR="00FE6382">
        <w:rPr>
          <w:highlight w:val="yellow"/>
        </w:rPr>
      </w:r>
      <w:r w:rsidR="00FE6382">
        <w:rPr>
          <w:highlight w:val="yellow"/>
        </w:rPr>
        <w:fldChar w:fldCharType="separate"/>
      </w:r>
      <w:r w:rsidR="00080F5D">
        <w:t xml:space="preserve">Figure </w:t>
      </w:r>
      <w:r w:rsidR="00080F5D">
        <w:rPr>
          <w:noProof/>
        </w:rPr>
        <w:t>3</w:t>
      </w:r>
      <w:r w:rsidR="00FE6382">
        <w:rPr>
          <w:highlight w:val="yellow"/>
        </w:rPr>
        <w:fldChar w:fldCharType="end"/>
      </w:r>
      <w:r w:rsidR="00FE6382">
        <w:t xml:space="preserve">. </w:t>
      </w:r>
      <w:r w:rsidR="0081148B" w:rsidRPr="00495DAC">
        <w:t>Of the 259,200 possible grid cells at this resolution (360 x 720), only the 67,420 cells categorized as land are considered</w:t>
      </w:r>
      <w:r w:rsidR="0081148B">
        <w:t>.</w:t>
      </w:r>
      <w:ins w:id="193" w:author="Wild, Thomas B" w:date="2022-05-16T19:50:00Z">
        <w:r w:rsidR="00F61B89" w:rsidRPr="00F61B89">
          <w:t xml:space="preserve"> </w:t>
        </w:r>
        <w:r w:rsidR="00EB7E9B">
          <w:t xml:space="preserve">The Tethys outputs focus only on demand-side dynamics, so they make no </w:t>
        </w:r>
      </w:ins>
      <w:ins w:id="194" w:author="Wild, Thomas B" w:date="2022-05-16T19:51:00Z">
        <w:r w:rsidR="00EB7E9B">
          <w:t xml:space="preserve">distinctions </w:t>
        </w:r>
        <w:r w:rsidR="005B4B40">
          <w:t>regarding the water sup</w:t>
        </w:r>
      </w:ins>
      <w:ins w:id="195" w:author="Wild, Thomas B" w:date="2022-05-16T19:52:00Z">
        <w:r w:rsidR="005B4B40">
          <w:t>ply sources used to meet the demands</w:t>
        </w:r>
      </w:ins>
      <w:ins w:id="196" w:author="Wild, Thomas B" w:date="2022-05-16T19:50:00Z">
        <w:r w:rsidR="00F61B89">
          <w:t xml:space="preserve"> (i.e., surface water, groundwater, desalinated water), though </w:t>
        </w:r>
      </w:ins>
      <w:ins w:id="197" w:author="Wild, Thomas B" w:date="2022-05-16T19:51:00Z">
        <w:r w:rsidR="009160E4">
          <w:t>GCAM does make this distinction</w:t>
        </w:r>
      </w:ins>
      <w:ins w:id="198" w:author="Wild, Thomas B" w:date="2022-05-16T19:50:00Z">
        <w:r w:rsidR="00F61B89">
          <w:t>.</w:t>
        </w:r>
      </w:ins>
    </w:p>
    <w:p w14:paraId="0743F5C6" w14:textId="77777777" w:rsidR="00663AE5" w:rsidRDefault="00663AE5" w:rsidP="00A339B8">
      <w:pPr>
        <w:pStyle w:val="NormalWeb"/>
      </w:pPr>
    </w:p>
    <w:p w14:paraId="147CE1EB" w14:textId="63F14DBC" w:rsidR="00AC181B" w:rsidRDefault="00AC181B" w:rsidP="00A339B8">
      <w:pPr>
        <w:pStyle w:val="NormalWeb"/>
      </w:pPr>
      <w:r>
        <w:rPr>
          <w:noProof/>
        </w:rPr>
        <w:lastRenderedPageBreak/>
        <w:drawing>
          <wp:inline distT="0" distB="0" distL="0" distR="0" wp14:anchorId="1817B167" wp14:editId="51A89747">
            <wp:extent cx="5288280" cy="43891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598A57C3" w14:textId="10FEA325" w:rsidR="00AC181B" w:rsidRDefault="00C31566" w:rsidP="00AC181B">
      <w:pPr>
        <w:pStyle w:val="Caption"/>
      </w:pPr>
      <w:bookmarkStart w:id="199" w:name="_Ref100327808"/>
      <w:r>
        <w:t xml:space="preserve">Figure </w:t>
      </w:r>
      <w:r w:rsidR="00B059B3">
        <w:fldChar w:fldCharType="begin"/>
      </w:r>
      <w:r w:rsidR="00B059B3">
        <w:instrText xml:space="preserve"> SEQ Figure \* ARABIC </w:instrText>
      </w:r>
      <w:r w:rsidR="00B059B3">
        <w:fldChar w:fldCharType="separate"/>
      </w:r>
      <w:r w:rsidR="00080F5D">
        <w:rPr>
          <w:noProof/>
        </w:rPr>
        <w:t>2</w:t>
      </w:r>
      <w:r w:rsidR="00B059B3">
        <w:rPr>
          <w:noProof/>
        </w:rPr>
        <w:fldChar w:fldCharType="end"/>
      </w:r>
      <w:bookmarkEnd w:id="199"/>
      <w:r>
        <w:t xml:space="preserve">. </w:t>
      </w:r>
      <w:r w:rsidR="00AC181B">
        <w:t xml:space="preserve">Water withdrawals and consumption from GCAM by a) 32 GCAM regions for </w:t>
      </w:r>
      <w:r w:rsidR="00AC181B" w:rsidRPr="00AC181B">
        <w:t>domestic, mining, power generation, industry, and livestock sectors</w:t>
      </w:r>
      <w:r w:rsidR="00AC181B">
        <w:t xml:space="preserve"> and b) 434 GCAM region and basin intersections for the irrigation sector.</w:t>
      </w:r>
    </w:p>
    <w:p w14:paraId="095D5A94" w14:textId="3E0F720D" w:rsidR="00AC181B" w:rsidRPr="00AC181B" w:rsidRDefault="00B60DB0" w:rsidP="00CE5BAC">
      <w:pPr>
        <w:ind w:left="-360"/>
      </w:pPr>
      <w:r>
        <w:rPr>
          <w:noProof/>
        </w:rPr>
        <w:lastRenderedPageBreak/>
        <w:drawing>
          <wp:inline distT="0" distB="0" distL="0" distR="0" wp14:anchorId="37904A38" wp14:editId="21371D12">
            <wp:extent cx="5490210" cy="721662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4531" r="4046" b="1697"/>
                    <a:stretch/>
                  </pic:blipFill>
                  <pic:spPr bwMode="auto">
                    <a:xfrm>
                      <a:off x="0" y="0"/>
                      <a:ext cx="5505116" cy="7236213"/>
                    </a:xfrm>
                    <a:prstGeom prst="rect">
                      <a:avLst/>
                    </a:prstGeom>
                    <a:noFill/>
                    <a:ln>
                      <a:noFill/>
                    </a:ln>
                    <a:extLst>
                      <a:ext uri="{53640926-AAD7-44D8-BBD7-CCE9431645EC}">
                        <a14:shadowObscured xmlns:a14="http://schemas.microsoft.com/office/drawing/2010/main"/>
                      </a:ext>
                    </a:extLst>
                  </pic:spPr>
                </pic:pic>
              </a:graphicData>
            </a:graphic>
          </wp:inline>
        </w:drawing>
      </w:r>
    </w:p>
    <w:p w14:paraId="699F5DFE" w14:textId="69C070E5" w:rsidR="0034188E" w:rsidRDefault="0034188E" w:rsidP="0034188E">
      <w:pPr>
        <w:pStyle w:val="Caption"/>
      </w:pPr>
      <w:bookmarkStart w:id="200" w:name="_Ref100327826"/>
      <w:r>
        <w:t xml:space="preserve">Figure </w:t>
      </w:r>
      <w:r w:rsidR="00B059B3">
        <w:fldChar w:fldCharType="begin"/>
      </w:r>
      <w:r w:rsidR="00B059B3">
        <w:instrText xml:space="preserve"> SEQ Figure \* ARABIC </w:instrText>
      </w:r>
      <w:r w:rsidR="00B059B3">
        <w:fldChar w:fldCharType="separate"/>
      </w:r>
      <w:r w:rsidR="00080F5D">
        <w:rPr>
          <w:noProof/>
        </w:rPr>
        <w:t>3</w:t>
      </w:r>
      <w:r w:rsidR="00B059B3">
        <w:rPr>
          <w:noProof/>
        </w:rPr>
        <w:fldChar w:fldCharType="end"/>
      </w:r>
      <w:bookmarkEnd w:id="200"/>
      <w:r>
        <w:t>. Example outputs of Tethys spatial downscaling of 2010 water withdrawals by sector from GCAM regions and basins to 0.</w:t>
      </w:r>
      <w:r w:rsidRPr="0034188E">
        <w:t>5</w:t>
      </w:r>
      <w:r w:rsidRPr="0034188E">
        <w:rPr>
          <w:vertAlign w:val="superscript"/>
        </w:rPr>
        <w:t>o</w:t>
      </w:r>
      <w:r>
        <w:rPr>
          <w:vertAlign w:val="superscript"/>
        </w:rPr>
        <w:t xml:space="preserve"> </w:t>
      </w:r>
      <w:r w:rsidR="005A496C">
        <w:t>x 0.</w:t>
      </w:r>
      <w:r w:rsidR="005A496C" w:rsidRPr="0034188E">
        <w:t>5</w:t>
      </w:r>
      <w:r w:rsidR="005A496C" w:rsidRPr="0034188E">
        <w:rPr>
          <w:vertAlign w:val="superscript"/>
        </w:rPr>
        <w:t>o</w:t>
      </w:r>
      <w:r w:rsidR="005A496C">
        <w:rPr>
          <w:vertAlign w:val="superscript"/>
        </w:rPr>
        <w:t xml:space="preserve"> </w:t>
      </w:r>
      <w:r w:rsidRPr="0034188E">
        <w:t>grids</w:t>
      </w:r>
      <w:r w:rsidR="00663AE5">
        <w:t>.</w:t>
      </w:r>
    </w:p>
    <w:p w14:paraId="70A131A1" w14:textId="77777777" w:rsidR="00B60DB0" w:rsidRDefault="00B60DB0" w:rsidP="00CC543D"/>
    <w:p w14:paraId="2BFBA8BE" w14:textId="1AEFE99D" w:rsidR="00CC543D" w:rsidRDefault="009D1940" w:rsidP="00CC543D">
      <w:r w:rsidRPr="009D1940">
        <w:rPr>
          <w:b/>
          <w:bCs/>
        </w:rPr>
        <w:t>Spatial Downscaling</w:t>
      </w:r>
      <w:r w:rsidR="005135A9">
        <w:rPr>
          <w:b/>
          <w:bCs/>
        </w:rPr>
        <w:t xml:space="preserve"> – N</w:t>
      </w:r>
      <w:r w:rsidRPr="009D1940">
        <w:rPr>
          <w:b/>
          <w:bCs/>
        </w:rPr>
        <w:t>on-Agriculture:</w:t>
      </w:r>
      <w:r>
        <w:t xml:space="preserve"> </w:t>
      </w:r>
      <w:r w:rsidR="00B60DB0">
        <w:t xml:space="preserve">Spatial downscaling </w:t>
      </w:r>
      <w:r w:rsidR="000A7394">
        <w:t>f</w:t>
      </w:r>
      <w:r w:rsidR="00CC543D">
        <w:t>or non-agricultural</w:t>
      </w:r>
      <w:r w:rsidR="000A7394">
        <w:t xml:space="preserve"> </w:t>
      </w:r>
      <w:r w:rsidR="00CC543D">
        <w:t>(domestic, electricity, manufacturing, and mining), water withdrawals and consumption in each grid cell are assumed to be proportional to that cell’s population</w:t>
      </w:r>
      <w:r w:rsidR="000A7394">
        <w:t xml:space="preserve"> as compared to the larger GCAM region within </w:t>
      </w:r>
      <w:r w:rsidR="000A7394" w:rsidRPr="008A16B1">
        <w:t xml:space="preserve">which that grid cell </w:t>
      </w:r>
      <w:del w:id="201" w:author="Wild, Thomas B" w:date="2022-05-16T15:24:00Z">
        <w:r w:rsidR="000A7394" w:rsidRPr="008A16B1" w:rsidDel="00883769">
          <w:delText>falls</w:delText>
        </w:r>
      </w:del>
      <w:ins w:id="202" w:author="Wild, Thomas B" w:date="2022-05-16T15:24:00Z">
        <w:r w:rsidR="00883769">
          <w:t>is located</w:t>
        </w:r>
      </w:ins>
      <w:r w:rsidR="00CC543D" w:rsidRPr="008A16B1">
        <w:t xml:space="preserve">. The population data set used for this paper is from </w:t>
      </w:r>
      <w:r w:rsidR="000A7394" w:rsidRPr="008A16B1">
        <w:t>“</w:t>
      </w:r>
      <w:r w:rsidR="00CC543D" w:rsidRPr="008A16B1">
        <w:t>Gridded Population of the World</w:t>
      </w:r>
      <w:r w:rsidR="000A7394" w:rsidRPr="008A16B1">
        <w:t>”</w:t>
      </w:r>
      <w:r w:rsidR="00CC543D" w:rsidRPr="008A16B1">
        <w:t xml:space="preserve"> (</w:t>
      </w:r>
      <w:r w:rsidR="008A16B1" w:rsidRPr="008A16B1">
        <w:t>SEDAC</w:t>
      </w:r>
      <w:r w:rsidR="00CC543D" w:rsidRPr="008A16B1">
        <w:t>, 2016)</w:t>
      </w:r>
      <w:r w:rsidR="008A16B1" w:rsidRPr="008A16B1">
        <w:fldChar w:fldCharType="begin"/>
      </w:r>
      <w:r w:rsidR="006B1CAC">
        <w:instrText xml:space="preserve"> ADDIN ZOTERO_ITEM CSL_CITATION {"citationID":"SK3Q4XlR","properties":{"formattedCitation":"\\super 27\\nosupersub{}","plainCitation":"27","noteIndex":0},"citationItems":[{"id":257,"uris":["http://zotero.org/users/2476381/items/BRKRBX7L"],"itemData":{"id":257,"type":"webpage","container-title":"Center for International Earth Science Information Network - CIESIN - Columbia University. 2018. Palisades, NY: NASA Socioeconomic Data and Applications Center (SEDAC)","note":"https://sedac.ciesin.columbia.edu/mapping/viewer/","title":"Gridded Population of the World, Version 4 (GPWv4): Population Density, Revision 11","URL":"https://doi.org/10.7927/H49C6VHW","author":[{"literal":"SEDAC"}],"accessed":{"date-parts":[["2019",12,19]]},"issued":{"date-parts":[["2018"]]}}}],"schema":"https://github.com/citation-style-language/schema/raw/master/csl-citation.json"} </w:instrText>
      </w:r>
      <w:r w:rsidR="008A16B1" w:rsidRPr="008A16B1">
        <w:fldChar w:fldCharType="separate"/>
      </w:r>
      <w:r w:rsidR="006B1CAC" w:rsidRPr="006B1CAC">
        <w:rPr>
          <w:rFonts w:cs="Calibri"/>
          <w:szCs w:val="24"/>
          <w:vertAlign w:val="superscript"/>
        </w:rPr>
        <w:t>27</w:t>
      </w:r>
      <w:r w:rsidR="008A16B1" w:rsidRPr="008A16B1">
        <w:fldChar w:fldCharType="end"/>
      </w:r>
      <w:r w:rsidR="00CC543D" w:rsidRPr="008A16B1">
        <w:t>. Tethys</w:t>
      </w:r>
      <w:r w:rsidR="00CC543D">
        <w:t xml:space="preserve"> uses the nearest available year, which for this paper was 2010 in 2010, and 2015 in all other years. Each region’s </w:t>
      </w:r>
      <w:r w:rsidR="00CC543D">
        <w:lastRenderedPageBreak/>
        <w:t xml:space="preserve">population is determined by taking the sum of population over all cells belonging to that region. For each of these sectors, Tethys calculates the </w:t>
      </w:r>
      <w:r w:rsidR="00F11496">
        <w:t xml:space="preserve">water </w:t>
      </w:r>
      <w:r w:rsidR="00CC543D">
        <w:t>withdrawal</w:t>
      </w:r>
      <w:r w:rsidR="00F11496">
        <w:t>s and consumption as shown in</w:t>
      </w:r>
      <w:r w:rsidR="00E1361C">
        <w:t xml:space="preserve"> Equation </w:t>
      </w:r>
      <w:r w:rsidR="00E1361C">
        <w:fldChar w:fldCharType="begin"/>
      </w:r>
      <w:r w:rsidR="00E1361C">
        <w:instrText xml:space="preserve"> REF _Ref101440623 \h </w:instrText>
      </w:r>
      <w:r w:rsidR="00E1361C">
        <w:fldChar w:fldCharType="separate"/>
      </w:r>
      <w:r w:rsidR="00080F5D" w:rsidRPr="00A11308">
        <w:rPr>
          <w:color w:val="1F497D" w:themeColor="text2"/>
        </w:rPr>
        <w:t>(</w:t>
      </w:r>
      <w:r w:rsidR="00080F5D">
        <w:rPr>
          <w:noProof/>
          <w:color w:val="1F497D" w:themeColor="text2"/>
        </w:rPr>
        <w:t>1</w:t>
      </w:r>
      <w:r w:rsidR="00080F5D" w:rsidRPr="00A11308">
        <w:rPr>
          <w:color w:val="1F497D" w:themeColor="text2"/>
        </w:rPr>
        <w:t>)</w:t>
      </w:r>
      <w:r w:rsidR="00E1361C">
        <w:fldChar w:fldCharType="end"/>
      </w:r>
      <w:r w:rsidR="00E1361C">
        <w:t xml:space="preserve"> </w:t>
      </w:r>
      <w:r w:rsidR="00F11496">
        <w:t xml:space="preserve">and Equation </w:t>
      </w:r>
      <w:r w:rsidR="00F11496">
        <w:fldChar w:fldCharType="begin"/>
      </w:r>
      <w:r w:rsidR="00F11496">
        <w:instrText xml:space="preserve"> REF _Ref100329153 \h  \* MERGEFORMAT </w:instrText>
      </w:r>
      <w:r w:rsidR="00F11496">
        <w:fldChar w:fldCharType="separate"/>
      </w:r>
      <w:r w:rsidR="00080F5D" w:rsidRPr="00080F5D">
        <w:t>(2)</w:t>
      </w:r>
      <w:r w:rsidR="00F11496">
        <w:fldChar w:fldCharType="end"/>
      </w:r>
      <w:r w:rsidR="00CC543D">
        <w:t xml:space="preserve"> for a given cell by</w:t>
      </w:r>
      <w:r w:rsidR="005A08AC">
        <w:t>:</w:t>
      </w:r>
    </w:p>
    <w:p w14:paraId="0BC3650B" w14:textId="56C9186B" w:rsidR="005A08AC" w:rsidRDefault="005A08AC"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5944"/>
        <w:gridCol w:w="1318"/>
      </w:tblGrid>
      <w:tr w:rsidR="00F11496" w:rsidRPr="00A11308" w14:paraId="036888EF" w14:textId="77777777" w:rsidTr="00962770">
        <w:tc>
          <w:tcPr>
            <w:tcW w:w="1440" w:type="dxa"/>
          </w:tcPr>
          <w:p w14:paraId="5693B42E" w14:textId="77777777" w:rsidR="00F11496" w:rsidRPr="00A11308" w:rsidRDefault="00F11496" w:rsidP="00962770">
            <w:pPr>
              <w:pStyle w:val="Equation"/>
            </w:pPr>
          </w:p>
        </w:tc>
        <w:tc>
          <w:tcPr>
            <w:tcW w:w="6480" w:type="dxa"/>
          </w:tcPr>
          <w:p w14:paraId="7B7432CE" w14:textId="57A37090" w:rsidR="00F11496" w:rsidRPr="00F11496" w:rsidRDefault="00B059B3" w:rsidP="00F11496">
            <m:oMathPara>
              <m:oMath>
                <m:sSub>
                  <m:sSubPr>
                    <m:ctrlPr>
                      <w:rPr>
                        <w:rFonts w:ascii="Cambria Math" w:hAnsi="Cambria Math"/>
                        <w:i/>
                      </w:rPr>
                    </m:ctrlPr>
                  </m:sSubPr>
                  <m:e>
                    <m:r>
                      <w:rPr>
                        <w:rFonts w:ascii="Cambria Math" w:hAnsi="Cambria Math"/>
                      </w:rPr>
                      <m:t>withdrawal</m:t>
                    </m:r>
                  </m:e>
                  <m:sub>
                    <m:r>
                      <w:rPr>
                        <w:rFonts w:ascii="Cambria Math" w:hAnsi="Cambria Math"/>
                      </w:rPr>
                      <m:t>cell</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population</m:t>
                        </m:r>
                      </m:e>
                      <m:sub>
                        <m:r>
                          <w:rPr>
                            <w:rFonts w:ascii="Cambria Math" w:hAnsi="Cambria Math"/>
                          </w:rPr>
                          <m:t>cell</m:t>
                        </m:r>
                      </m:sub>
                    </m:sSub>
                  </m:num>
                  <m:den>
                    <m:sSub>
                      <m:sSubPr>
                        <m:ctrlPr>
                          <w:rPr>
                            <w:rFonts w:ascii="Cambria Math" w:hAnsi="Cambria Math"/>
                            <w:i/>
                          </w:rPr>
                        </m:ctrlPr>
                      </m:sSubPr>
                      <m:e>
                        <m:r>
                          <w:rPr>
                            <w:rFonts w:ascii="Cambria Math" w:hAnsi="Cambria Math"/>
                          </w:rPr>
                          <m:t>population</m:t>
                        </m:r>
                      </m:e>
                      <m:sub>
                        <m:r>
                          <w:rPr>
                            <w:rFonts w:ascii="Cambria Math" w:hAnsi="Cambria Math"/>
                          </w:rPr>
                          <m:t>region</m:t>
                        </m:r>
                      </m:sub>
                    </m:sSub>
                  </m:den>
                </m:f>
              </m:oMath>
            </m:oMathPara>
          </w:p>
        </w:tc>
        <w:tc>
          <w:tcPr>
            <w:tcW w:w="1440" w:type="dxa"/>
          </w:tcPr>
          <w:p w14:paraId="33CE10D5" w14:textId="73CDC484" w:rsidR="00F11496" w:rsidRPr="00A11308" w:rsidRDefault="00F11496" w:rsidP="00962770">
            <w:pPr>
              <w:pStyle w:val="Equation"/>
              <w:jc w:val="right"/>
            </w:pPr>
            <w:bookmarkStart w:id="203" w:name="_Ref101440623"/>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w:t>
            </w:r>
            <w:r w:rsidRPr="00A11308">
              <w:rPr>
                <w:color w:val="1F497D" w:themeColor="text2"/>
              </w:rPr>
              <w:fldChar w:fldCharType="end"/>
            </w:r>
            <w:r w:rsidRPr="00A11308">
              <w:rPr>
                <w:color w:val="1F497D" w:themeColor="text2"/>
              </w:rPr>
              <w:t>)</w:t>
            </w:r>
            <w:bookmarkEnd w:id="203"/>
          </w:p>
        </w:tc>
      </w:tr>
    </w:tbl>
    <w:p w14:paraId="708539F7" w14:textId="64708A1F" w:rsidR="00CC543D" w:rsidRDefault="00CC543D"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5"/>
        <w:gridCol w:w="5950"/>
        <w:gridCol w:w="1315"/>
      </w:tblGrid>
      <w:tr w:rsidR="00F11496" w:rsidRPr="00A11308" w14:paraId="18A4B87C" w14:textId="77777777" w:rsidTr="003204A3">
        <w:tc>
          <w:tcPr>
            <w:tcW w:w="1440" w:type="dxa"/>
          </w:tcPr>
          <w:p w14:paraId="01056CAD" w14:textId="77777777" w:rsidR="00F11496" w:rsidRPr="00A11308" w:rsidRDefault="00F11496" w:rsidP="003204A3">
            <w:pPr>
              <w:pStyle w:val="Equation"/>
            </w:pPr>
          </w:p>
        </w:tc>
        <w:tc>
          <w:tcPr>
            <w:tcW w:w="6480" w:type="dxa"/>
          </w:tcPr>
          <w:p w14:paraId="4826CD43" w14:textId="28673594" w:rsidR="00F11496" w:rsidRPr="00F11496" w:rsidRDefault="00B059B3" w:rsidP="003204A3">
            <m:oMathPara>
              <m:oMath>
                <m:sSub>
                  <m:sSubPr>
                    <m:ctrlPr>
                      <w:rPr>
                        <w:rFonts w:ascii="Cambria Math" w:hAnsi="Cambria Math"/>
                        <w:i/>
                      </w:rPr>
                    </m:ctrlPr>
                  </m:sSubPr>
                  <m:e>
                    <m:r>
                      <w:rPr>
                        <w:rFonts w:ascii="Cambria Math" w:hAnsi="Cambria Math"/>
                      </w:rPr>
                      <m:t>consumption</m:t>
                    </m:r>
                  </m:e>
                  <m:sub>
                    <m:r>
                      <w:rPr>
                        <w:rFonts w:ascii="Cambria Math" w:hAnsi="Cambria Math"/>
                      </w:rPr>
                      <m:t>cell</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population</m:t>
                        </m:r>
                      </m:e>
                      <m:sub>
                        <m:r>
                          <w:rPr>
                            <w:rFonts w:ascii="Cambria Math" w:hAnsi="Cambria Math"/>
                          </w:rPr>
                          <m:t>cell</m:t>
                        </m:r>
                      </m:sub>
                    </m:sSub>
                  </m:num>
                  <m:den>
                    <m:sSub>
                      <m:sSubPr>
                        <m:ctrlPr>
                          <w:rPr>
                            <w:rFonts w:ascii="Cambria Math" w:hAnsi="Cambria Math"/>
                            <w:i/>
                          </w:rPr>
                        </m:ctrlPr>
                      </m:sSubPr>
                      <m:e>
                        <m:r>
                          <w:rPr>
                            <w:rFonts w:ascii="Cambria Math" w:hAnsi="Cambria Math"/>
                          </w:rPr>
                          <m:t>population</m:t>
                        </m:r>
                      </m:e>
                      <m:sub>
                        <m:r>
                          <w:rPr>
                            <w:rFonts w:ascii="Cambria Math" w:hAnsi="Cambria Math"/>
                          </w:rPr>
                          <m:t>region</m:t>
                        </m:r>
                      </m:sub>
                    </m:sSub>
                  </m:den>
                </m:f>
              </m:oMath>
            </m:oMathPara>
          </w:p>
        </w:tc>
        <w:tc>
          <w:tcPr>
            <w:tcW w:w="1440" w:type="dxa"/>
          </w:tcPr>
          <w:p w14:paraId="139D67D3" w14:textId="6EC64A1C" w:rsidR="00F11496" w:rsidRPr="00A11308" w:rsidRDefault="00F11496" w:rsidP="003204A3">
            <w:pPr>
              <w:pStyle w:val="Equation"/>
              <w:jc w:val="right"/>
            </w:pPr>
            <w:bookmarkStart w:id="204" w:name="_Ref100329153"/>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w:t>
            </w:r>
            <w:r w:rsidRPr="00A11308">
              <w:rPr>
                <w:color w:val="1F497D" w:themeColor="text2"/>
              </w:rPr>
              <w:fldChar w:fldCharType="end"/>
            </w:r>
            <w:r w:rsidRPr="00A11308">
              <w:rPr>
                <w:color w:val="1F497D" w:themeColor="text2"/>
              </w:rPr>
              <w:t>)</w:t>
            </w:r>
            <w:bookmarkEnd w:id="204"/>
          </w:p>
        </w:tc>
      </w:tr>
    </w:tbl>
    <w:p w14:paraId="0756BD10" w14:textId="125FEA02" w:rsidR="006A42F1" w:rsidRDefault="006A42F1" w:rsidP="006A42F1"/>
    <w:p w14:paraId="7182E53C" w14:textId="286CA3F6" w:rsidR="000A7394" w:rsidRPr="000A7394" w:rsidRDefault="009D1940" w:rsidP="000A7394">
      <w:pPr>
        <w:rPr>
          <w:lang w:val="en-US"/>
        </w:rPr>
      </w:pPr>
      <w:r w:rsidRPr="009D1940">
        <w:rPr>
          <w:b/>
          <w:bCs/>
        </w:rPr>
        <w:t>Spatial Downscaling</w:t>
      </w:r>
      <w:r w:rsidR="005135A9">
        <w:rPr>
          <w:b/>
          <w:bCs/>
        </w:rPr>
        <w:t xml:space="preserve"> – L</w:t>
      </w:r>
      <w:r>
        <w:rPr>
          <w:b/>
          <w:bCs/>
        </w:rPr>
        <w:t>ivestock</w:t>
      </w:r>
      <w:r w:rsidRPr="009D1940">
        <w:rPr>
          <w:b/>
          <w:bCs/>
        </w:rPr>
        <w:t>:</w:t>
      </w:r>
      <w:r>
        <w:t xml:space="preserve"> </w:t>
      </w:r>
      <w:r w:rsidR="00E1361C">
        <w:rPr>
          <w:lang w:val="en-US"/>
        </w:rPr>
        <w:t>Spatial</w:t>
      </w:r>
      <w:r w:rsidR="000A7394">
        <w:rPr>
          <w:lang w:val="en-US"/>
        </w:rPr>
        <w:t xml:space="preserve"> downscaling of livestock water use</w:t>
      </w:r>
      <w:r w:rsidR="00E7205A">
        <w:rPr>
          <w:lang w:val="en-US"/>
        </w:rPr>
        <w:t>, is calculated using</w:t>
      </w:r>
      <w:r w:rsidR="000A7394">
        <w:rPr>
          <w:lang w:val="en-US"/>
        </w:rPr>
        <w:t xml:space="preserve"> g</w:t>
      </w:r>
      <w:r w:rsidR="000A7394" w:rsidRPr="000A7394">
        <w:rPr>
          <w:lang w:val="en-US"/>
        </w:rPr>
        <w:t xml:space="preserve">ridded global maps </w:t>
      </w:r>
      <w:r w:rsidR="00E7205A">
        <w:rPr>
          <w:lang w:val="en-US"/>
        </w:rPr>
        <w:t xml:space="preserve">from the </w:t>
      </w:r>
      <w:r w:rsidR="00E7205A" w:rsidRPr="00E7205A">
        <w:rPr>
          <w:lang w:val="en-US"/>
        </w:rPr>
        <w:t>FAO gridded livestock of the world</w:t>
      </w:r>
      <w:r w:rsidR="00E7205A">
        <w:rPr>
          <w:lang w:val="en-US"/>
        </w:rPr>
        <w:t xml:space="preserve"> (</w:t>
      </w:r>
      <w:proofErr w:type="spellStart"/>
      <w:r w:rsidR="00E7205A" w:rsidRPr="00E7205A">
        <w:rPr>
          <w:lang w:val="en-US"/>
        </w:rPr>
        <w:t>Wint</w:t>
      </w:r>
      <w:proofErr w:type="spellEnd"/>
      <w:r w:rsidR="00E7205A" w:rsidRPr="00E7205A">
        <w:rPr>
          <w:lang w:val="en-US"/>
        </w:rPr>
        <w:t xml:space="preserve"> and Robinson, 2007</w:t>
      </w:r>
      <w:r w:rsidR="00E7205A">
        <w:rPr>
          <w:lang w:val="en-US"/>
        </w:rPr>
        <w:t>)</w:t>
      </w:r>
      <w:r w:rsidR="00E7205A" w:rsidRPr="00E7205A">
        <w:rPr>
          <w:lang w:val="en-US"/>
        </w:rPr>
        <w:fldChar w:fldCharType="begin"/>
      </w:r>
      <w:r w:rsidR="00E7205A" w:rsidRPr="00E7205A">
        <w:rPr>
          <w:lang w:val="en-US"/>
        </w:rPr>
        <w:instrText xml:space="preserve"> ADDIN ZOTERO_ITEM CSL_CITATION {"citationID":"A79FlfIA","properties":{"formattedCitation":"\\super 28\\nosupersub{}","plainCitation":"28","noteIndex":0},"citationItems":[{"id":1477,"uris":["http://zotero.org/users/2476381/items/N5D4AXA3"],"itemData":{"id":1477,"type":"book","collection-number":"FAO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E7205A">
        <w:rPr>
          <w:lang w:val="en-US"/>
        </w:rPr>
        <w:fldChar w:fldCharType="separate"/>
      </w:r>
      <w:r w:rsidR="00E7205A" w:rsidRPr="00E7205A">
        <w:rPr>
          <w:rFonts w:cs="Calibri"/>
          <w:szCs w:val="24"/>
          <w:vertAlign w:val="superscript"/>
        </w:rPr>
        <w:t>28</w:t>
      </w:r>
      <w:r w:rsidR="00E7205A" w:rsidRPr="00E7205A">
        <w:rPr>
          <w:lang w:val="en-US"/>
        </w:rPr>
        <w:fldChar w:fldCharType="end"/>
      </w:r>
      <w:r w:rsidR="00E7205A">
        <w:rPr>
          <w:lang w:val="en-US"/>
        </w:rPr>
        <w:t xml:space="preserve"> dataset </w:t>
      </w:r>
      <w:r w:rsidR="000A7394" w:rsidRPr="000A7394">
        <w:rPr>
          <w:lang w:val="en-US"/>
        </w:rPr>
        <w:t>for six types of livestock (cattle, buffalo, sheep, goats, pigs, and poultry). GCAM outputs are organized into five types (beef, dairy, pork, poultry, and “</w:t>
      </w:r>
      <w:proofErr w:type="spellStart"/>
      <w:r w:rsidR="000A7394" w:rsidRPr="000A7394">
        <w:rPr>
          <w:lang w:val="en-US"/>
        </w:rPr>
        <w:t>sheepgoat</w:t>
      </w:r>
      <w:proofErr w:type="spellEnd"/>
      <w:r w:rsidR="000A7394" w:rsidRPr="000A7394">
        <w:rPr>
          <w:lang w:val="en-US"/>
        </w:rPr>
        <w:t xml:space="preserve">”), so these </w:t>
      </w:r>
      <w:r w:rsidR="00E7205A">
        <w:rPr>
          <w:lang w:val="en-US"/>
        </w:rPr>
        <w:t>are</w:t>
      </w:r>
      <w:r w:rsidR="000A7394" w:rsidRPr="000A7394">
        <w:rPr>
          <w:lang w:val="en-US"/>
        </w:rPr>
        <w:t xml:space="preserve"> first reorganized to match the </w:t>
      </w:r>
      <w:r w:rsidR="000A7394" w:rsidRPr="00E7205A">
        <w:rPr>
          <w:lang w:val="en-US"/>
        </w:rPr>
        <w:t xml:space="preserve">six </w:t>
      </w:r>
      <w:r w:rsidR="00376B21" w:rsidRPr="00E7205A">
        <w:rPr>
          <w:lang w:val="en-US"/>
        </w:rPr>
        <w:t xml:space="preserve">types from </w:t>
      </w:r>
      <w:proofErr w:type="spellStart"/>
      <w:r w:rsidR="00376B21" w:rsidRPr="00E7205A">
        <w:rPr>
          <w:lang w:val="en-US"/>
        </w:rPr>
        <w:t>Wint</w:t>
      </w:r>
      <w:proofErr w:type="spellEnd"/>
      <w:r w:rsidR="00376B21" w:rsidRPr="00E7205A">
        <w:rPr>
          <w:lang w:val="en-US"/>
        </w:rPr>
        <w:t xml:space="preserve"> and Robinson, 2007</w:t>
      </w:r>
      <w:r w:rsidR="00E7205A" w:rsidRPr="00E7205A">
        <w:rPr>
          <w:lang w:val="en-US"/>
        </w:rPr>
        <w:fldChar w:fldCharType="begin"/>
      </w:r>
      <w:r w:rsidR="00E7205A">
        <w:rPr>
          <w:lang w:val="en-US"/>
        </w:rPr>
        <w:instrText xml:space="preserve"> ADDIN ZOTERO_ITEM CSL_CITATION {"citationID":"Ym7M8Hl7","properties":{"formattedCitation":"\\super 28\\nosupersub{}","plainCitation":"28","noteIndex":0},"citationItems":[{"id":1477,"uris":["http://zotero.org/users/2476381/items/N5D4AXA3"],"itemData":{"id":1477,"type":"book","collection-number":"FAO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E7205A">
        <w:rPr>
          <w:lang w:val="en-US"/>
        </w:rPr>
        <w:fldChar w:fldCharType="separate"/>
      </w:r>
      <w:r w:rsidR="00E7205A" w:rsidRPr="00E7205A">
        <w:rPr>
          <w:rFonts w:cs="Calibri"/>
          <w:szCs w:val="24"/>
          <w:vertAlign w:val="superscript"/>
        </w:rPr>
        <w:t>28</w:t>
      </w:r>
      <w:r w:rsidR="00E7205A" w:rsidRPr="00E7205A">
        <w:rPr>
          <w:lang w:val="en-US"/>
        </w:rPr>
        <w:fldChar w:fldCharType="end"/>
      </w:r>
      <w:r w:rsidR="00E7205A" w:rsidRPr="00E7205A">
        <w:rPr>
          <w:lang w:val="en-US"/>
        </w:rPr>
        <w:t xml:space="preserve"> </w:t>
      </w:r>
      <w:r w:rsidR="000A7394" w:rsidRPr="00E7205A">
        <w:rPr>
          <w:lang w:val="en-US"/>
        </w:rPr>
        <w:t>using ratios for each region</w:t>
      </w:r>
      <w:r w:rsidR="00E7205A">
        <w:rPr>
          <w:lang w:val="en-US"/>
        </w:rPr>
        <w:t xml:space="preserve"> </w:t>
      </w:r>
      <w:r w:rsidR="000A7394" w:rsidRPr="00E7205A">
        <w:rPr>
          <w:lang w:val="en-US"/>
        </w:rPr>
        <w:t>estimated from</w:t>
      </w:r>
      <w:r w:rsidR="00E7205A">
        <w:rPr>
          <w:lang w:val="en-US"/>
        </w:rPr>
        <w:t xml:space="preserve"> the dataset</w:t>
      </w:r>
      <w:r w:rsidR="00376B21" w:rsidRPr="00E7205A">
        <w:rPr>
          <w:lang w:val="en-US"/>
        </w:rPr>
        <w:t xml:space="preserve">. The ratios </w:t>
      </w:r>
      <w:r w:rsidR="000A7394" w:rsidRPr="00E7205A">
        <w:rPr>
          <w:lang w:val="en-US"/>
        </w:rPr>
        <w:t xml:space="preserve">are stored in </w:t>
      </w:r>
      <w:r w:rsidR="00376B21" w:rsidRPr="00E7205A">
        <w:rPr>
          <w:lang w:val="en-US"/>
        </w:rPr>
        <w:t>two</w:t>
      </w:r>
      <w:r w:rsidR="000A7394" w:rsidRPr="00E7205A">
        <w:rPr>
          <w:lang w:val="en-US"/>
        </w:rPr>
        <w:t xml:space="preserve"> files</w:t>
      </w:r>
      <w:r w:rsidR="00376B21" w:rsidRPr="00E7205A">
        <w:rPr>
          <w:lang w:val="en-US"/>
        </w:rPr>
        <w:t xml:space="preserve"> that are used as inputs to Tethys: </w:t>
      </w:r>
      <w:r w:rsidR="000A7394" w:rsidRPr="00E7205A">
        <w:rPr>
          <w:lang w:val="en-US"/>
        </w:rPr>
        <w:t>bfracFAO2005.csv (“buffalo</w:t>
      </w:r>
      <w:r w:rsidR="000A7394" w:rsidRPr="000A7394">
        <w:rPr>
          <w:lang w:val="en-US"/>
        </w:rPr>
        <w:t xml:space="preserve"> fraction”) and gfracFAO2005.csv (“goat fraction”). The following formulas are used</w:t>
      </w:r>
      <w:r w:rsidR="00376B21">
        <w:rPr>
          <w:lang w:val="en-US"/>
        </w:rPr>
        <w:t xml:space="preserve"> to map the </w:t>
      </w:r>
      <w:r w:rsidR="00AF263C">
        <w:rPr>
          <w:lang w:val="en-US"/>
        </w:rPr>
        <w:t>five GCAM livestock types to the six livestock types from</w:t>
      </w:r>
      <w:r w:rsidR="00376B21" w:rsidRPr="000A7394">
        <w:rPr>
          <w:lang w:val="en-US"/>
        </w:rPr>
        <w:t xml:space="preserve"> </w:t>
      </w:r>
      <w:proofErr w:type="spellStart"/>
      <w:r w:rsidR="00E7205A" w:rsidRPr="00E7205A">
        <w:rPr>
          <w:lang w:val="en-US"/>
        </w:rPr>
        <w:t>Wint</w:t>
      </w:r>
      <w:proofErr w:type="spellEnd"/>
      <w:r w:rsidR="00E7205A" w:rsidRPr="00E7205A">
        <w:rPr>
          <w:lang w:val="en-US"/>
        </w:rPr>
        <w:t xml:space="preserve"> and Robinson, 2007</w:t>
      </w:r>
      <w:r w:rsidR="00E7205A" w:rsidRPr="00E7205A">
        <w:rPr>
          <w:lang w:val="en-US"/>
        </w:rPr>
        <w:fldChar w:fldCharType="begin"/>
      </w:r>
      <w:r w:rsidR="00E7205A">
        <w:rPr>
          <w:lang w:val="en-US"/>
        </w:rPr>
        <w:instrText xml:space="preserve"> ADDIN ZOTERO_ITEM CSL_CITATION {"citationID":"shdI8keW","properties":{"formattedCitation":"\\super 28\\nosupersub{}","plainCitation":"28","noteIndex":0},"citationItems":[{"id":1477,"uris":["http://zotero.org/users/2476381/items/N5D4AXA3"],"itemData":{"id":1477,"type":"book","collection-number":"FAO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E7205A">
        <w:rPr>
          <w:lang w:val="en-US"/>
        </w:rPr>
        <w:fldChar w:fldCharType="separate"/>
      </w:r>
      <w:r w:rsidR="00E7205A" w:rsidRPr="00E7205A">
        <w:rPr>
          <w:rFonts w:cs="Calibri"/>
          <w:szCs w:val="24"/>
          <w:vertAlign w:val="superscript"/>
        </w:rPr>
        <w:t>28</w:t>
      </w:r>
      <w:r w:rsidR="00E7205A" w:rsidRPr="00E7205A">
        <w:rPr>
          <w:lang w:val="en-US"/>
        </w:rPr>
        <w:fldChar w:fldCharType="end"/>
      </w:r>
      <w:r w:rsidR="00E7205A">
        <w:rPr>
          <w:lang w:val="en-US"/>
        </w:rPr>
        <w:t xml:space="preserve"> </w:t>
      </w:r>
      <w:r w:rsidR="000A7394" w:rsidRPr="000A7394">
        <w:rPr>
          <w:lang w:val="en-US"/>
        </w:rPr>
        <w:t>for each region:</w:t>
      </w:r>
    </w:p>
    <w:p w14:paraId="5C9E41DC" w14:textId="5C0BB18F" w:rsidR="00AF263C"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9"/>
        <w:gridCol w:w="5943"/>
        <w:gridCol w:w="1318"/>
      </w:tblGrid>
      <w:tr w:rsidR="00E1361C" w:rsidRPr="00A11308" w14:paraId="5E277223" w14:textId="77777777" w:rsidTr="00787AD2">
        <w:tc>
          <w:tcPr>
            <w:tcW w:w="1440" w:type="dxa"/>
          </w:tcPr>
          <w:p w14:paraId="54EB608B" w14:textId="77777777" w:rsidR="00AF263C" w:rsidRPr="00A11308" w:rsidRDefault="00AF263C" w:rsidP="00787AD2">
            <w:pPr>
              <w:pStyle w:val="Equation"/>
            </w:pPr>
          </w:p>
        </w:tc>
        <w:tc>
          <w:tcPr>
            <w:tcW w:w="6480" w:type="dxa"/>
          </w:tcPr>
          <w:p w14:paraId="64E3A497" w14:textId="7E8A451F" w:rsidR="00AF263C" w:rsidRPr="00F11496" w:rsidRDefault="00E1361C" w:rsidP="00787AD2">
            <m:oMathPara>
              <m:oMath>
                <m:r>
                  <w:rPr>
                    <w:rFonts w:ascii="Cambria Math" w:hAnsi="Cambria Math"/>
                  </w:rPr>
                  <m:t xml:space="preserve">buffalo= </m:t>
                </m:r>
                <m:d>
                  <m:dPr>
                    <m:ctrlPr>
                      <w:rPr>
                        <w:rFonts w:ascii="Cambria Math" w:hAnsi="Cambria Math"/>
                        <w:i/>
                      </w:rPr>
                    </m:ctrlPr>
                  </m:dPr>
                  <m:e>
                    <m:r>
                      <w:rPr>
                        <w:rFonts w:ascii="Cambria Math" w:hAnsi="Cambria Math"/>
                      </w:rPr>
                      <m:t>beef+ dairy</m:t>
                    </m:r>
                  </m:e>
                </m:d>
                <m:r>
                  <w:rPr>
                    <w:rFonts w:ascii="Cambria Math" w:hAnsi="Cambria Math"/>
                  </w:rPr>
                  <m:t>×buffalo_fraction</m:t>
                </m:r>
              </m:oMath>
            </m:oMathPara>
          </w:p>
        </w:tc>
        <w:tc>
          <w:tcPr>
            <w:tcW w:w="1440" w:type="dxa"/>
          </w:tcPr>
          <w:p w14:paraId="0C2E0FF9" w14:textId="79E593FB" w:rsidR="00AF263C" w:rsidRPr="00A11308" w:rsidRDefault="00AF263C"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3</w:t>
            </w:r>
            <w:r w:rsidRPr="00A11308">
              <w:rPr>
                <w:color w:val="1F497D" w:themeColor="text2"/>
              </w:rPr>
              <w:fldChar w:fldCharType="end"/>
            </w:r>
            <w:r w:rsidRPr="00A11308">
              <w:rPr>
                <w:color w:val="1F497D" w:themeColor="text2"/>
              </w:rPr>
              <w:t>)</w:t>
            </w:r>
          </w:p>
        </w:tc>
      </w:tr>
    </w:tbl>
    <w:p w14:paraId="47A796F6" w14:textId="77777777" w:rsidR="00AF263C" w:rsidRPr="000A7394"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6"/>
        <w:gridCol w:w="5947"/>
        <w:gridCol w:w="1317"/>
      </w:tblGrid>
      <w:tr w:rsidR="00E1361C" w:rsidRPr="00A11308" w14:paraId="1BA55B2B" w14:textId="77777777" w:rsidTr="00787AD2">
        <w:tc>
          <w:tcPr>
            <w:tcW w:w="1440" w:type="dxa"/>
          </w:tcPr>
          <w:p w14:paraId="6E9622E0" w14:textId="77777777" w:rsidR="00E1361C" w:rsidRPr="00A11308" w:rsidRDefault="00E1361C" w:rsidP="00787AD2">
            <w:pPr>
              <w:pStyle w:val="Equation"/>
            </w:pPr>
          </w:p>
        </w:tc>
        <w:tc>
          <w:tcPr>
            <w:tcW w:w="6480" w:type="dxa"/>
          </w:tcPr>
          <w:p w14:paraId="10C4E6A3" w14:textId="170D1028" w:rsidR="00E1361C" w:rsidRPr="00F11496" w:rsidRDefault="00E1361C" w:rsidP="00787AD2">
            <m:oMathPara>
              <m:oMath>
                <m:r>
                  <w:rPr>
                    <w:rFonts w:ascii="Cambria Math" w:hAnsi="Cambria Math"/>
                  </w:rPr>
                  <m:t xml:space="preserve">cattle= </m:t>
                </m:r>
                <m:d>
                  <m:dPr>
                    <m:ctrlPr>
                      <w:rPr>
                        <w:rFonts w:ascii="Cambria Math" w:hAnsi="Cambria Math"/>
                        <w:i/>
                      </w:rPr>
                    </m:ctrlPr>
                  </m:dPr>
                  <m:e>
                    <m:r>
                      <w:rPr>
                        <w:rFonts w:ascii="Cambria Math" w:hAnsi="Cambria Math"/>
                      </w:rPr>
                      <m:t>beef+ dairy</m:t>
                    </m:r>
                  </m:e>
                </m:d>
                <m:r>
                  <w:rPr>
                    <w:rFonts w:ascii="Cambria Math" w:hAnsi="Cambria Math"/>
                  </w:rPr>
                  <m:t>×</m:t>
                </m:r>
                <m:d>
                  <m:dPr>
                    <m:ctrlPr>
                      <w:rPr>
                        <w:rFonts w:ascii="Cambria Math" w:hAnsi="Cambria Math"/>
                        <w:i/>
                      </w:rPr>
                    </m:ctrlPr>
                  </m:dPr>
                  <m:e>
                    <m:r>
                      <w:rPr>
                        <w:rFonts w:ascii="Cambria Math" w:hAnsi="Cambria Math"/>
                      </w:rPr>
                      <m:t>1-buffalo_fraction</m:t>
                    </m:r>
                  </m:e>
                </m:d>
              </m:oMath>
            </m:oMathPara>
          </w:p>
        </w:tc>
        <w:tc>
          <w:tcPr>
            <w:tcW w:w="1440" w:type="dxa"/>
          </w:tcPr>
          <w:p w14:paraId="6CD0A70C" w14:textId="3DB72F47" w:rsidR="00E1361C" w:rsidRPr="00A11308" w:rsidRDefault="00E1361C"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4</w:t>
            </w:r>
            <w:r w:rsidRPr="00A11308">
              <w:rPr>
                <w:color w:val="1F497D" w:themeColor="text2"/>
              </w:rPr>
              <w:fldChar w:fldCharType="end"/>
            </w:r>
            <w:r w:rsidRPr="00A11308">
              <w:rPr>
                <w:color w:val="1F497D" w:themeColor="text2"/>
              </w:rPr>
              <w:t>)</w:t>
            </w:r>
          </w:p>
        </w:tc>
      </w:tr>
    </w:tbl>
    <w:p w14:paraId="5D2B0EDD" w14:textId="04BA9991" w:rsidR="00AF263C"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5930"/>
        <w:gridCol w:w="1324"/>
      </w:tblGrid>
      <w:tr w:rsidR="00E1361C" w:rsidRPr="00A11308" w14:paraId="7A94E721" w14:textId="77777777" w:rsidTr="00787AD2">
        <w:tc>
          <w:tcPr>
            <w:tcW w:w="1440" w:type="dxa"/>
          </w:tcPr>
          <w:p w14:paraId="7AC40B9E" w14:textId="77777777" w:rsidR="00E1361C" w:rsidRPr="00A11308" w:rsidRDefault="00E1361C" w:rsidP="00787AD2">
            <w:pPr>
              <w:pStyle w:val="Equation"/>
            </w:pPr>
          </w:p>
        </w:tc>
        <w:tc>
          <w:tcPr>
            <w:tcW w:w="6480" w:type="dxa"/>
          </w:tcPr>
          <w:p w14:paraId="4DFEB272" w14:textId="7CB2B90E" w:rsidR="00E1361C" w:rsidRPr="00F11496" w:rsidRDefault="00E1361C" w:rsidP="00787AD2">
            <m:oMathPara>
              <m:oMath>
                <m:r>
                  <w:rPr>
                    <w:rFonts w:ascii="Cambria Math" w:hAnsi="Cambria Math"/>
                  </w:rPr>
                  <m:t xml:space="preserve">goat= </m:t>
                </m:r>
                <m:d>
                  <m:dPr>
                    <m:ctrlPr>
                      <w:rPr>
                        <w:rFonts w:ascii="Cambria Math" w:hAnsi="Cambria Math"/>
                        <w:i/>
                      </w:rPr>
                    </m:ctrlPr>
                  </m:dPr>
                  <m:e>
                    <m:r>
                      <w:rPr>
                        <w:rFonts w:ascii="Cambria Math" w:hAnsi="Cambria Math"/>
                      </w:rPr>
                      <m:t>sheepgoat</m:t>
                    </m:r>
                  </m:e>
                </m:d>
                <m:r>
                  <w:rPr>
                    <w:rFonts w:ascii="Cambria Math" w:hAnsi="Cambria Math"/>
                  </w:rPr>
                  <m:t>×goat_fraction</m:t>
                </m:r>
              </m:oMath>
            </m:oMathPara>
          </w:p>
        </w:tc>
        <w:tc>
          <w:tcPr>
            <w:tcW w:w="1440" w:type="dxa"/>
          </w:tcPr>
          <w:p w14:paraId="3F10979B" w14:textId="728050F9" w:rsidR="00E1361C" w:rsidRPr="00A11308" w:rsidRDefault="00E1361C"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5</w:t>
            </w:r>
            <w:r w:rsidRPr="00A11308">
              <w:rPr>
                <w:color w:val="1F497D" w:themeColor="text2"/>
              </w:rPr>
              <w:fldChar w:fldCharType="end"/>
            </w:r>
            <w:r w:rsidRPr="00A11308">
              <w:rPr>
                <w:color w:val="1F497D" w:themeColor="text2"/>
              </w:rPr>
              <w:t>)</w:t>
            </w:r>
          </w:p>
        </w:tc>
      </w:tr>
    </w:tbl>
    <w:p w14:paraId="05A200C2" w14:textId="76707394" w:rsidR="00E1361C" w:rsidRDefault="00E1361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5933"/>
        <w:gridCol w:w="1323"/>
      </w:tblGrid>
      <w:tr w:rsidR="00E1361C" w:rsidRPr="00A11308" w14:paraId="493F67E8" w14:textId="77777777" w:rsidTr="00787AD2">
        <w:tc>
          <w:tcPr>
            <w:tcW w:w="1440" w:type="dxa"/>
          </w:tcPr>
          <w:p w14:paraId="23721CEB" w14:textId="77777777" w:rsidR="00E1361C" w:rsidRPr="00A11308" w:rsidRDefault="00E1361C" w:rsidP="00787AD2">
            <w:pPr>
              <w:pStyle w:val="Equation"/>
            </w:pPr>
          </w:p>
        </w:tc>
        <w:tc>
          <w:tcPr>
            <w:tcW w:w="6480" w:type="dxa"/>
          </w:tcPr>
          <w:p w14:paraId="6BCC1E0A" w14:textId="1FC4EC4B" w:rsidR="00E1361C" w:rsidRPr="00F11496" w:rsidRDefault="00E1361C" w:rsidP="00787AD2">
            <m:oMathPara>
              <m:oMath>
                <m:r>
                  <w:rPr>
                    <w:rFonts w:ascii="Cambria Math" w:hAnsi="Cambria Math"/>
                  </w:rPr>
                  <m:t xml:space="preserve">sheep= </m:t>
                </m:r>
                <m:d>
                  <m:dPr>
                    <m:ctrlPr>
                      <w:rPr>
                        <w:rFonts w:ascii="Cambria Math" w:hAnsi="Cambria Math"/>
                        <w:i/>
                      </w:rPr>
                    </m:ctrlPr>
                  </m:dPr>
                  <m:e>
                    <m:r>
                      <w:rPr>
                        <w:rFonts w:ascii="Cambria Math" w:hAnsi="Cambria Math"/>
                      </w:rPr>
                      <m:t>sheepgoat</m:t>
                    </m:r>
                  </m:e>
                </m:d>
                <m:r>
                  <w:rPr>
                    <w:rFonts w:ascii="Cambria Math" w:hAnsi="Cambria Math"/>
                  </w:rPr>
                  <m:t>×(1-goat_fraction)</m:t>
                </m:r>
              </m:oMath>
            </m:oMathPara>
          </w:p>
        </w:tc>
        <w:tc>
          <w:tcPr>
            <w:tcW w:w="1440" w:type="dxa"/>
          </w:tcPr>
          <w:p w14:paraId="10A94818" w14:textId="4A9B83D0" w:rsidR="00E1361C" w:rsidRPr="00A11308" w:rsidRDefault="00E1361C"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6</w:t>
            </w:r>
            <w:r w:rsidRPr="00A11308">
              <w:rPr>
                <w:color w:val="1F497D" w:themeColor="text2"/>
              </w:rPr>
              <w:fldChar w:fldCharType="end"/>
            </w:r>
            <w:r w:rsidRPr="00A11308">
              <w:rPr>
                <w:color w:val="1F497D" w:themeColor="text2"/>
              </w:rPr>
              <w:t>)</w:t>
            </w:r>
          </w:p>
        </w:tc>
      </w:tr>
    </w:tbl>
    <w:p w14:paraId="530EDEF0" w14:textId="77777777" w:rsidR="00E1361C" w:rsidRPr="000A7394" w:rsidRDefault="00E1361C" w:rsidP="000A7394">
      <w:pPr>
        <w:rPr>
          <w:lang w:val="en-US"/>
        </w:rPr>
      </w:pPr>
    </w:p>
    <w:p w14:paraId="0741AA91" w14:textId="1F38B0F0" w:rsidR="000A7394" w:rsidRDefault="000A7394" w:rsidP="000A7394">
      <w:pPr>
        <w:rPr>
          <w:lang w:val="en-US"/>
        </w:rPr>
      </w:pPr>
      <w:r w:rsidRPr="000A7394">
        <w:rPr>
          <w:lang w:val="en-US"/>
        </w:rPr>
        <w:t>No adjustment is required for pork (pigs) or poultry. After this, downscaling for each livestock type is very similar to downscaling the nonagricultural sectors, except the respective livestock population (heads) is used as the proxy instead of human population.</w:t>
      </w:r>
    </w:p>
    <w:p w14:paraId="5CE899FD" w14:textId="1A9997E9" w:rsidR="00E1361C" w:rsidRDefault="00E1361C" w:rsidP="00F33A39">
      <w:pPr>
        <w:rPr>
          <w:lang w:val="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1361C" w:rsidRPr="00A11308" w14:paraId="1D6F4278" w14:textId="77777777" w:rsidTr="00F33A39">
        <w:tc>
          <w:tcPr>
            <w:tcW w:w="236" w:type="dxa"/>
          </w:tcPr>
          <w:p w14:paraId="268D7265" w14:textId="77777777" w:rsidR="00E1361C" w:rsidRPr="00A11308" w:rsidRDefault="00E1361C" w:rsidP="00F33A39">
            <w:pPr>
              <w:pStyle w:val="Equation"/>
            </w:pPr>
          </w:p>
        </w:tc>
        <w:tc>
          <w:tcPr>
            <w:tcW w:w="6982" w:type="dxa"/>
          </w:tcPr>
          <w:p w14:paraId="1B6A633C" w14:textId="5AE517E8" w:rsidR="00E1361C" w:rsidRPr="00F11496" w:rsidRDefault="00B059B3" w:rsidP="00F33A39">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animal, cell</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animal, 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heads</m:t>
                        </m:r>
                      </m:e>
                      <m:sub>
                        <m:r>
                          <w:rPr>
                            <w:rFonts w:ascii="Cambria Math" w:hAnsi="Cambria Math"/>
                          </w:rPr>
                          <m:t>animal,cell</m:t>
                        </m:r>
                      </m:sub>
                    </m:sSub>
                  </m:num>
                  <m:den>
                    <m:sSub>
                      <m:sSubPr>
                        <m:ctrlPr>
                          <w:rPr>
                            <w:rFonts w:ascii="Cambria Math" w:hAnsi="Cambria Math"/>
                            <w:i/>
                          </w:rPr>
                        </m:ctrlPr>
                      </m:sSubPr>
                      <m:e>
                        <m:r>
                          <w:rPr>
                            <w:rFonts w:ascii="Cambria Math" w:hAnsi="Cambria Math"/>
                          </w:rPr>
                          <m:t>heads</m:t>
                        </m:r>
                      </m:e>
                      <m:sub>
                        <m:r>
                          <w:rPr>
                            <w:rFonts w:ascii="Cambria Math" w:hAnsi="Cambria Math"/>
                          </w:rPr>
                          <m:t>animal,region</m:t>
                        </m:r>
                      </m:sub>
                    </m:sSub>
                  </m:den>
                </m:f>
              </m:oMath>
            </m:oMathPara>
          </w:p>
        </w:tc>
        <w:tc>
          <w:tcPr>
            <w:tcW w:w="1345" w:type="dxa"/>
          </w:tcPr>
          <w:p w14:paraId="5B6DC6C4" w14:textId="4ED0C758" w:rsidR="00E1361C" w:rsidRPr="00A11308" w:rsidRDefault="00E1361C" w:rsidP="00F33A39">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7</w:t>
            </w:r>
            <w:r w:rsidRPr="00A11308">
              <w:rPr>
                <w:color w:val="1F497D" w:themeColor="text2"/>
              </w:rPr>
              <w:fldChar w:fldCharType="end"/>
            </w:r>
            <w:r w:rsidRPr="00A11308">
              <w:rPr>
                <w:color w:val="1F497D" w:themeColor="text2"/>
              </w:rPr>
              <w:t>)</w:t>
            </w:r>
          </w:p>
        </w:tc>
      </w:tr>
    </w:tbl>
    <w:p w14:paraId="5055B356" w14:textId="77777777" w:rsidR="00E1361C" w:rsidRDefault="00E1361C" w:rsidP="00F33A39"/>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565D2F" w:rsidRPr="00A11308" w14:paraId="2ED585FB" w14:textId="77777777" w:rsidTr="00787AD2">
        <w:tc>
          <w:tcPr>
            <w:tcW w:w="236" w:type="dxa"/>
          </w:tcPr>
          <w:p w14:paraId="531ED478" w14:textId="77777777" w:rsidR="00565D2F" w:rsidRPr="00A11308" w:rsidRDefault="00565D2F" w:rsidP="00787AD2">
            <w:pPr>
              <w:pStyle w:val="Equation"/>
            </w:pPr>
          </w:p>
        </w:tc>
        <w:tc>
          <w:tcPr>
            <w:tcW w:w="6982" w:type="dxa"/>
          </w:tcPr>
          <w:p w14:paraId="60C9DC34" w14:textId="3B11DB15" w:rsidR="00565D2F" w:rsidRPr="00F11496" w:rsidRDefault="00B059B3" w:rsidP="00787AD2">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animal, cell</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animal, 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heads</m:t>
                        </m:r>
                      </m:e>
                      <m:sub>
                        <m:r>
                          <w:rPr>
                            <w:rFonts w:ascii="Cambria Math" w:hAnsi="Cambria Math"/>
                          </w:rPr>
                          <m:t>animal,cell</m:t>
                        </m:r>
                      </m:sub>
                    </m:sSub>
                  </m:num>
                  <m:den>
                    <m:sSub>
                      <m:sSubPr>
                        <m:ctrlPr>
                          <w:rPr>
                            <w:rFonts w:ascii="Cambria Math" w:hAnsi="Cambria Math"/>
                            <w:i/>
                          </w:rPr>
                        </m:ctrlPr>
                      </m:sSubPr>
                      <m:e>
                        <m:r>
                          <w:rPr>
                            <w:rFonts w:ascii="Cambria Math" w:hAnsi="Cambria Math"/>
                          </w:rPr>
                          <m:t>heads</m:t>
                        </m:r>
                      </m:e>
                      <m:sub>
                        <m:r>
                          <w:rPr>
                            <w:rFonts w:ascii="Cambria Math" w:hAnsi="Cambria Math"/>
                          </w:rPr>
                          <m:t>animal,region</m:t>
                        </m:r>
                      </m:sub>
                    </m:sSub>
                  </m:den>
                </m:f>
              </m:oMath>
            </m:oMathPara>
          </w:p>
        </w:tc>
        <w:tc>
          <w:tcPr>
            <w:tcW w:w="1345" w:type="dxa"/>
          </w:tcPr>
          <w:p w14:paraId="3B11A436" w14:textId="3D46CB7A" w:rsidR="00565D2F" w:rsidRPr="00A11308" w:rsidRDefault="00565D2F"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8</w:t>
            </w:r>
            <w:r w:rsidRPr="00A11308">
              <w:rPr>
                <w:color w:val="1F497D" w:themeColor="text2"/>
              </w:rPr>
              <w:fldChar w:fldCharType="end"/>
            </w:r>
            <w:r w:rsidRPr="00A11308">
              <w:rPr>
                <w:color w:val="1F497D" w:themeColor="text2"/>
              </w:rPr>
              <w:t>)</w:t>
            </w:r>
          </w:p>
        </w:tc>
      </w:tr>
    </w:tbl>
    <w:p w14:paraId="11657587" w14:textId="77777777" w:rsidR="00E1361C" w:rsidRPr="000A7394" w:rsidRDefault="00E1361C" w:rsidP="000A7394">
      <w:pPr>
        <w:rPr>
          <w:lang w:val="en-US"/>
        </w:rPr>
      </w:pPr>
    </w:p>
    <w:p w14:paraId="0E5B2567" w14:textId="77777777" w:rsidR="000A7394" w:rsidRPr="000A7394" w:rsidRDefault="000A7394" w:rsidP="000A7394">
      <w:pPr>
        <w:rPr>
          <w:lang w:val="en-US"/>
        </w:rPr>
      </w:pPr>
    </w:p>
    <w:p w14:paraId="59B69A1D" w14:textId="44038745" w:rsidR="000A7394" w:rsidRDefault="000A7394" w:rsidP="000A7394">
      <w:pPr>
        <w:rPr>
          <w:lang w:val="en-US"/>
        </w:rPr>
      </w:pPr>
      <w:r w:rsidRPr="000A7394">
        <w:rPr>
          <w:lang w:val="en-US"/>
        </w:rPr>
        <w:t>The results for each of the six types are then added together to get the total livestock withdrawal</w:t>
      </w:r>
      <w:r w:rsidR="00F65042">
        <w:rPr>
          <w:lang w:val="en-US"/>
        </w:rPr>
        <w:t xml:space="preserve"> and consumption </w:t>
      </w:r>
      <w:r w:rsidRPr="000A7394">
        <w:rPr>
          <w:lang w:val="en-US"/>
        </w:rPr>
        <w:t>for each cell:</w:t>
      </w:r>
    </w:p>
    <w:p w14:paraId="56692F04" w14:textId="759D8D24" w:rsidR="00F65042"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82"/>
        <w:gridCol w:w="461"/>
      </w:tblGrid>
      <w:tr w:rsidR="00F65042" w:rsidRPr="00A11308" w14:paraId="34D424E8" w14:textId="77777777" w:rsidTr="00F65042">
        <w:tc>
          <w:tcPr>
            <w:tcW w:w="236" w:type="dxa"/>
          </w:tcPr>
          <w:p w14:paraId="3358A771" w14:textId="77777777" w:rsidR="00F65042" w:rsidRPr="00A11308" w:rsidRDefault="00F65042" w:rsidP="00787AD2">
            <w:pPr>
              <w:pStyle w:val="Equation"/>
            </w:pPr>
            <w:bookmarkStart w:id="205" w:name="_Hlk101444236"/>
          </w:p>
        </w:tc>
        <w:tc>
          <w:tcPr>
            <w:tcW w:w="7882" w:type="dxa"/>
          </w:tcPr>
          <w:p w14:paraId="61D57950" w14:textId="705F95B8" w:rsidR="00F65042" w:rsidRPr="00F65042" w:rsidRDefault="00B059B3" w:rsidP="00F65042">
            <w:pPr>
              <w:ind w:left="-1392" w:right="252"/>
              <w:rPr>
                <w:rFonts w:asciiTheme="minorHAnsi" w:hAnsiTheme="minorHAnsi"/>
              </w:rPr>
            </w:pPr>
            <m:oMathPara>
              <m:oMath>
                <m:sSub>
                  <m:sSubPr>
                    <m:ctrlPr>
                      <w:rPr>
                        <w:rFonts w:ascii="Cambria Math" w:hAnsi="Cambria Math"/>
                        <w:i/>
                      </w:rPr>
                    </m:ctrlPr>
                  </m:sSubPr>
                  <m:e>
                    <m:r>
                      <w:rPr>
                        <w:rFonts w:ascii="Cambria Math" w:hAnsi="Cambria Math"/>
                      </w:rPr>
                      <m:t>withdrawal</m:t>
                    </m:r>
                  </m:e>
                  <m:sub>
                    <m:r>
                      <w:rPr>
                        <w:rFonts w:ascii="Cambria Math" w:hAnsi="Cambria Math"/>
                      </w:rPr>
                      <m:t>livestock, cell</m:t>
                    </m:r>
                  </m:sub>
                </m:sSub>
                <m:r>
                  <w:rPr>
                    <w:rFonts w:ascii="Cambria Math" w:hAnsi="Cambria Math"/>
                  </w:rPr>
                  <m:t xml:space="preserve">= </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withdrawal</m:t>
                            </m:r>
                          </m:e>
                          <m:sub>
                            <m:r>
                              <w:rPr>
                                <w:rFonts w:ascii="Cambria Math" w:hAnsi="Cambria Math"/>
                              </w:rPr>
                              <m:t>cattle,cell</m:t>
                            </m:r>
                          </m:sub>
                        </m:sSub>
                        <m:r>
                          <w:rPr>
                            <w:rFonts w:ascii="Cambria Math" w:hAnsi="Cambria Math"/>
                          </w:rPr>
                          <m:t xml:space="preserve">+ </m:t>
                        </m:r>
                      </m:num>
                      <m:den>
                        <m:eqArr>
                          <m:eqArrPr>
                            <m:ctrlPr>
                              <w:rPr>
                                <w:rFonts w:ascii="Cambria Math" w:hAnsi="Cambria Math"/>
                                <w:i/>
                              </w:rPr>
                            </m:ctrlPr>
                          </m:eqArrPr>
                          <m:e>
                            <m:sSub>
                              <m:sSubPr>
                                <m:ctrlPr>
                                  <w:rPr>
                                    <w:rFonts w:ascii="Cambria Math" w:hAnsi="Cambria Math"/>
                                    <w:i/>
                                  </w:rPr>
                                </m:ctrlPr>
                              </m:sSubPr>
                              <m:e>
                                <m:r>
                                  <w:rPr>
                                    <w:rFonts w:ascii="Cambria Math" w:hAnsi="Cambria Math"/>
                                  </w:rPr>
                                  <m:t>withdrawal</m:t>
                                </m:r>
                              </m:e>
                              <m:sub>
                                <m:r>
                                  <w:rPr>
                                    <w:rFonts w:ascii="Cambria Math" w:hAnsi="Cambria Math"/>
                                  </w:rPr>
                                  <m:t>buffalo,cell</m:t>
                                </m:r>
                              </m:sub>
                            </m:sSub>
                            <m:r>
                              <w:rPr>
                                <w:rFonts w:ascii="Cambria Math" w:hAnsi="Cambria Math"/>
                              </w:rPr>
                              <m:t>+</m:t>
                            </m:r>
                          </m:e>
                          <m:e>
                            <m:sSub>
                              <m:sSubPr>
                                <m:ctrlPr>
                                  <w:rPr>
                                    <w:rFonts w:ascii="Cambria Math" w:hAnsi="Cambria Math"/>
                                    <w:i/>
                                  </w:rPr>
                                </m:ctrlPr>
                              </m:sSubPr>
                              <m:e>
                                <m:r>
                                  <w:rPr>
                                    <w:rFonts w:ascii="Cambria Math" w:hAnsi="Cambria Math"/>
                                  </w:rPr>
                                  <m:t>withdrawal</m:t>
                                </m:r>
                              </m:e>
                              <m:sub>
                                <m:r>
                                  <w:rPr>
                                    <w:rFonts w:ascii="Cambria Math" w:hAnsi="Cambria Math"/>
                                  </w:rPr>
                                  <m:t>sheep,cell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withdrawal</m:t>
                                </m:r>
                              </m:e>
                              <m:sub>
                                <m:r>
                                  <w:rPr>
                                    <w:rFonts w:ascii="Cambria Math" w:hAnsi="Cambria Math"/>
                                  </w:rPr>
                                  <m:t>goat,cell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withdrawal</m:t>
                                </m:r>
                              </m:e>
                              <m:sub>
                                <m:r>
                                  <w:rPr>
                                    <w:rFonts w:ascii="Cambria Math" w:hAnsi="Cambria Math"/>
                                  </w:rPr>
                                  <m:t>pigs,cell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withdrawal</m:t>
                                </m:r>
                              </m:e>
                              <m:sub>
                                <m:r>
                                  <w:rPr>
                                    <w:rFonts w:ascii="Cambria Math" w:hAnsi="Cambria Math"/>
                                  </w:rPr>
                                  <m:t>poultry,cell</m:t>
                                </m:r>
                              </m:sub>
                            </m:sSub>
                          </m:e>
                        </m:eqArr>
                      </m:den>
                    </m:f>
                  </m:e>
                </m:d>
              </m:oMath>
            </m:oMathPara>
          </w:p>
          <w:p w14:paraId="6B1C64E7" w14:textId="5A8600B1" w:rsidR="00F65042" w:rsidRPr="00F65042" w:rsidRDefault="00F65042" w:rsidP="00787AD2">
            <w:pPr>
              <w:ind w:left="-1392" w:right="-1092"/>
              <w:rPr>
                <w:rFonts w:asciiTheme="minorHAnsi" w:hAnsiTheme="minorHAnsi"/>
              </w:rPr>
            </w:pPr>
          </w:p>
        </w:tc>
        <w:tc>
          <w:tcPr>
            <w:tcW w:w="461" w:type="dxa"/>
          </w:tcPr>
          <w:p w14:paraId="3B57DD5E" w14:textId="1EB86098" w:rsidR="00F65042" w:rsidRPr="00A11308" w:rsidRDefault="00F65042"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9</w:t>
            </w:r>
            <w:r w:rsidRPr="00A11308">
              <w:rPr>
                <w:color w:val="1F497D" w:themeColor="text2"/>
              </w:rPr>
              <w:fldChar w:fldCharType="end"/>
            </w:r>
            <w:r w:rsidRPr="00A11308">
              <w:rPr>
                <w:color w:val="1F497D" w:themeColor="text2"/>
              </w:rPr>
              <w:t>)</w:t>
            </w:r>
          </w:p>
        </w:tc>
      </w:tr>
      <w:bookmarkEnd w:id="205"/>
    </w:tbl>
    <w:p w14:paraId="383CA506" w14:textId="77777777" w:rsidR="00F65042" w:rsidRPr="000A7394"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770"/>
        <w:gridCol w:w="573"/>
      </w:tblGrid>
      <w:tr w:rsidR="00F65042" w:rsidRPr="00A11308" w14:paraId="4A12C5AF" w14:textId="77777777" w:rsidTr="00787AD2">
        <w:tc>
          <w:tcPr>
            <w:tcW w:w="236" w:type="dxa"/>
          </w:tcPr>
          <w:p w14:paraId="68074640" w14:textId="77777777" w:rsidR="00F65042" w:rsidRPr="00A11308" w:rsidRDefault="00F65042" w:rsidP="00787AD2">
            <w:pPr>
              <w:pStyle w:val="Equation"/>
            </w:pPr>
          </w:p>
        </w:tc>
        <w:tc>
          <w:tcPr>
            <w:tcW w:w="7882" w:type="dxa"/>
          </w:tcPr>
          <w:p w14:paraId="7A1EF93C" w14:textId="339B3103" w:rsidR="00F65042" w:rsidRPr="00F65042" w:rsidRDefault="00B059B3" w:rsidP="00787AD2">
            <w:pPr>
              <w:ind w:left="-1392" w:right="252"/>
              <w:rPr>
                <w:rFonts w:asciiTheme="minorHAnsi" w:hAnsiTheme="minorHAnsi"/>
              </w:rPr>
            </w:pPr>
            <m:oMathPara>
              <m:oMath>
                <m:sSub>
                  <m:sSubPr>
                    <m:ctrlPr>
                      <w:rPr>
                        <w:rFonts w:ascii="Cambria Math" w:hAnsi="Cambria Math"/>
                        <w:i/>
                      </w:rPr>
                    </m:ctrlPr>
                  </m:sSubPr>
                  <m:e>
                    <m:r>
                      <w:rPr>
                        <w:rFonts w:ascii="Cambria Math" w:hAnsi="Cambria Math"/>
                      </w:rPr>
                      <m:t>consumption</m:t>
                    </m:r>
                  </m:e>
                  <m:sub>
                    <m:r>
                      <w:rPr>
                        <w:rFonts w:ascii="Cambria Math" w:hAnsi="Cambria Math"/>
                      </w:rPr>
                      <m:t>livestock, cell</m:t>
                    </m:r>
                  </m:sub>
                </m:sSub>
                <m:r>
                  <w:rPr>
                    <w:rFonts w:ascii="Cambria Math" w:hAnsi="Cambria Math"/>
                  </w:rPr>
                  <m:t xml:space="preserve">= </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consumption</m:t>
                            </m:r>
                          </m:e>
                          <m:sub>
                            <m:r>
                              <w:rPr>
                                <w:rFonts w:ascii="Cambria Math" w:hAnsi="Cambria Math"/>
                              </w:rPr>
                              <m:t>cattle,cell</m:t>
                            </m:r>
                          </m:sub>
                        </m:sSub>
                        <m:r>
                          <w:rPr>
                            <w:rFonts w:ascii="Cambria Math" w:hAnsi="Cambria Math"/>
                          </w:rPr>
                          <m:t xml:space="preserve">+ </m:t>
                        </m:r>
                      </m:num>
                      <m:den>
                        <m:eqArr>
                          <m:eqArrPr>
                            <m:ctrlPr>
                              <w:rPr>
                                <w:rFonts w:ascii="Cambria Math" w:hAnsi="Cambria Math"/>
                                <w:i/>
                              </w:rPr>
                            </m:ctrlPr>
                          </m:eqArrPr>
                          <m:e>
                            <m:sSub>
                              <m:sSubPr>
                                <m:ctrlPr>
                                  <w:rPr>
                                    <w:rFonts w:ascii="Cambria Math" w:hAnsi="Cambria Math"/>
                                    <w:i/>
                                  </w:rPr>
                                </m:ctrlPr>
                              </m:sSubPr>
                              <m:e>
                                <m:r>
                                  <w:rPr>
                                    <w:rFonts w:ascii="Cambria Math" w:hAnsi="Cambria Math"/>
                                  </w:rPr>
                                  <m:t>consumption</m:t>
                                </m:r>
                              </m:e>
                              <m:sub>
                                <m:r>
                                  <w:rPr>
                                    <w:rFonts w:ascii="Cambria Math" w:hAnsi="Cambria Math"/>
                                  </w:rPr>
                                  <m:t>buffalo,cell</m:t>
                                </m:r>
                              </m:sub>
                            </m:sSub>
                            <m:r>
                              <w:rPr>
                                <w:rFonts w:ascii="Cambria Math" w:hAnsi="Cambria Math"/>
                              </w:rPr>
                              <m:t>+</m:t>
                            </m:r>
                          </m:e>
                          <m:e>
                            <m:sSub>
                              <m:sSubPr>
                                <m:ctrlPr>
                                  <w:rPr>
                                    <w:rFonts w:ascii="Cambria Math" w:hAnsi="Cambria Math"/>
                                    <w:i/>
                                  </w:rPr>
                                </m:ctrlPr>
                              </m:sSubPr>
                              <m:e>
                                <m:r>
                                  <w:rPr>
                                    <w:rFonts w:ascii="Cambria Math" w:hAnsi="Cambria Math"/>
                                  </w:rPr>
                                  <m:t>consumption</m:t>
                                </m:r>
                              </m:e>
                              <m:sub>
                                <m:r>
                                  <w:rPr>
                                    <w:rFonts w:ascii="Cambria Math" w:hAnsi="Cambria Math"/>
                                  </w:rPr>
                                  <m:t>sheep,cell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consumption</m:t>
                                </m:r>
                              </m:e>
                              <m:sub>
                                <m:r>
                                  <w:rPr>
                                    <w:rFonts w:ascii="Cambria Math" w:hAnsi="Cambria Math"/>
                                  </w:rPr>
                                  <m:t>goat,cell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consumption</m:t>
                                </m:r>
                              </m:e>
                              <m:sub>
                                <m:r>
                                  <w:rPr>
                                    <w:rFonts w:ascii="Cambria Math" w:hAnsi="Cambria Math"/>
                                  </w:rPr>
                                  <m:t>pigs,cell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consumption</m:t>
                                </m:r>
                              </m:e>
                              <m:sub>
                                <m:r>
                                  <w:rPr>
                                    <w:rFonts w:ascii="Cambria Math" w:hAnsi="Cambria Math"/>
                                  </w:rPr>
                                  <m:t>poultry,cell</m:t>
                                </m:r>
                              </m:sub>
                            </m:sSub>
                          </m:e>
                        </m:eqArr>
                      </m:den>
                    </m:f>
                  </m:e>
                </m:d>
              </m:oMath>
            </m:oMathPara>
          </w:p>
          <w:p w14:paraId="114C79E5" w14:textId="77777777" w:rsidR="00F65042" w:rsidRPr="00F65042" w:rsidRDefault="00F65042" w:rsidP="00787AD2">
            <w:pPr>
              <w:ind w:left="-1392" w:right="-1092"/>
              <w:rPr>
                <w:rFonts w:asciiTheme="minorHAnsi" w:hAnsiTheme="minorHAnsi"/>
              </w:rPr>
            </w:pPr>
          </w:p>
        </w:tc>
        <w:tc>
          <w:tcPr>
            <w:tcW w:w="461" w:type="dxa"/>
          </w:tcPr>
          <w:p w14:paraId="3DED0CD9" w14:textId="6FCD6C0B" w:rsidR="00F65042" w:rsidRPr="00A11308" w:rsidRDefault="00F65042"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10</w:t>
            </w:r>
            <w:r w:rsidRPr="00A11308">
              <w:rPr>
                <w:color w:val="1F497D" w:themeColor="text2"/>
              </w:rPr>
              <w:fldChar w:fldCharType="end"/>
            </w:r>
            <w:r w:rsidRPr="00A11308">
              <w:rPr>
                <w:color w:val="1F497D" w:themeColor="text2"/>
              </w:rPr>
              <w:t>)</w:t>
            </w:r>
          </w:p>
        </w:tc>
      </w:tr>
    </w:tbl>
    <w:p w14:paraId="4D431F21" w14:textId="5D19937E" w:rsidR="000A7394" w:rsidRDefault="000A7394" w:rsidP="000A7394">
      <w:pPr>
        <w:rPr>
          <w:lang w:val="en-US"/>
        </w:rPr>
      </w:pPr>
    </w:p>
    <w:p w14:paraId="41D396E9" w14:textId="78C7DCF8" w:rsidR="005135A9" w:rsidRPr="00E7205A" w:rsidRDefault="005135A9" w:rsidP="005135A9">
      <w:pPr>
        <w:shd w:val="clear" w:color="auto" w:fill="FFFFFF"/>
        <w:spacing w:after="158"/>
        <w:jc w:val="left"/>
        <w:rPr>
          <w:rFonts w:asciiTheme="minorHAnsi" w:hAnsiTheme="minorHAnsi" w:cstheme="minorHAnsi"/>
          <w:color w:val="333333"/>
          <w:sz w:val="23"/>
          <w:szCs w:val="23"/>
          <w:lang w:val="en-US" w:eastAsia="en-US"/>
        </w:rPr>
      </w:pPr>
      <w:r w:rsidRPr="00E7205A">
        <w:rPr>
          <w:rFonts w:asciiTheme="minorHAnsi" w:hAnsiTheme="minorHAnsi" w:cstheme="minorHAnsi"/>
          <w:b/>
          <w:bCs/>
        </w:rPr>
        <w:t>Spatial Downscaling – Irrigation:</w:t>
      </w:r>
      <w:r w:rsidRPr="00E7205A">
        <w:rPr>
          <w:rFonts w:asciiTheme="minorHAnsi" w:hAnsiTheme="minorHAnsi" w:cstheme="minorHAnsi"/>
        </w:rPr>
        <w:t xml:space="preserve"> </w:t>
      </w:r>
      <w:r w:rsidRPr="00E7205A">
        <w:rPr>
          <w:rFonts w:asciiTheme="minorHAnsi" w:hAnsiTheme="minorHAnsi" w:cstheme="minorHAnsi"/>
          <w:color w:val="333333"/>
          <w:sz w:val="23"/>
          <w:szCs w:val="23"/>
          <w:lang w:val="en-US" w:eastAsia="en-US"/>
        </w:rPr>
        <w:t xml:space="preserve">GCAM irrigation </w:t>
      </w:r>
      <w:ins w:id="206" w:author="Wild, Thomas B" w:date="2022-05-16T15:28:00Z">
        <w:r w:rsidR="00FC54B3">
          <w:rPr>
            <w:rFonts w:asciiTheme="minorHAnsi" w:hAnsiTheme="minorHAnsi" w:cstheme="minorHAnsi"/>
            <w:color w:val="333333"/>
            <w:sz w:val="23"/>
            <w:szCs w:val="23"/>
            <w:lang w:val="en-US" w:eastAsia="en-US"/>
          </w:rPr>
          <w:t xml:space="preserve">water </w:t>
        </w:r>
      </w:ins>
      <w:r w:rsidRPr="00E7205A">
        <w:rPr>
          <w:rFonts w:asciiTheme="minorHAnsi" w:hAnsiTheme="minorHAnsi" w:cstheme="minorHAnsi"/>
          <w:color w:val="333333"/>
          <w:sz w:val="23"/>
          <w:szCs w:val="23"/>
          <w:lang w:val="en-US" w:eastAsia="en-US"/>
        </w:rPr>
        <w:t xml:space="preserve">withdrawal and consumption outputs are organized by 13 crop types: Biomass, Corn, Fiber Crop, </w:t>
      </w:r>
      <w:commentRangeStart w:id="207"/>
      <w:proofErr w:type="spellStart"/>
      <w:r w:rsidRPr="00E7205A">
        <w:rPr>
          <w:rFonts w:asciiTheme="minorHAnsi" w:hAnsiTheme="minorHAnsi" w:cstheme="minorHAnsi"/>
          <w:color w:val="333333"/>
          <w:sz w:val="23"/>
          <w:szCs w:val="23"/>
          <w:lang w:val="en-US" w:eastAsia="en-US"/>
        </w:rPr>
        <w:t>Misc</w:t>
      </w:r>
      <w:proofErr w:type="spellEnd"/>
      <w:r w:rsidRPr="00E7205A">
        <w:rPr>
          <w:rFonts w:asciiTheme="minorHAnsi" w:hAnsiTheme="minorHAnsi" w:cstheme="minorHAnsi"/>
          <w:color w:val="333333"/>
          <w:sz w:val="23"/>
          <w:szCs w:val="23"/>
          <w:lang w:val="en-US" w:eastAsia="en-US"/>
        </w:rPr>
        <w:t xml:space="preserve"> Crop</w:t>
      </w:r>
      <w:commentRangeEnd w:id="207"/>
      <w:r w:rsidR="00FC54B3">
        <w:rPr>
          <w:rStyle w:val="CommentReference"/>
        </w:rPr>
        <w:commentReference w:id="207"/>
      </w:r>
      <w:r w:rsidRPr="00E7205A">
        <w:rPr>
          <w:rFonts w:asciiTheme="minorHAnsi" w:hAnsiTheme="minorHAnsi" w:cstheme="minorHAnsi"/>
          <w:color w:val="333333"/>
          <w:sz w:val="23"/>
          <w:szCs w:val="23"/>
          <w:lang w:val="en-US" w:eastAsia="en-US"/>
        </w:rPr>
        <w:t xml:space="preserve">, Oil Crop, Other Grain, Palm Fruit, Rice, Root Tuber, Sugar Crop, Wheat, Fodder Herb, and Fodder Grass. </w:t>
      </w:r>
      <w:ins w:id="208" w:author="Wild, Thomas B" w:date="2022-05-16T15:28:00Z">
        <w:r w:rsidR="00313A17">
          <w:rPr>
            <w:rFonts w:asciiTheme="minorHAnsi" w:hAnsiTheme="minorHAnsi" w:cstheme="minorHAnsi"/>
            <w:color w:val="333333"/>
            <w:sz w:val="23"/>
            <w:szCs w:val="23"/>
            <w:lang w:val="en-US" w:eastAsia="en-US"/>
          </w:rPr>
          <w:t xml:space="preserve">By downscaling GCAM output, </w:t>
        </w:r>
      </w:ins>
      <w:r w:rsidRPr="00E7205A">
        <w:rPr>
          <w:rFonts w:asciiTheme="minorHAnsi" w:hAnsiTheme="minorHAnsi" w:cstheme="minorHAnsi"/>
          <w:color w:val="333333"/>
          <w:sz w:val="23"/>
          <w:szCs w:val="23"/>
          <w:lang w:val="en-US" w:eastAsia="en-US"/>
        </w:rPr>
        <w:t>Demeter</w:t>
      </w:r>
      <w:r w:rsidR="00E7205A" w:rsidRPr="00E7205A">
        <w:rPr>
          <w:rFonts w:asciiTheme="minorHAnsi" w:hAnsiTheme="minorHAnsi" w:cstheme="minorHAnsi"/>
          <w:color w:val="333333"/>
          <w:sz w:val="23"/>
          <w:szCs w:val="23"/>
          <w:lang w:val="en-US" w:eastAsia="en-US"/>
        </w:rPr>
        <w:fldChar w:fldCharType="begin"/>
      </w:r>
      <w:r w:rsidR="00E7205A" w:rsidRPr="00E7205A">
        <w:rPr>
          <w:rFonts w:asciiTheme="minorHAnsi" w:hAnsiTheme="minorHAnsi" w:cstheme="minorHAnsi"/>
          <w:color w:val="333333"/>
          <w:sz w:val="23"/>
          <w:szCs w:val="23"/>
          <w:lang w:val="en-US" w:eastAsia="en-US"/>
        </w:rPr>
        <w:instrText xml:space="preserve"> ADDIN ZOTERO_ITEM CSL_CITATION {"citationID":"iClVn50G","properties":{"formattedCitation":"\\super 29\\nosupersub{}","plainCitation":"29","noteIndex":0},"citationItems":[{"id":225,"uris":["http://zotero.org/users/2476381/items/5WTFGQLT"],"itemData":{"id":225,"type":"article-journal","abstract":"Demeter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00E7205A" w:rsidRPr="00E7205A">
        <w:rPr>
          <w:rFonts w:asciiTheme="minorHAnsi" w:hAnsiTheme="minorHAnsi" w:cstheme="minorHAnsi"/>
          <w:color w:val="333333"/>
          <w:sz w:val="23"/>
          <w:szCs w:val="23"/>
          <w:lang w:val="en-US" w:eastAsia="en-US"/>
        </w:rPr>
        <w:fldChar w:fldCharType="separate"/>
      </w:r>
      <w:r w:rsidR="00E7205A" w:rsidRPr="00E7205A">
        <w:rPr>
          <w:rFonts w:asciiTheme="minorHAnsi" w:hAnsiTheme="minorHAnsi" w:cstheme="minorHAnsi"/>
          <w:sz w:val="23"/>
          <w:szCs w:val="24"/>
          <w:vertAlign w:val="superscript"/>
        </w:rPr>
        <w:t>29</w:t>
      </w:r>
      <w:r w:rsidR="00E7205A" w:rsidRPr="00E7205A">
        <w:rPr>
          <w:rFonts w:asciiTheme="minorHAnsi" w:hAnsiTheme="minorHAnsi" w:cstheme="minorHAnsi"/>
          <w:color w:val="333333"/>
          <w:sz w:val="23"/>
          <w:szCs w:val="23"/>
          <w:lang w:val="en-US" w:eastAsia="en-US"/>
        </w:rPr>
        <w:fldChar w:fldCharType="end"/>
      </w:r>
      <w:r w:rsidRPr="00E7205A">
        <w:rPr>
          <w:rFonts w:asciiTheme="minorHAnsi" w:hAnsiTheme="minorHAnsi" w:cstheme="minorHAnsi"/>
          <w:color w:val="333333"/>
          <w:sz w:val="23"/>
          <w:szCs w:val="23"/>
          <w:lang w:val="en-US" w:eastAsia="en-US"/>
        </w:rPr>
        <w:t xml:space="preserve"> provides a spatial landcover breakdown by all crop types except biomass</w:t>
      </w:r>
      <w:ins w:id="209" w:author="Wild, Thomas B" w:date="2022-05-16T15:29:00Z">
        <w:r w:rsidR="00B07D5A">
          <w:rPr>
            <w:rFonts w:asciiTheme="minorHAnsi" w:hAnsiTheme="minorHAnsi" w:cstheme="minorHAnsi"/>
            <w:color w:val="333333"/>
            <w:sz w:val="23"/>
            <w:szCs w:val="23"/>
            <w:lang w:val="en-US" w:eastAsia="en-US"/>
          </w:rPr>
          <w:t xml:space="preserve">. Biomass </w:t>
        </w:r>
      </w:ins>
      <w:del w:id="210" w:author="Wild, Thomas B" w:date="2022-05-16T15:29:00Z">
        <w:r w:rsidRPr="00E7205A" w:rsidDel="00B07D5A">
          <w:rPr>
            <w:rFonts w:asciiTheme="minorHAnsi" w:hAnsiTheme="minorHAnsi" w:cstheme="minorHAnsi"/>
            <w:color w:val="333333"/>
            <w:sz w:val="23"/>
            <w:szCs w:val="23"/>
            <w:lang w:val="en-US" w:eastAsia="en-US"/>
          </w:rPr>
          <w:delText xml:space="preserve">, which </w:delText>
        </w:r>
      </w:del>
      <w:r w:rsidRPr="00E7205A">
        <w:rPr>
          <w:rFonts w:asciiTheme="minorHAnsi" w:hAnsiTheme="minorHAnsi" w:cstheme="minorHAnsi"/>
          <w:color w:val="333333"/>
          <w:sz w:val="23"/>
          <w:szCs w:val="23"/>
          <w:lang w:val="en-US" w:eastAsia="en-US"/>
        </w:rPr>
        <w:t>is downscaled uniformly within a region-basin intersection (with respect to land area)</w:t>
      </w:r>
      <w:ins w:id="211" w:author="Wild, Thomas B" w:date="2022-05-16T15:29:00Z">
        <w:r w:rsidR="00B07D5A">
          <w:rPr>
            <w:rFonts w:asciiTheme="minorHAnsi" w:hAnsiTheme="minorHAnsi" w:cstheme="minorHAnsi"/>
            <w:color w:val="333333"/>
            <w:sz w:val="23"/>
            <w:szCs w:val="23"/>
            <w:lang w:val="en-US" w:eastAsia="en-US"/>
          </w:rPr>
          <w:t>, as given by:</w:t>
        </w:r>
      </w:ins>
      <w:del w:id="212" w:author="Wild, Thomas B" w:date="2022-05-16T15:29:00Z">
        <w:r w:rsidRPr="00E7205A" w:rsidDel="00B07D5A">
          <w:rPr>
            <w:rFonts w:asciiTheme="minorHAnsi" w:hAnsiTheme="minorHAnsi" w:cstheme="minorHAnsi"/>
            <w:color w:val="333333"/>
            <w:sz w:val="23"/>
            <w:szCs w:val="23"/>
            <w:lang w:val="en-US" w:eastAsia="en-US"/>
          </w:rPr>
          <w:delText>.</w:delText>
        </w:r>
      </w:del>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E7205A" w14:paraId="5D6AF1C0" w14:textId="77777777" w:rsidTr="00000463">
        <w:tc>
          <w:tcPr>
            <w:tcW w:w="236" w:type="dxa"/>
          </w:tcPr>
          <w:p w14:paraId="57372F98" w14:textId="77777777" w:rsidR="00015D5C" w:rsidRPr="00E7205A" w:rsidRDefault="00015D5C" w:rsidP="00000463">
            <w:pPr>
              <w:pStyle w:val="Equation"/>
              <w:rPr>
                <w:rFonts w:cstheme="minorHAnsi"/>
              </w:rPr>
            </w:pPr>
          </w:p>
        </w:tc>
        <w:tc>
          <w:tcPr>
            <w:tcW w:w="6982" w:type="dxa"/>
          </w:tcPr>
          <w:p w14:paraId="7B29CE21" w14:textId="2AF5C599" w:rsidR="00015D5C" w:rsidRPr="00E7205A" w:rsidRDefault="00B059B3" w:rsidP="00000463">
            <w:pPr>
              <w:ind w:left="-1392" w:right="-1092"/>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withdrawal</m:t>
                    </m:r>
                  </m:e>
                  <m:sub>
                    <m:r>
                      <w:rPr>
                        <w:rFonts w:ascii="Cambria Math" w:hAnsi="Cambria Math" w:cstheme="minorHAnsi"/>
                      </w:rPr>
                      <m:t>biomass, cell</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withdrawal</m:t>
                    </m:r>
                  </m:e>
                  <m:sub>
                    <m:r>
                      <w:rPr>
                        <w:rFonts w:ascii="Cambria Math" w:hAnsi="Cambria Math" w:cstheme="minorHAnsi"/>
                      </w:rPr>
                      <m:t>biomass, region</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area</m:t>
                        </m:r>
                      </m:e>
                      <m:sub>
                        <m:r>
                          <w:rPr>
                            <w:rFonts w:ascii="Cambria Math" w:hAnsi="Cambria Math" w:cstheme="minorHAnsi"/>
                          </w:rPr>
                          <m:t>cell</m:t>
                        </m:r>
                      </m:sub>
                    </m:sSub>
                  </m:num>
                  <m:den>
                    <m:sSub>
                      <m:sSubPr>
                        <m:ctrlPr>
                          <w:rPr>
                            <w:rFonts w:ascii="Cambria Math" w:hAnsi="Cambria Math" w:cstheme="minorHAnsi"/>
                            <w:i/>
                          </w:rPr>
                        </m:ctrlPr>
                      </m:sSubPr>
                      <m:e>
                        <m:r>
                          <w:rPr>
                            <w:rFonts w:ascii="Cambria Math" w:hAnsi="Cambria Math" w:cstheme="minorHAnsi"/>
                          </w:rPr>
                          <m:t>area</m:t>
                        </m:r>
                      </m:e>
                      <m:sub>
                        <m:r>
                          <w:rPr>
                            <w:rFonts w:ascii="Cambria Math" w:hAnsi="Cambria Math" w:cstheme="minorHAnsi"/>
                          </w:rPr>
                          <m:t>region</m:t>
                        </m:r>
                      </m:sub>
                    </m:sSub>
                  </m:den>
                </m:f>
              </m:oMath>
            </m:oMathPara>
          </w:p>
        </w:tc>
        <w:tc>
          <w:tcPr>
            <w:tcW w:w="1345" w:type="dxa"/>
          </w:tcPr>
          <w:p w14:paraId="0DD5C81E" w14:textId="1BE046B1" w:rsidR="00015D5C" w:rsidRPr="00E7205A" w:rsidRDefault="00015D5C" w:rsidP="00000463">
            <w:pPr>
              <w:pStyle w:val="Equation"/>
              <w:jc w:val="right"/>
              <w:rPr>
                <w:rFonts w:cstheme="minorHAnsi"/>
              </w:rPr>
            </w:pPr>
            <w:r w:rsidRPr="00E7205A">
              <w:rPr>
                <w:rFonts w:cstheme="minorHAnsi"/>
                <w:color w:val="1F497D" w:themeColor="text2"/>
              </w:rPr>
              <w:t>(</w:t>
            </w:r>
            <w:r w:rsidRPr="00E7205A">
              <w:rPr>
                <w:rFonts w:cstheme="minorHAnsi"/>
                <w:color w:val="1F497D" w:themeColor="text2"/>
              </w:rPr>
              <w:fldChar w:fldCharType="begin"/>
            </w:r>
            <w:r w:rsidRPr="00E7205A">
              <w:rPr>
                <w:rFonts w:cstheme="minorHAnsi"/>
                <w:color w:val="1F497D" w:themeColor="text2"/>
              </w:rPr>
              <w:instrText xml:space="preserve"> SEQ Equation \* ARABIC </w:instrText>
            </w:r>
            <w:r w:rsidRPr="00E7205A">
              <w:rPr>
                <w:rFonts w:cstheme="minorHAnsi"/>
                <w:color w:val="1F497D" w:themeColor="text2"/>
              </w:rPr>
              <w:fldChar w:fldCharType="separate"/>
            </w:r>
            <w:r w:rsidR="00080F5D">
              <w:rPr>
                <w:rFonts w:cstheme="minorHAnsi"/>
                <w:noProof/>
                <w:color w:val="1F497D" w:themeColor="text2"/>
              </w:rPr>
              <w:t>11</w:t>
            </w:r>
            <w:r w:rsidRPr="00E7205A">
              <w:rPr>
                <w:rFonts w:cstheme="minorHAnsi"/>
                <w:color w:val="1F497D" w:themeColor="text2"/>
              </w:rPr>
              <w:fldChar w:fldCharType="end"/>
            </w:r>
            <w:r w:rsidRPr="00E7205A">
              <w:rPr>
                <w:rFonts w:cstheme="minorHAnsi"/>
                <w:color w:val="1F497D" w:themeColor="text2"/>
              </w:rPr>
              <w:t>)</w:t>
            </w:r>
          </w:p>
        </w:tc>
      </w:tr>
    </w:tbl>
    <w:p w14:paraId="2FD770A8" w14:textId="2562C380" w:rsidR="005135A9" w:rsidRPr="00E7205A" w:rsidRDefault="005135A9" w:rsidP="005135A9">
      <w:pPr>
        <w:shd w:val="clear" w:color="auto" w:fill="FFFFFF"/>
        <w:spacing w:after="158"/>
        <w:jc w:val="left"/>
        <w:rPr>
          <w:rFonts w:asciiTheme="minorHAnsi" w:hAnsiTheme="minorHAnsi" w:cstheme="minorHAnsi"/>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E7205A" w14:paraId="53D7821C" w14:textId="77777777" w:rsidTr="00000463">
        <w:tc>
          <w:tcPr>
            <w:tcW w:w="236" w:type="dxa"/>
          </w:tcPr>
          <w:p w14:paraId="0FA0833B" w14:textId="77777777" w:rsidR="00015D5C" w:rsidRPr="00E7205A" w:rsidRDefault="00015D5C" w:rsidP="00000463">
            <w:pPr>
              <w:pStyle w:val="Equation"/>
              <w:rPr>
                <w:rFonts w:cstheme="minorHAnsi"/>
              </w:rPr>
            </w:pPr>
          </w:p>
        </w:tc>
        <w:tc>
          <w:tcPr>
            <w:tcW w:w="6982" w:type="dxa"/>
          </w:tcPr>
          <w:p w14:paraId="1BD72057" w14:textId="6381B46D" w:rsidR="00015D5C" w:rsidRPr="00E7205A" w:rsidRDefault="00B059B3" w:rsidP="00000463">
            <w:pPr>
              <w:ind w:left="-1392" w:right="-1092"/>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consumption</m:t>
                    </m:r>
                  </m:e>
                  <m:sub>
                    <m:r>
                      <w:rPr>
                        <w:rFonts w:ascii="Cambria Math" w:hAnsi="Cambria Math" w:cstheme="minorHAnsi"/>
                      </w:rPr>
                      <m:t>biomass, cell</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consumption</m:t>
                    </m:r>
                  </m:e>
                  <m:sub>
                    <m:r>
                      <w:rPr>
                        <w:rFonts w:ascii="Cambria Math" w:hAnsi="Cambria Math" w:cstheme="minorHAnsi"/>
                      </w:rPr>
                      <m:t>biomass, region</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area</m:t>
                        </m:r>
                      </m:e>
                      <m:sub>
                        <m:r>
                          <w:rPr>
                            <w:rFonts w:ascii="Cambria Math" w:hAnsi="Cambria Math" w:cstheme="minorHAnsi"/>
                          </w:rPr>
                          <m:t>cell</m:t>
                        </m:r>
                      </m:sub>
                    </m:sSub>
                  </m:num>
                  <m:den>
                    <m:sSub>
                      <m:sSubPr>
                        <m:ctrlPr>
                          <w:rPr>
                            <w:rFonts w:ascii="Cambria Math" w:hAnsi="Cambria Math" w:cstheme="minorHAnsi"/>
                            <w:i/>
                          </w:rPr>
                        </m:ctrlPr>
                      </m:sSubPr>
                      <m:e>
                        <m:r>
                          <w:rPr>
                            <w:rFonts w:ascii="Cambria Math" w:hAnsi="Cambria Math" w:cstheme="minorHAnsi"/>
                          </w:rPr>
                          <m:t>area</m:t>
                        </m:r>
                      </m:e>
                      <m:sub>
                        <m:r>
                          <w:rPr>
                            <w:rFonts w:ascii="Cambria Math" w:hAnsi="Cambria Math" w:cstheme="minorHAnsi"/>
                          </w:rPr>
                          <m:t>region</m:t>
                        </m:r>
                      </m:sub>
                    </m:sSub>
                  </m:den>
                </m:f>
              </m:oMath>
            </m:oMathPara>
          </w:p>
        </w:tc>
        <w:tc>
          <w:tcPr>
            <w:tcW w:w="1345" w:type="dxa"/>
          </w:tcPr>
          <w:p w14:paraId="27005C09" w14:textId="1BDB20BE" w:rsidR="00015D5C" w:rsidRPr="00E7205A" w:rsidRDefault="00015D5C" w:rsidP="00000463">
            <w:pPr>
              <w:pStyle w:val="Equation"/>
              <w:jc w:val="right"/>
              <w:rPr>
                <w:rFonts w:cstheme="minorHAnsi"/>
              </w:rPr>
            </w:pPr>
            <w:r w:rsidRPr="00E7205A">
              <w:rPr>
                <w:rFonts w:cstheme="minorHAnsi"/>
                <w:color w:val="1F497D" w:themeColor="text2"/>
              </w:rPr>
              <w:t>(</w:t>
            </w:r>
            <w:r w:rsidRPr="00E7205A">
              <w:rPr>
                <w:rFonts w:cstheme="minorHAnsi"/>
                <w:color w:val="1F497D" w:themeColor="text2"/>
              </w:rPr>
              <w:fldChar w:fldCharType="begin"/>
            </w:r>
            <w:r w:rsidRPr="00E7205A">
              <w:rPr>
                <w:rFonts w:cstheme="minorHAnsi"/>
                <w:color w:val="1F497D" w:themeColor="text2"/>
              </w:rPr>
              <w:instrText xml:space="preserve"> SEQ Equation \* ARABIC </w:instrText>
            </w:r>
            <w:r w:rsidRPr="00E7205A">
              <w:rPr>
                <w:rFonts w:cstheme="minorHAnsi"/>
                <w:color w:val="1F497D" w:themeColor="text2"/>
              </w:rPr>
              <w:fldChar w:fldCharType="separate"/>
            </w:r>
            <w:r w:rsidR="00080F5D">
              <w:rPr>
                <w:rFonts w:cstheme="minorHAnsi"/>
                <w:noProof/>
                <w:color w:val="1F497D" w:themeColor="text2"/>
              </w:rPr>
              <w:t>12</w:t>
            </w:r>
            <w:r w:rsidRPr="00E7205A">
              <w:rPr>
                <w:rFonts w:cstheme="minorHAnsi"/>
                <w:color w:val="1F497D" w:themeColor="text2"/>
              </w:rPr>
              <w:fldChar w:fldCharType="end"/>
            </w:r>
            <w:r w:rsidRPr="00E7205A">
              <w:rPr>
                <w:rFonts w:cstheme="minorHAnsi"/>
                <w:color w:val="1F497D" w:themeColor="text2"/>
              </w:rPr>
              <w:t>)</w:t>
            </w:r>
          </w:p>
        </w:tc>
      </w:tr>
    </w:tbl>
    <w:p w14:paraId="58F2C0D8" w14:textId="77777777" w:rsidR="00015D5C" w:rsidRPr="00E7205A" w:rsidRDefault="00015D5C" w:rsidP="005135A9">
      <w:pPr>
        <w:shd w:val="clear" w:color="auto" w:fill="FFFFFF"/>
        <w:spacing w:after="158"/>
        <w:jc w:val="left"/>
        <w:rPr>
          <w:rFonts w:asciiTheme="minorHAnsi" w:hAnsiTheme="minorHAnsi" w:cstheme="minorHAnsi"/>
          <w:color w:val="333333"/>
          <w:sz w:val="23"/>
          <w:szCs w:val="23"/>
          <w:lang w:val="en-US" w:eastAsia="en-US"/>
        </w:rPr>
      </w:pPr>
    </w:p>
    <w:p w14:paraId="06F48488" w14:textId="60DC1433" w:rsidR="00A0676C" w:rsidRPr="00E7205A" w:rsidRDefault="005135A9" w:rsidP="005135A9">
      <w:pPr>
        <w:shd w:val="clear" w:color="auto" w:fill="FFFFFF"/>
        <w:spacing w:after="158"/>
        <w:jc w:val="left"/>
        <w:rPr>
          <w:rFonts w:asciiTheme="minorHAnsi" w:hAnsiTheme="minorHAnsi" w:cstheme="minorHAnsi"/>
          <w:color w:val="333333"/>
          <w:lang w:val="en-US" w:eastAsia="en-US"/>
        </w:rPr>
      </w:pPr>
      <w:commentRangeStart w:id="213"/>
      <w:r w:rsidRPr="00E7205A">
        <w:rPr>
          <w:rFonts w:asciiTheme="minorHAnsi" w:hAnsiTheme="minorHAnsi" w:cstheme="minorHAnsi"/>
          <w:color w:val="333333"/>
          <w:lang w:val="en-US" w:eastAsia="en-US"/>
        </w:rPr>
        <w:t xml:space="preserve">When possible, </w:t>
      </w:r>
      <w:commentRangeStart w:id="214"/>
      <w:r w:rsidRPr="00E7205A">
        <w:rPr>
          <w:rFonts w:asciiTheme="minorHAnsi" w:hAnsiTheme="minorHAnsi" w:cstheme="minorHAnsi"/>
          <w:color w:val="333333"/>
          <w:lang w:val="en-US" w:eastAsia="en-US"/>
        </w:rPr>
        <w:t xml:space="preserve">the other 12 crops are downscaled </w:t>
      </w:r>
      <w:commentRangeEnd w:id="214"/>
      <w:r w:rsidR="000A7C98">
        <w:rPr>
          <w:rStyle w:val="CommentReference"/>
        </w:rPr>
        <w:commentReference w:id="214"/>
      </w:r>
      <w:r w:rsidRPr="00E7205A">
        <w:rPr>
          <w:rFonts w:asciiTheme="minorHAnsi" w:hAnsiTheme="minorHAnsi" w:cstheme="minorHAnsi"/>
          <w:color w:val="333333"/>
          <w:lang w:val="en-US" w:eastAsia="en-US"/>
        </w:rPr>
        <w:t>in proportion to the crop land area maps from Demeter</w:t>
      </w:r>
      <w:commentRangeEnd w:id="213"/>
      <w:r w:rsidR="00D23599">
        <w:rPr>
          <w:rStyle w:val="CommentReference"/>
        </w:rPr>
        <w:commentReference w:id="213"/>
      </w:r>
      <w:r w:rsidRPr="00E7205A">
        <w:rPr>
          <w:rFonts w:asciiTheme="minorHAnsi" w:hAnsiTheme="minorHAnsi" w:cstheme="minorHAnsi"/>
          <w:color w:val="333333"/>
          <w:lang w:val="en-US" w:eastAsia="en-US"/>
        </w:rPr>
        <w:t>, which have been reaggregated to the target resolution of 0.5 degrees. There are certain exceptions</w:t>
      </w:r>
      <w:r w:rsidR="00A0676C" w:rsidRPr="00E7205A">
        <w:rPr>
          <w:rFonts w:asciiTheme="minorHAnsi" w:hAnsiTheme="minorHAnsi" w:cstheme="minorHAnsi"/>
          <w:color w:val="333333"/>
          <w:lang w:val="en-US" w:eastAsia="en-US"/>
        </w:rPr>
        <w:t>:</w:t>
      </w:r>
    </w:p>
    <w:p w14:paraId="747869FB" w14:textId="0E45E59E" w:rsidR="00A0676C" w:rsidRPr="00E7205A" w:rsidRDefault="005135A9" w:rsidP="00A0676C">
      <w:pPr>
        <w:pStyle w:val="ListParagraph"/>
        <w:numPr>
          <w:ilvl w:val="0"/>
          <w:numId w:val="8"/>
        </w:numPr>
        <w:shd w:val="clear" w:color="auto" w:fill="FFFFFF"/>
        <w:spacing w:after="158"/>
        <w:jc w:val="left"/>
        <w:rPr>
          <w:rFonts w:asciiTheme="minorHAnsi" w:hAnsiTheme="minorHAnsi" w:cstheme="minorHAnsi"/>
          <w:color w:val="333333"/>
          <w:lang w:val="en-US" w:eastAsia="en-US"/>
        </w:rPr>
      </w:pPr>
      <w:r w:rsidRPr="00E7205A">
        <w:rPr>
          <w:rFonts w:asciiTheme="minorHAnsi" w:hAnsiTheme="minorHAnsi" w:cstheme="minorHAnsi"/>
          <w:color w:val="333333"/>
          <w:lang w:val="en-US" w:eastAsia="en-US"/>
        </w:rPr>
        <w:t xml:space="preserve">If the GCAM withdrawal or consumption value for a crop in some region-basin is nonzero, but Demeter does not show any cells with that crop type in that region-basin, it will be downscaled uniformly, </w:t>
      </w:r>
      <w:del w:id="215" w:author="Wild, Thomas B" w:date="2022-05-16T19:55:00Z">
        <w:r w:rsidRPr="00E7205A" w:rsidDel="00DC6C92">
          <w:rPr>
            <w:rFonts w:asciiTheme="minorHAnsi" w:hAnsiTheme="minorHAnsi" w:cstheme="minorHAnsi"/>
            <w:color w:val="333333"/>
            <w:lang w:val="en-US" w:eastAsia="en-US"/>
          </w:rPr>
          <w:delText>the same as</w:delText>
        </w:r>
      </w:del>
      <w:ins w:id="216" w:author="Wild, Thomas B" w:date="2022-05-16T19:55:00Z">
        <w:r w:rsidR="00DC6C92">
          <w:rPr>
            <w:rFonts w:asciiTheme="minorHAnsi" w:hAnsiTheme="minorHAnsi" w:cstheme="minorHAnsi"/>
            <w:color w:val="333333"/>
            <w:lang w:val="en-US" w:eastAsia="en-US"/>
          </w:rPr>
          <w:t>as is described above for</w:t>
        </w:r>
      </w:ins>
      <w:r w:rsidRPr="00E7205A">
        <w:rPr>
          <w:rFonts w:asciiTheme="minorHAnsi" w:hAnsiTheme="minorHAnsi" w:cstheme="minorHAnsi"/>
          <w:color w:val="333333"/>
          <w:lang w:val="en-US" w:eastAsia="en-US"/>
        </w:rPr>
        <w:t xml:space="preserve"> biomass.</w:t>
      </w:r>
    </w:p>
    <w:p w14:paraId="154A9456" w14:textId="1593DAC1" w:rsidR="005135A9" w:rsidRPr="00E7205A" w:rsidRDefault="005135A9" w:rsidP="00A0676C">
      <w:pPr>
        <w:pStyle w:val="ListParagraph"/>
        <w:numPr>
          <w:ilvl w:val="0"/>
          <w:numId w:val="8"/>
        </w:numPr>
        <w:shd w:val="clear" w:color="auto" w:fill="FFFFFF"/>
        <w:spacing w:after="158"/>
        <w:jc w:val="left"/>
        <w:rPr>
          <w:rFonts w:asciiTheme="minorHAnsi" w:hAnsiTheme="minorHAnsi" w:cstheme="minorHAnsi"/>
          <w:color w:val="333333"/>
          <w:lang w:val="en-US" w:eastAsia="en-US"/>
        </w:rPr>
      </w:pPr>
      <w:r w:rsidRPr="00E7205A">
        <w:rPr>
          <w:rFonts w:asciiTheme="minorHAnsi" w:hAnsiTheme="minorHAnsi" w:cstheme="minorHAnsi"/>
          <w:color w:val="333333"/>
          <w:lang w:val="en-US" w:eastAsia="en-US"/>
        </w:rPr>
        <w:t>Additionally, it is possible for GCAM and Demeter to have different total crop irrigation areas for a region</w:t>
      </w:r>
      <w:ins w:id="217" w:author="Wild, Thomas B" w:date="2022-05-16T19:55:00Z">
        <w:r w:rsidR="00EE3BD7">
          <w:rPr>
            <w:rFonts w:asciiTheme="minorHAnsi" w:hAnsiTheme="minorHAnsi" w:cstheme="minorHAnsi"/>
            <w:color w:val="333333"/>
            <w:lang w:val="en-US" w:eastAsia="en-US"/>
          </w:rPr>
          <w:t>-</w:t>
        </w:r>
      </w:ins>
      <w:del w:id="218" w:author="Wild, Thomas B" w:date="2022-05-16T19:55:00Z">
        <w:r w:rsidRPr="00E7205A" w:rsidDel="00EE3BD7">
          <w:rPr>
            <w:rFonts w:asciiTheme="minorHAnsi" w:hAnsiTheme="minorHAnsi" w:cstheme="minorHAnsi"/>
            <w:color w:val="333333"/>
            <w:lang w:val="en-US" w:eastAsia="en-US"/>
          </w:rPr>
          <w:delText xml:space="preserve"> </w:delText>
        </w:r>
      </w:del>
      <w:r w:rsidRPr="00E7205A">
        <w:rPr>
          <w:rFonts w:asciiTheme="minorHAnsi" w:hAnsiTheme="minorHAnsi" w:cstheme="minorHAnsi"/>
          <w:color w:val="333333"/>
          <w:lang w:val="en-US" w:eastAsia="en-US"/>
        </w:rPr>
        <w:t xml:space="preserve">basin intersection, so applying the raw Demeter ratios to irrigation withdrawals or consumption (which are directly related to irrigation areas) could result in cell withdrawal values that imply larger irrigation area than total cell area. </w:t>
      </w:r>
      <w:proofErr w:type="gramStart"/>
      <w:r w:rsidRPr="00E7205A">
        <w:rPr>
          <w:rFonts w:asciiTheme="minorHAnsi" w:hAnsiTheme="minorHAnsi" w:cstheme="minorHAnsi"/>
          <w:color w:val="333333"/>
          <w:lang w:val="en-US" w:eastAsia="en-US"/>
        </w:rPr>
        <w:t>In order to</w:t>
      </w:r>
      <w:proofErr w:type="gramEnd"/>
      <w:r w:rsidRPr="00E7205A">
        <w:rPr>
          <w:rFonts w:asciiTheme="minorHAnsi" w:hAnsiTheme="minorHAnsi" w:cstheme="minorHAnsi"/>
          <w:color w:val="333333"/>
          <w:lang w:val="en-US" w:eastAsia="en-US"/>
        </w:rPr>
        <w:t xml:space="preserve"> avoid this situation, excess irrigation area in cells that are above capacity is assigned evenly among irrigated cells with capacity remaining if there are any, otherwise it is assigned evenly among the remaining cells in the region-basin. Should there still be excess after those cells have been filled, it would be dropped.</w:t>
      </w:r>
    </w:p>
    <w:p w14:paraId="73554C55" w14:textId="17787BF0" w:rsidR="00063AD4" w:rsidRDefault="005135A9" w:rsidP="005135A9">
      <w:pPr>
        <w:shd w:val="clear" w:color="auto" w:fill="FFFFFF"/>
        <w:spacing w:after="158"/>
        <w:jc w:val="left"/>
        <w:rPr>
          <w:rFonts w:ascii="Source Sans Pro" w:hAnsi="Source Sans Pro"/>
          <w:color w:val="333333"/>
          <w:sz w:val="23"/>
          <w:szCs w:val="23"/>
          <w:lang w:val="en-US" w:eastAsia="en-US"/>
        </w:rPr>
      </w:pPr>
      <w:r w:rsidRPr="005135A9">
        <w:rPr>
          <w:rFonts w:ascii="Source Sans Pro" w:hAnsi="Source Sans Pro"/>
          <w:color w:val="333333"/>
          <w:sz w:val="23"/>
          <w:szCs w:val="23"/>
          <w:lang w:val="en-US" w:eastAsia="en-US"/>
        </w:rPr>
        <w:lastRenderedPageBreak/>
        <w:t>Using these adjusted irrigation area values for each crop, cell withdrawal values are given by</w:t>
      </w:r>
      <w:r w:rsidR="00063AD4">
        <w:rPr>
          <w:rFonts w:ascii="Source Sans Pro" w:hAnsi="Source Sans Pro"/>
          <w:color w:val="333333"/>
          <w:sz w:val="23"/>
          <w:szCs w:val="23"/>
          <w:lang w:val="en-US" w:eastAsia="en-US"/>
        </w:rPr>
        <w:t>:</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63AD4" w:rsidRPr="00A11308" w14:paraId="4CB4FB3D" w14:textId="77777777" w:rsidTr="00000463">
        <w:tc>
          <w:tcPr>
            <w:tcW w:w="236" w:type="dxa"/>
          </w:tcPr>
          <w:p w14:paraId="36B3D250" w14:textId="77777777" w:rsidR="00063AD4" w:rsidRPr="00A11308" w:rsidRDefault="00063AD4" w:rsidP="00000463">
            <w:pPr>
              <w:pStyle w:val="Equation"/>
            </w:pPr>
          </w:p>
        </w:tc>
        <w:tc>
          <w:tcPr>
            <w:tcW w:w="6982" w:type="dxa"/>
          </w:tcPr>
          <w:p w14:paraId="2B981750" w14:textId="77777777" w:rsidR="00063AD4" w:rsidRPr="00F11496" w:rsidRDefault="00B059B3" w:rsidP="00000463">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crop, cell</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biomass, 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crop,cell</m:t>
                        </m:r>
                      </m:sub>
                    </m:sSub>
                  </m:num>
                  <m:den>
                    <m:sSub>
                      <m:sSubPr>
                        <m:ctrlPr>
                          <w:rPr>
                            <w:rFonts w:ascii="Cambria Math" w:hAnsi="Cambria Math"/>
                            <w:i/>
                          </w:rPr>
                        </m:ctrlPr>
                      </m:sSubPr>
                      <m:e>
                        <m:r>
                          <w:rPr>
                            <w:rFonts w:ascii="Cambria Math" w:hAnsi="Cambria Math"/>
                          </w:rPr>
                          <m:t>area</m:t>
                        </m:r>
                      </m:e>
                      <m:sub>
                        <m:r>
                          <w:rPr>
                            <w:rFonts w:ascii="Cambria Math" w:hAnsi="Cambria Math"/>
                          </w:rPr>
                          <m:t>crop,region</m:t>
                        </m:r>
                      </m:sub>
                    </m:sSub>
                  </m:den>
                </m:f>
              </m:oMath>
            </m:oMathPara>
          </w:p>
        </w:tc>
        <w:tc>
          <w:tcPr>
            <w:tcW w:w="1345" w:type="dxa"/>
          </w:tcPr>
          <w:p w14:paraId="04C32026" w14:textId="0D86A917" w:rsidR="00063AD4" w:rsidRPr="00A11308" w:rsidRDefault="00063AD4" w:rsidP="00000463">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13</w:t>
            </w:r>
            <w:r w:rsidRPr="00A11308">
              <w:rPr>
                <w:color w:val="1F497D" w:themeColor="text2"/>
              </w:rPr>
              <w:fldChar w:fldCharType="end"/>
            </w:r>
            <w:r w:rsidRPr="00A11308">
              <w:rPr>
                <w:color w:val="1F497D" w:themeColor="text2"/>
              </w:rPr>
              <w:t>)</w:t>
            </w:r>
          </w:p>
        </w:tc>
      </w:tr>
    </w:tbl>
    <w:p w14:paraId="56173E28" w14:textId="77777777" w:rsidR="00063AD4" w:rsidRDefault="00063AD4" w:rsidP="00063AD4">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63AD4" w:rsidRPr="00A11308" w14:paraId="4A3BB333" w14:textId="77777777" w:rsidTr="00000463">
        <w:tc>
          <w:tcPr>
            <w:tcW w:w="236" w:type="dxa"/>
          </w:tcPr>
          <w:p w14:paraId="54B86D0E" w14:textId="77777777" w:rsidR="00063AD4" w:rsidRPr="00A11308" w:rsidRDefault="00063AD4" w:rsidP="00000463">
            <w:pPr>
              <w:pStyle w:val="Equation"/>
            </w:pPr>
          </w:p>
        </w:tc>
        <w:tc>
          <w:tcPr>
            <w:tcW w:w="6982" w:type="dxa"/>
          </w:tcPr>
          <w:p w14:paraId="423C9AD6" w14:textId="77777777" w:rsidR="00063AD4" w:rsidRPr="00F11496" w:rsidRDefault="00B059B3" w:rsidP="00000463">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crop, cell</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biomass, 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 xml:space="preserve"> crop,cell</m:t>
                        </m:r>
                      </m:sub>
                    </m:sSub>
                  </m:num>
                  <m:den>
                    <m:sSub>
                      <m:sSubPr>
                        <m:ctrlPr>
                          <w:rPr>
                            <w:rFonts w:ascii="Cambria Math" w:hAnsi="Cambria Math"/>
                            <w:i/>
                          </w:rPr>
                        </m:ctrlPr>
                      </m:sSubPr>
                      <m:e>
                        <m:r>
                          <w:rPr>
                            <w:rFonts w:ascii="Cambria Math" w:hAnsi="Cambria Math"/>
                          </w:rPr>
                          <m:t>area</m:t>
                        </m:r>
                      </m:e>
                      <m:sub>
                        <m:r>
                          <w:rPr>
                            <w:rFonts w:ascii="Cambria Math" w:hAnsi="Cambria Math"/>
                          </w:rPr>
                          <m:t>crop,region</m:t>
                        </m:r>
                      </m:sub>
                    </m:sSub>
                  </m:den>
                </m:f>
              </m:oMath>
            </m:oMathPara>
          </w:p>
        </w:tc>
        <w:tc>
          <w:tcPr>
            <w:tcW w:w="1345" w:type="dxa"/>
          </w:tcPr>
          <w:p w14:paraId="2A0CDB09" w14:textId="198D2A5F" w:rsidR="00063AD4" w:rsidRPr="00A11308" w:rsidRDefault="00063AD4" w:rsidP="00000463">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14</w:t>
            </w:r>
            <w:r w:rsidRPr="00A11308">
              <w:rPr>
                <w:color w:val="1F497D" w:themeColor="text2"/>
              </w:rPr>
              <w:fldChar w:fldCharType="end"/>
            </w:r>
            <w:r w:rsidRPr="00A11308">
              <w:rPr>
                <w:color w:val="1F497D" w:themeColor="text2"/>
              </w:rPr>
              <w:t>)</w:t>
            </w:r>
          </w:p>
        </w:tc>
      </w:tr>
    </w:tbl>
    <w:p w14:paraId="6C815492" w14:textId="77777777" w:rsidR="00063AD4" w:rsidRDefault="00063AD4" w:rsidP="005135A9">
      <w:pPr>
        <w:shd w:val="clear" w:color="auto" w:fill="FFFFFF"/>
        <w:spacing w:after="158"/>
        <w:jc w:val="left"/>
        <w:rPr>
          <w:rFonts w:ascii="Source Sans Pro" w:hAnsi="Source Sans Pro"/>
          <w:color w:val="333333"/>
          <w:sz w:val="23"/>
          <w:szCs w:val="23"/>
          <w:lang w:eastAsia="en-US"/>
        </w:rPr>
      </w:pPr>
    </w:p>
    <w:p w14:paraId="393C28C2" w14:textId="612E17FD" w:rsidR="005135A9" w:rsidRDefault="005135A9" w:rsidP="005135A9">
      <w:pPr>
        <w:shd w:val="clear" w:color="auto" w:fill="FFFFFF"/>
        <w:spacing w:after="158"/>
        <w:jc w:val="left"/>
        <w:rPr>
          <w:rFonts w:ascii="Source Sans Pro" w:hAnsi="Source Sans Pro"/>
          <w:color w:val="333333"/>
          <w:sz w:val="23"/>
          <w:szCs w:val="23"/>
          <w:lang w:val="en-US" w:eastAsia="en-US"/>
        </w:rPr>
      </w:pPr>
      <w:r w:rsidRPr="005135A9">
        <w:rPr>
          <w:rFonts w:ascii="Source Sans Pro" w:hAnsi="Source Sans Pro"/>
          <w:color w:val="333333"/>
          <w:sz w:val="23"/>
          <w:szCs w:val="23"/>
          <w:lang w:val="en-US" w:eastAsia="en-US"/>
        </w:rPr>
        <w:t>The total irrigation sector value for a cell is the sum of that cell’s values for all 13 crops.</w:t>
      </w:r>
    </w:p>
    <w:p w14:paraId="405B1F80" w14:textId="0055218B" w:rsidR="00BE61A7" w:rsidRDefault="00BE61A7" w:rsidP="005135A9">
      <w:pPr>
        <w:shd w:val="clear" w:color="auto" w:fill="FFFFFF"/>
        <w:spacing w:after="158"/>
        <w:jc w:val="left"/>
        <w:rPr>
          <w:rFonts w:ascii="Source Sans Pro" w:hAnsi="Source Sans Pro"/>
          <w:color w:val="333333"/>
          <w:sz w:val="23"/>
          <w:szCs w:val="23"/>
          <w:lang w:val="en-US" w:eastAsia="en-US"/>
        </w:rPr>
      </w:pPr>
    </w:p>
    <w:p w14:paraId="5CF48EF0" w14:textId="6CD8C6E2" w:rsidR="00BE61A7" w:rsidRPr="007B51BE" w:rsidRDefault="00BE61A7" w:rsidP="00566B03">
      <w:pPr>
        <w:shd w:val="clear" w:color="auto" w:fill="FFFFFF"/>
        <w:jc w:val="left"/>
        <w:rPr>
          <w:b/>
          <w:bCs/>
        </w:rPr>
      </w:pPr>
      <w:r>
        <w:rPr>
          <w:b/>
          <w:bCs/>
        </w:rPr>
        <w:t>Temporal</w:t>
      </w:r>
      <w:r w:rsidRPr="009D1940">
        <w:rPr>
          <w:b/>
          <w:bCs/>
        </w:rPr>
        <w:t xml:space="preserve"> Downscaling </w:t>
      </w:r>
      <w:r>
        <w:rPr>
          <w:b/>
          <w:bCs/>
        </w:rPr>
        <w:t xml:space="preserve">– </w:t>
      </w:r>
      <w:r w:rsidRPr="007B51BE">
        <w:rPr>
          <w:b/>
          <w:bCs/>
        </w:rPr>
        <w:t>Domestic:</w:t>
      </w:r>
    </w:p>
    <w:p w14:paraId="325EE6E9" w14:textId="3B2B3817" w:rsidR="00F0506D" w:rsidRDefault="00F0506D" w:rsidP="00566B03">
      <w:pPr>
        <w:shd w:val="clear" w:color="auto" w:fill="FFFFFF"/>
        <w:jc w:val="left"/>
      </w:pPr>
      <w:r w:rsidRPr="007B51BE">
        <w:t xml:space="preserve">Temporally downscaling domestic withdrawal uses </w:t>
      </w:r>
      <w:r w:rsidR="008201D5" w:rsidRPr="007B51BE">
        <w:t>the following formula</w:t>
      </w:r>
      <w:r w:rsidRPr="007B51BE">
        <w:t xml:space="preserve"> from Wada et al., 2011</w:t>
      </w:r>
      <w:r w:rsidR="00E7205A" w:rsidRPr="007B51BE">
        <w:fldChar w:fldCharType="begin"/>
      </w:r>
      <w:r w:rsidR="00E7205A" w:rsidRPr="007B51BE">
        <w:instrText xml:space="preserve"> ADDIN ZOTERO_ITEM CSL_CITATION {"citationID":"FnN9Yw6w","properties":{"formattedCitation":"\\super 30\\nosupersub{}","plainCitation":"30","noteIndex":0},"citationItems":[{"id":1478,"uris":["http://zotero.org/users/2476381/items/DWDIG5XS"],"itemData":{"id":1478,"type":"article-journal","abstract":"This paper assesses global water stress at a finer temporal scale compared to conventional assessments. To calculate time series of global water stress at a monthly time scale, global water availability, as obtained from simulations of monthly river discharge from the companion paper, is confronted with global monthly water demand. Water demand is defined here as the volume of water required by users to satisfy their needs. Water demand is calculated for the benchmark year of 2000 and contrasted against blue water availability, reflecting climatic variability over the period 1958–2001. Despite the use of the single benchmark year with monthly variations in water demand, simulated water stress agrees well with long-term records of observed water shortage in temperate, (sub)tropical, and (semi)arid countries, indicating that on shorter (i.e., decadal) time scales, climatic variability is often the main determinant of water stress. With the monthly resolution the number of people experiencing water scarcity increases by more than 40% compared to conventional annual assessments that do not account for seasonality and interannual variability. The results show that blue water stress is often intense and frequent in densely populated regions (e.g., India, United States, Spain, and northeastern China). By this method, regions vulnerable to infrequent but detrimental water stress could be equally identified (e.g., southeastern United Kingdom and northwestern Russia).","container-title":"Water Resources Research","DOI":"10.1029/2010WR009792","ISSN":"1944-7973","issue":"7","language":"en","note":"_eprint: https://onlinelibrary.wiley.com/doi/pdf/10.1029/2010WR009792","source":"Wiley Online Library","title":"Global monthly water stress: 2. Water demand and severity of water stress","title-short":"Global monthly water stress","URL":"https://onlinelibrary.wiley.com/doi/abs/10.1029/2010WR009792","volume":"47","author":[{"family":"Wada","given":"Yoshihide"},{"family":"Beek","given":"L. P. H.","non-dropping-particle":"van"},{"family":"Viviroli","given":"Daniel"},{"family":"Dürr","given":"Hans H."},{"family":"Weingartner","given":"Rolf"},{"family":"Bierkens","given":"Marc F. P."}],"accessed":{"date-parts":[["2022",5,6]]},"issued":{"date-parts":[["2011"]]}}}],"schema":"https://github.com/citation-style-language/schema/raw/master/csl-citation.json"} </w:instrText>
      </w:r>
      <w:r w:rsidR="00E7205A" w:rsidRPr="007B51BE">
        <w:fldChar w:fldCharType="separate"/>
      </w:r>
      <w:r w:rsidR="00E7205A" w:rsidRPr="007B51BE">
        <w:rPr>
          <w:rFonts w:cs="Calibri"/>
          <w:szCs w:val="24"/>
          <w:vertAlign w:val="superscript"/>
        </w:rPr>
        <w:t>30</w:t>
      </w:r>
      <w:r w:rsidR="00E7205A" w:rsidRPr="007B51BE">
        <w:fldChar w:fldCharType="end"/>
      </w:r>
      <w:r w:rsidR="00E7205A" w:rsidRPr="007B51BE">
        <w:t>.</w:t>
      </w:r>
      <w:r w:rsidR="008201D5" w:rsidRPr="007B51BE">
        <w:t xml:space="preserve">The R parameter described below is from </w:t>
      </w:r>
      <w:r w:rsidRPr="007B51BE">
        <w:t>Huang et al. 201</w:t>
      </w:r>
      <w:r w:rsidR="00E7205A" w:rsidRPr="007B51BE">
        <w:t>8</w:t>
      </w:r>
      <w:r w:rsidR="00E7205A" w:rsidRPr="007B51BE">
        <w:fldChar w:fldCharType="begin"/>
      </w:r>
      <w:r w:rsidR="00E7205A" w:rsidRPr="007B51BE">
        <w:instrText xml:space="preserve"> ADDIN ZOTERO_ITEM CSL_CITATION {"citationID":"11zWagnj","properties":{"formattedCitation":"\\super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E7205A" w:rsidRPr="007B51BE">
        <w:rPr>
          <w:rFonts w:ascii="Cambria Math" w:hAnsi="Cambria Math" w:cs="Cambria Math"/>
        </w:rPr>
        <w:instrText>∘</w:instrText>
      </w:r>
      <w:r w:rsidR="00E7205A" w:rsidRPr="007B51BE">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E7205A" w:rsidRPr="007B51BE">
        <w:fldChar w:fldCharType="separate"/>
      </w:r>
      <w:r w:rsidR="00E7205A" w:rsidRPr="007B51BE">
        <w:rPr>
          <w:rFonts w:cs="Calibri"/>
          <w:szCs w:val="24"/>
          <w:vertAlign w:val="superscript"/>
        </w:rPr>
        <w:t>20</w:t>
      </w:r>
      <w:r w:rsidR="00E7205A" w:rsidRPr="007B51BE">
        <w:fldChar w:fldCharType="end"/>
      </w:r>
      <w:r w:rsidR="00E7205A" w:rsidRPr="007B51BE">
        <w:t xml:space="preserve"> </w:t>
      </w:r>
      <w:r w:rsidR="008201D5" w:rsidRPr="007B51BE">
        <w:t>and temperature data is from Weedon et al</w:t>
      </w:r>
      <w:r w:rsidRPr="007B51BE">
        <w:t>.</w:t>
      </w:r>
      <w:r w:rsidR="007B51BE" w:rsidRPr="007B51BE">
        <w:t>2014</w:t>
      </w:r>
      <w:r w:rsidR="007B51BE" w:rsidRPr="007B51BE">
        <w:fldChar w:fldCharType="begin"/>
      </w:r>
      <w:r w:rsidR="007B51BE" w:rsidRPr="007B51BE">
        <w:instrText xml:space="preserve"> ADDIN ZOTERO_ITEM CSL_CITATION {"citationID":"n2wom17Q","properties":{"formattedCitation":"\\super 31\\nosupersub{}","plainCitation":"31","noteIndex":0},"citationItems":[{"id":1481,"uris":["http://zotero.org/users/2476381/items/UFD3U2P8"],"itemData":{"id":1481,"type":"article-journal","abstract":"The WFDEI meteorological forcing data set has been generated using the same methodology as the widely used WATCH Forcing Data (WFD) by making use of the ERA-Interim reanalysis data. We discuss the specifics of how changes in the reanalysis and processing have led to improvement over the WFD. We attribute improvements in precipitation and wind speed to the latest reanalysis basis data and improved downward shortwave fluxes to the changes in the aerosol corrections. Covering 1979–2012, the WFDEI will allow more thorough comparisons of hydrological and Earth System model outputs with hydrologically and phenologically relevant satellite products than using the WFD.","container-title":"Water Resources Research","DOI":"10.1002/2014WR015638","ISSN":"1944-7973","issue":"9","language":"en","note":"_eprint: https://onlinelibrary.wiley.com/doi/pdf/10.1002/2014WR015638","page":"7505-7514","source":"Wiley Online Library","title":"The WFDEI meteorological forcing data set: WATCH Forcing Data methodology applied to ERA-Interim reanalysis data","title-short":"The WFDEI meteorological forcing data set","volume":"50","author":[{"family":"Weedon","given":"Graham P."},{"family":"Balsamo","given":"Gianpaolo"},{"family":"Bellouin","given":"Nicolas"},{"family":"Gomes","given":"Sandra"},{"family":"Best","given":"Martin J."},{"family":"Viterbo","given":"Pedro"}],"issued":{"date-parts":[["2014"]]}}}],"schema":"https://github.com/citation-style-language/schema/raw/master/csl-citation.json"} </w:instrText>
      </w:r>
      <w:r w:rsidR="007B51BE" w:rsidRPr="007B51BE">
        <w:fldChar w:fldCharType="separate"/>
      </w:r>
      <w:r w:rsidR="007B51BE" w:rsidRPr="007B51BE">
        <w:rPr>
          <w:rFonts w:cs="Calibri"/>
          <w:szCs w:val="24"/>
          <w:vertAlign w:val="superscript"/>
        </w:rPr>
        <w:t>31</w:t>
      </w:r>
      <w:r w:rsidR="007B51BE" w:rsidRPr="007B51BE">
        <w:fldChar w:fldCharType="end"/>
      </w:r>
      <w:del w:id="219" w:author="Wild, Thomas B" w:date="2022-05-16T19:57:00Z">
        <w:r w:rsidRPr="007B51BE" w:rsidDel="009A2020">
          <w:delText xml:space="preserve"> </w:delText>
        </w:r>
      </w:del>
      <w:ins w:id="220" w:author="Wild, Thomas B" w:date="2022-05-16T19:57:00Z">
        <w:r w:rsidR="009A2020">
          <w:t xml:space="preserve">. </w:t>
        </w:r>
      </w:ins>
      <w:r w:rsidRPr="007B51BE">
        <w:t>Withdrawals for each month of a year</w:t>
      </w:r>
      <w:r>
        <w:t xml:space="preserve"> for </w:t>
      </w:r>
      <w:r w:rsidR="008201D5">
        <w:t>each</w:t>
      </w:r>
      <w:r>
        <w:t xml:space="preserve"> cell are given by the formula</w:t>
      </w:r>
      <w:r w:rsidR="008201D5">
        <w:t>:</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0506D" w:rsidRPr="00A11308" w14:paraId="69F1ED34" w14:textId="77777777" w:rsidTr="00000463">
        <w:tc>
          <w:tcPr>
            <w:tcW w:w="236" w:type="dxa"/>
          </w:tcPr>
          <w:p w14:paraId="06693FE8" w14:textId="77777777" w:rsidR="00F0506D" w:rsidRPr="00A11308" w:rsidRDefault="00F0506D" w:rsidP="00000463">
            <w:pPr>
              <w:pStyle w:val="Equation"/>
            </w:pPr>
          </w:p>
        </w:tc>
        <w:tc>
          <w:tcPr>
            <w:tcW w:w="6982" w:type="dxa"/>
          </w:tcPr>
          <w:p w14:paraId="0EC56DF1" w14:textId="777A7870" w:rsidR="00F0506D" w:rsidRPr="00F11496" w:rsidRDefault="00B059B3" w:rsidP="00000463">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withdrawal</m:t>
                        </m:r>
                      </m:e>
                      <m:sub>
                        <m:r>
                          <w:rPr>
                            <w:rFonts w:ascii="Cambria Math" w:hAnsi="Cambria Math"/>
                          </w:rPr>
                          <m:t>year</m:t>
                        </m:r>
                      </m:sub>
                    </m:sSub>
                  </m:num>
                  <m:den>
                    <m:r>
                      <w:rPr>
                        <w:rFonts w:ascii="Cambria Math" w:hAnsi="Cambria Math"/>
                      </w:rPr>
                      <m:t>12</m:t>
                    </m:r>
                  </m:den>
                </m:f>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temp</m:t>
                                </m:r>
                              </m:e>
                              <m:sub>
                                <m:r>
                                  <w:rPr>
                                    <w:rFonts w:ascii="Cambria Math" w:hAnsi="Cambria Math"/>
                                  </w:rPr>
                                  <m:t xml:space="preserve"> month</m:t>
                                </m:r>
                              </m:sub>
                            </m:sSub>
                            <m:r>
                              <w:rPr>
                                <w:rFonts w:ascii="Cambria Math" w:hAnsi="Cambria Math"/>
                              </w:rPr>
                              <m:t xml:space="preserve">- </m:t>
                            </m:r>
                            <m:sSub>
                              <m:sSubPr>
                                <m:ctrlPr>
                                  <w:rPr>
                                    <w:rFonts w:ascii="Cambria Math" w:hAnsi="Cambria Math"/>
                                    <w:i/>
                                  </w:rPr>
                                </m:ctrlPr>
                              </m:sSubPr>
                              <m:e>
                                <m:r>
                                  <w:rPr>
                                    <w:rFonts w:ascii="Cambria Math" w:hAnsi="Cambria Math"/>
                                  </w:rPr>
                                  <m:t>temp</m:t>
                                </m:r>
                              </m:e>
                              <m:sub>
                                <m:r>
                                  <w:rPr>
                                    <w:rFonts w:ascii="Cambria Math" w:hAnsi="Cambria Math"/>
                                  </w:rPr>
                                  <m:t xml:space="preserve"> min</m:t>
                                </m:r>
                              </m:sub>
                            </m:sSub>
                          </m:num>
                          <m:den>
                            <m:sSub>
                              <m:sSubPr>
                                <m:ctrlPr>
                                  <w:rPr>
                                    <w:rFonts w:ascii="Cambria Math" w:hAnsi="Cambria Math"/>
                                    <w:i/>
                                  </w:rPr>
                                </m:ctrlPr>
                              </m:sSubPr>
                              <m:e>
                                <m:r>
                                  <w:rPr>
                                    <w:rFonts w:ascii="Cambria Math" w:hAnsi="Cambria Math"/>
                                  </w:rPr>
                                  <m:t>temp</m:t>
                                </m:r>
                              </m:e>
                              <m:sub>
                                <m:r>
                                  <w:rPr>
                                    <w:rFonts w:ascii="Cambria Math" w:hAnsi="Cambria Math"/>
                                  </w:rPr>
                                  <m:t xml:space="preserve">max </m:t>
                                </m:r>
                              </m:sub>
                            </m:sSub>
                            <m:r>
                              <w:rPr>
                                <w:rFonts w:ascii="Cambria Math" w:hAnsi="Cambria Math"/>
                              </w:rPr>
                              <m:t>-</m:t>
                            </m:r>
                            <m:sSub>
                              <m:sSubPr>
                                <m:ctrlPr>
                                  <w:rPr>
                                    <w:rFonts w:ascii="Cambria Math" w:hAnsi="Cambria Math"/>
                                    <w:i/>
                                  </w:rPr>
                                </m:ctrlPr>
                              </m:sSubPr>
                              <m:e>
                                <m:r>
                                  <w:rPr>
                                    <w:rFonts w:ascii="Cambria Math" w:hAnsi="Cambria Math"/>
                                  </w:rPr>
                                  <m:t>temp</m:t>
                                </m:r>
                              </m:e>
                              <m:sub>
                                <m:r>
                                  <w:rPr>
                                    <w:rFonts w:ascii="Cambria Math" w:hAnsi="Cambria Math"/>
                                  </w:rPr>
                                  <m:t xml:space="preserve">max </m:t>
                                </m:r>
                              </m:sub>
                            </m:sSub>
                            <m:r>
                              <w:rPr>
                                <w:rFonts w:ascii="Cambria Math" w:hAnsi="Cambria Math"/>
                              </w:rPr>
                              <m:t xml:space="preserve"> </m:t>
                            </m:r>
                          </m:den>
                        </m:f>
                      </m:e>
                    </m:d>
                    <m:r>
                      <w:rPr>
                        <w:rFonts w:ascii="Cambria Math" w:hAnsi="Cambria Math"/>
                      </w:rPr>
                      <m:t>R+1</m:t>
                    </m:r>
                  </m:e>
                </m:d>
              </m:oMath>
            </m:oMathPara>
          </w:p>
        </w:tc>
        <w:tc>
          <w:tcPr>
            <w:tcW w:w="1345" w:type="dxa"/>
          </w:tcPr>
          <w:p w14:paraId="4717750A" w14:textId="381C28EA" w:rsidR="00F0506D" w:rsidRPr="00A11308" w:rsidRDefault="00F0506D" w:rsidP="00000463">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15</w:t>
            </w:r>
            <w:r w:rsidRPr="00A11308">
              <w:rPr>
                <w:color w:val="1F497D" w:themeColor="text2"/>
              </w:rPr>
              <w:fldChar w:fldCharType="end"/>
            </w:r>
            <w:r w:rsidRPr="00A11308">
              <w:rPr>
                <w:color w:val="1F497D" w:themeColor="text2"/>
              </w:rPr>
              <w:t>)</w:t>
            </w:r>
          </w:p>
        </w:tc>
      </w:tr>
    </w:tbl>
    <w:p w14:paraId="14E08637" w14:textId="361B31E0" w:rsidR="0073093A" w:rsidRDefault="0073093A" w:rsidP="00A114D1">
      <w:pPr>
        <w:pStyle w:val="wherestatement"/>
        <w:spacing w:before="240"/>
      </w:pPr>
      <w:r>
        <w:t>W</w:t>
      </w:r>
      <w:r w:rsidR="00F0506D">
        <w:t>here</w:t>
      </w:r>
      <w:r>
        <w:t>:</w:t>
      </w:r>
    </w:p>
    <w:p w14:paraId="32472375" w14:textId="7F6CA04F" w:rsidR="00F0506D" w:rsidRDefault="00F0506D" w:rsidP="00A114D1">
      <w:pPr>
        <w:pStyle w:val="wherestatement"/>
        <w:spacing w:before="240"/>
      </w:pPr>
      <w:r>
        <w:tab/>
      </w:r>
      <m:oMath>
        <m:sSub>
          <m:sSubPr>
            <m:ctrlPr>
              <w:rPr>
                <w:rFonts w:ascii="Cambria Math" w:hAnsi="Cambria Math"/>
                <w:i/>
              </w:rPr>
            </m:ctrlPr>
          </m:sSubPr>
          <m:e>
            <m:r>
              <w:rPr>
                <w:rFonts w:ascii="Cambria Math" w:hAnsi="Cambria Math"/>
              </w:rPr>
              <m:t>temp</m:t>
            </m:r>
          </m:e>
          <m:sub>
            <m:r>
              <w:rPr>
                <w:rFonts w:ascii="Cambria Math" w:hAnsi="Cambria Math"/>
              </w:rPr>
              <m:t xml:space="preserve"> month</m:t>
            </m:r>
          </m:sub>
        </m:sSub>
      </m:oMath>
      <w:r>
        <w:tab/>
        <w:t>=</w:t>
      </w:r>
      <w:r>
        <w:tab/>
      </w:r>
      <w:r w:rsidR="0073093A">
        <w:t>Average temperature for the month</w:t>
      </w:r>
    </w:p>
    <w:p w14:paraId="274949CF" w14:textId="679C879B" w:rsidR="0073093A" w:rsidRDefault="0073093A" w:rsidP="00686577">
      <w:pPr>
        <w:pStyle w:val="wherestatement"/>
      </w:pPr>
      <w:r>
        <w:tab/>
      </w:r>
      <m:oMath>
        <m:sSub>
          <m:sSubPr>
            <m:ctrlPr>
              <w:rPr>
                <w:rFonts w:ascii="Cambria Math" w:hAnsi="Cambria Math"/>
                <w:i/>
              </w:rPr>
            </m:ctrlPr>
          </m:sSubPr>
          <m:e>
            <m:r>
              <w:rPr>
                <w:rFonts w:ascii="Cambria Math" w:hAnsi="Cambria Math"/>
              </w:rPr>
              <m:t>temp</m:t>
            </m:r>
          </m:e>
          <m:sub>
            <m:r>
              <w:rPr>
                <w:rFonts w:ascii="Cambria Math" w:hAnsi="Cambria Math"/>
              </w:rPr>
              <m:t xml:space="preserve"> mean</m:t>
            </m:r>
          </m:sub>
        </m:sSub>
      </m:oMath>
      <w:r>
        <w:tab/>
        <w:t>=</w:t>
      </w:r>
      <w:r>
        <w:tab/>
        <w:t>Mean monthly temperature for the year</w:t>
      </w:r>
    </w:p>
    <w:p w14:paraId="09928EB5" w14:textId="1C8CD29A" w:rsidR="0073093A" w:rsidRDefault="0073093A" w:rsidP="00686577">
      <w:pPr>
        <w:pStyle w:val="wherestatement"/>
      </w:pPr>
      <w:r>
        <w:tab/>
      </w:r>
      <m:oMath>
        <m:sSub>
          <m:sSubPr>
            <m:ctrlPr>
              <w:rPr>
                <w:rFonts w:ascii="Cambria Math" w:hAnsi="Cambria Math"/>
                <w:i/>
              </w:rPr>
            </m:ctrlPr>
          </m:sSubPr>
          <m:e>
            <m:r>
              <w:rPr>
                <w:rFonts w:ascii="Cambria Math" w:hAnsi="Cambria Math"/>
              </w:rPr>
              <m:t>temp</m:t>
            </m:r>
          </m:e>
          <m:sub>
            <m:r>
              <w:rPr>
                <w:rFonts w:ascii="Cambria Math" w:hAnsi="Cambria Math"/>
              </w:rPr>
              <m:t xml:space="preserve"> max</m:t>
            </m:r>
          </m:sub>
        </m:sSub>
      </m:oMath>
      <w:r>
        <w:tab/>
        <w:t>=</w:t>
      </w:r>
      <w:r>
        <w:tab/>
        <w:t>Max monthly temperature for the year</w:t>
      </w:r>
    </w:p>
    <w:p w14:paraId="3D69D7FC" w14:textId="5BE74BAE" w:rsidR="0073093A" w:rsidRDefault="0073093A" w:rsidP="00686577">
      <w:pPr>
        <w:pStyle w:val="wherestatement"/>
      </w:pPr>
      <w:r>
        <w:tab/>
      </w:r>
      <m:oMath>
        <m:sSub>
          <m:sSubPr>
            <m:ctrlPr>
              <w:rPr>
                <w:rFonts w:ascii="Cambria Math" w:hAnsi="Cambria Math"/>
                <w:i/>
              </w:rPr>
            </m:ctrlPr>
          </m:sSubPr>
          <m:e>
            <m:r>
              <w:rPr>
                <w:rFonts w:ascii="Cambria Math" w:hAnsi="Cambria Math"/>
              </w:rPr>
              <m:t>temp</m:t>
            </m:r>
          </m:e>
          <m:sub>
            <m:r>
              <w:rPr>
                <w:rFonts w:ascii="Cambria Math" w:hAnsi="Cambria Math"/>
              </w:rPr>
              <m:t xml:space="preserve"> min</m:t>
            </m:r>
          </m:sub>
        </m:sSub>
      </m:oMath>
      <w:r>
        <w:tab/>
        <w:t>=</w:t>
      </w:r>
      <w:r>
        <w:tab/>
        <w:t>Min monthly temperature for the year</w:t>
      </w:r>
    </w:p>
    <w:p w14:paraId="7DCD3ABA" w14:textId="6CC04265" w:rsidR="00F0506D" w:rsidRDefault="00F0506D" w:rsidP="0073093A">
      <w:pPr>
        <w:pStyle w:val="wherestatement"/>
      </w:pPr>
      <w:r>
        <w:tab/>
      </w:r>
      <m:oMath>
        <m:r>
          <w:rPr>
            <w:rFonts w:ascii="Cambria Math" w:hAnsi="Cambria Math"/>
          </w:rPr>
          <m:t>R</m:t>
        </m:r>
      </m:oMath>
      <w:r>
        <w:tab/>
        <w:t>=</w:t>
      </w:r>
      <w:r>
        <w:tab/>
      </w:r>
      <w:r w:rsidR="0073093A">
        <w:t>P</w:t>
      </w:r>
      <w:r w:rsidR="0073093A" w:rsidRPr="0073093A">
        <w:t>arameter representing the relative difference of water withdrawals between the warmest and coolest months of the year</w:t>
      </w:r>
    </w:p>
    <w:p w14:paraId="26C02058" w14:textId="77777777" w:rsidR="0073093A" w:rsidRPr="00F0506D" w:rsidRDefault="0073093A" w:rsidP="00566B03">
      <w:pPr>
        <w:pStyle w:val="wherestatement"/>
      </w:pPr>
    </w:p>
    <w:p w14:paraId="7E7A6A59" w14:textId="382B61F1" w:rsidR="00BE61A7" w:rsidRDefault="00BE61A7" w:rsidP="00566B03">
      <w:pPr>
        <w:shd w:val="clear" w:color="auto" w:fill="FFFFFF"/>
        <w:jc w:val="left"/>
        <w:rPr>
          <w:b/>
          <w:bCs/>
        </w:rPr>
      </w:pPr>
      <w:r>
        <w:rPr>
          <w:b/>
          <w:bCs/>
        </w:rPr>
        <w:t>Temporal</w:t>
      </w:r>
      <w:r w:rsidRPr="009D1940">
        <w:rPr>
          <w:b/>
          <w:bCs/>
        </w:rPr>
        <w:t xml:space="preserve"> Downscaling </w:t>
      </w:r>
      <w:r>
        <w:rPr>
          <w:b/>
          <w:bCs/>
        </w:rPr>
        <w:t>– Electricity Generation</w:t>
      </w:r>
      <w:r w:rsidRPr="009D1940">
        <w:rPr>
          <w:b/>
          <w:bCs/>
        </w:rPr>
        <w:t>:</w:t>
      </w:r>
    </w:p>
    <w:p w14:paraId="0D4824AC" w14:textId="4AC21164" w:rsidR="008532DB" w:rsidRDefault="008532DB" w:rsidP="00566B03">
      <w:pPr>
        <w:pStyle w:val="NormalWeb"/>
        <w:shd w:val="clear" w:color="auto" w:fill="FFFFFF"/>
        <w:spacing w:before="0" w:beforeAutospacing="0" w:after="0" w:afterAutospacing="0"/>
        <w:rPr>
          <w:rFonts w:ascii="Source Sans Pro" w:hAnsi="Source Sans Pro"/>
          <w:color w:val="333333"/>
          <w:sz w:val="23"/>
          <w:szCs w:val="23"/>
        </w:rPr>
      </w:pPr>
      <w:r>
        <w:rPr>
          <w:rFonts w:ascii="Source Sans Pro" w:hAnsi="Source Sans Pro"/>
          <w:color w:val="333333"/>
          <w:sz w:val="23"/>
          <w:szCs w:val="23"/>
        </w:rPr>
        <w:t>Water withdrawal and consumption for electricity generation each month are assumed to be proportio</w:t>
      </w:r>
      <w:r w:rsidRPr="007B51BE">
        <w:rPr>
          <w:rFonts w:ascii="Source Sans Pro" w:hAnsi="Source Sans Pro"/>
          <w:color w:val="333333"/>
          <w:sz w:val="23"/>
          <w:szCs w:val="23"/>
        </w:rPr>
        <w:t xml:space="preserve">nal to the amount of electricity generated, using the formula developed in </w:t>
      </w:r>
      <w:proofErr w:type="spellStart"/>
      <w:r w:rsidRPr="007B51BE">
        <w:rPr>
          <w:rFonts w:ascii="Source Sans Pro" w:hAnsi="Source Sans Pro"/>
          <w:color w:val="333333"/>
          <w:sz w:val="23"/>
          <w:szCs w:val="23"/>
        </w:rPr>
        <w:t>Voisin</w:t>
      </w:r>
      <w:proofErr w:type="spellEnd"/>
      <w:r w:rsidRPr="007B51BE">
        <w:rPr>
          <w:rFonts w:ascii="Source Sans Pro" w:hAnsi="Source Sans Pro"/>
          <w:color w:val="333333"/>
          <w:sz w:val="23"/>
          <w:szCs w:val="23"/>
        </w:rPr>
        <w:t xml:space="preserve"> et al., 2013</w:t>
      </w:r>
      <w:r w:rsidR="007B51BE" w:rsidRPr="007B51BE">
        <w:rPr>
          <w:rFonts w:ascii="Source Sans Pro" w:hAnsi="Source Sans Pro"/>
          <w:color w:val="333333"/>
          <w:sz w:val="23"/>
          <w:szCs w:val="23"/>
        </w:rPr>
        <w:fldChar w:fldCharType="begin"/>
      </w:r>
      <w:r w:rsidR="007B51BE" w:rsidRPr="007B51BE">
        <w:rPr>
          <w:rFonts w:ascii="Source Sans Pro" w:hAnsi="Source Sans Pro"/>
          <w:color w:val="333333"/>
          <w:sz w:val="23"/>
          <w:szCs w:val="23"/>
        </w:rPr>
        <w:instrText xml:space="preserve"> ADDIN ZOTERO_ITEM CSL_CITATION {"citationID":"82gq9M1M","properties":{"formattedCitation":"\\super 32\\nosupersub{}","plainCitation":"32","noteIndex":0},"citationItems":[{"id":1427,"uris":["http://zotero.org/users/2476381/items/GQ2I7XVT"],"itemData":{"id":1427,"type":"article-journal","abstract":"&lt;p&gt;&lt;strong class=\"journal-contentHeaderColor\"&gt;Abstract.&lt;/strong&gt; An integrated model is being developed to advance our understanding of the interactions between human activities, terrestrial system and water cycle, and to evaluate how system interactions will be affected by a changing climate at the regional scale. As a first step towards that goal, a global integrated assessment model, which includes a water-demand model driven by socioeconomics at regional and global scales, is coupled in a one-way fashion with a land surface hydrology&amp;ndash;routing&amp;ndash;water resources management model. To reconcile the scale differences between the models, a spatial and temporal disaggregation approach is developed to downscale the annual regional water demand simulations into a daily time step and subbasin representation. The model demonstrates reasonable ability to represent the historical flow regulation and water supply over the US Midwest (Missouri, Upper Mississippi, and Ohio river basins). Implications for future flow regulation, water supply, and supply deficit are investigated using climate change projections with the B1 and A2 emission scenarios, which affect both natural flow and water demand. Although natural flow is projected to increase under climate change in both the B1 and A2 scenarios, there is larger uncertainty in the changes of the regulated flow. Over the Ohio and Upper Mississippi river basins, changes in flow regulation are driven by the change in natural flow due to the limited storage capacity. However, both changes in flow and demand have effects on the Missouri River Basin summer regulated flow. Changes in demand are driven by socioeconomic factors, energy and food demands, global markets and prices with rainfed crop demand handled directly by the land surface modeling component. Even though most of the changes in supply deficit (unmet demand) and the actual supply (met demand) are driven primarily by the change in natural flow over the entire region, the integrated framework shows that supply deficit over the Missouri River Basin sees an increasing sensitivity to changes in demand in future periods. It further shows that the supply deficit is six times as sensitive as the actual supply to changes in flow and demand. A spatial analysis of the supply deficit demonstrates vulnerabilities of urban areas located along mainstream with limited storage.&lt;/p&gt;","container-title":"Hydrology and Earth System Sciences","DOI":"10.5194/hess-17-4555-2013","ISSN":"1027-5606","issue":"11","language":"English","note":"publisher: Copernicus GmbH","page":"4555-4575","source":"hess.copernicus.org","title":"One-way coupling of an integrated assessment model and a water resources model: evaluation and implications of future changes over the US Midwest","title-short":"One-way coupling of an integrated assessment model and a water resources model","volume":"17","author":[{"family":"Voisin","given":"N."},{"family":"Liu","given":"L."},{"family":"Hejazi","given":"M."},{"family":"Tesfa","given":"T."},{"family":"Li","given":"H."},{"family":"Huang","given":"M."},{"family":"Liu","given":"Y."},{"family":"Leung","given":"L. R."}],"issued":{"date-parts":[["2013",11,18]]}}}],"schema":"https://github.com/citation-style-language/schema/raw/master/csl-citation.json"} </w:instrText>
      </w:r>
      <w:r w:rsidR="007B51BE" w:rsidRPr="007B51BE">
        <w:rPr>
          <w:rFonts w:ascii="Source Sans Pro" w:hAnsi="Source Sans Pro"/>
          <w:color w:val="333333"/>
          <w:sz w:val="23"/>
          <w:szCs w:val="23"/>
        </w:rPr>
        <w:fldChar w:fldCharType="separate"/>
      </w:r>
      <w:r w:rsidR="007B51BE" w:rsidRPr="007B51BE">
        <w:rPr>
          <w:rFonts w:ascii="Source Sans Pro" w:hAnsi="Source Sans Pro"/>
          <w:sz w:val="23"/>
          <w:szCs w:val="24"/>
          <w:vertAlign w:val="superscript"/>
        </w:rPr>
        <w:t>32</w:t>
      </w:r>
      <w:r w:rsidR="007B51BE" w:rsidRPr="007B51BE">
        <w:rPr>
          <w:rFonts w:ascii="Source Sans Pro" w:hAnsi="Source Sans Pro"/>
          <w:color w:val="333333"/>
          <w:sz w:val="23"/>
          <w:szCs w:val="23"/>
        </w:rPr>
        <w:fldChar w:fldCharType="end"/>
      </w:r>
      <w:r w:rsidR="00F51151">
        <w:rPr>
          <w:rFonts w:ascii="Source Sans Pro" w:hAnsi="Source Sans Pro"/>
          <w:color w:val="333333"/>
          <w:sz w:val="23"/>
          <w:szCs w:val="23"/>
        </w:rPr>
        <w:t>:</w:t>
      </w:r>
    </w:p>
    <w:p w14:paraId="5EEB0F96" w14:textId="77777777" w:rsidR="00F51151" w:rsidRDefault="00F51151" w:rsidP="008532DB">
      <w:pPr>
        <w:pStyle w:val="NormalWeb"/>
        <w:shd w:val="clear" w:color="auto" w:fill="FFFFFF"/>
        <w:spacing w:before="0" w:beforeAutospacing="0" w:after="158"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51151" w:rsidRPr="00A11308" w14:paraId="3CAC61F7" w14:textId="77777777" w:rsidTr="00000463">
        <w:tc>
          <w:tcPr>
            <w:tcW w:w="236" w:type="dxa"/>
          </w:tcPr>
          <w:p w14:paraId="1B45B3E0" w14:textId="77777777" w:rsidR="00F51151" w:rsidRPr="00A11308" w:rsidRDefault="00F51151" w:rsidP="00000463">
            <w:pPr>
              <w:pStyle w:val="Equation"/>
            </w:pPr>
          </w:p>
        </w:tc>
        <w:tc>
          <w:tcPr>
            <w:tcW w:w="6982" w:type="dxa"/>
          </w:tcPr>
          <w:p w14:paraId="5C125212" w14:textId="3A212067" w:rsidR="00F51151" w:rsidRPr="00F11496" w:rsidRDefault="00B059B3" w:rsidP="00000463">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ρ</m:t>
                                </m:r>
                              </m:e>
                              <m:sub>
                                <m:r>
                                  <w:rPr>
                                    <w:rFonts w:ascii="Cambria Math" w:hAnsi="Cambria Math"/>
                                  </w:rPr>
                                  <m:t>h</m:t>
                                </m:r>
                              </m:sub>
                            </m:sSub>
                            <m:f>
                              <m:fPr>
                                <m:ctrlPr>
                                  <w:rPr>
                                    <w:rFonts w:ascii="Cambria Math" w:hAnsi="Cambria Math"/>
                                    <w:i/>
                                  </w:rPr>
                                </m:ctrlPr>
                              </m:fPr>
                              <m:num>
                                <m:sSub>
                                  <m:sSubPr>
                                    <m:ctrlPr>
                                      <w:rPr>
                                        <w:rFonts w:ascii="Cambria Math" w:hAnsi="Cambria Math"/>
                                        <w:i/>
                                      </w:rPr>
                                    </m:ctrlPr>
                                  </m:sSubPr>
                                  <m:e>
                                    <m:r>
                                      <w:rPr>
                                        <w:rFonts w:ascii="Cambria Math" w:hAnsi="Cambria Math"/>
                                      </w:rPr>
                                      <m:t>HDD</m:t>
                                    </m:r>
                                  </m:e>
                                  <m:sub>
                                    <m:r>
                                      <w:rPr>
                                        <w:rFonts w:ascii="Cambria Math" w:hAnsi="Cambria Math"/>
                                      </w:rPr>
                                      <m:t>month</m:t>
                                    </m:r>
                                  </m:sub>
                                </m:sSub>
                              </m:num>
                              <m:den>
                                <m:sSub>
                                  <m:sSubPr>
                                    <m:ctrlPr>
                                      <w:rPr>
                                        <w:rFonts w:ascii="Cambria Math" w:hAnsi="Cambria Math"/>
                                        <w:i/>
                                      </w:rPr>
                                    </m:ctrlPr>
                                  </m:sSubPr>
                                  <m:e>
                                    <m:r>
                                      <w:rPr>
                                        <w:rFonts w:ascii="Cambria Math" w:hAnsi="Cambria Math"/>
                                      </w:rPr>
                                      <m:t>HDD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c</m:t>
                                </m:r>
                              </m:sub>
                            </m:sSub>
                            <m:f>
                              <m:fPr>
                                <m:ctrlPr>
                                  <w:rPr>
                                    <w:rFonts w:ascii="Cambria Math" w:hAnsi="Cambria Math"/>
                                    <w:i/>
                                  </w:rPr>
                                </m:ctrlPr>
                              </m:fPr>
                              <m:num>
                                <m:sSub>
                                  <m:sSubPr>
                                    <m:ctrlPr>
                                      <w:rPr>
                                        <w:rFonts w:ascii="Cambria Math" w:hAnsi="Cambria Math"/>
                                        <w:i/>
                                      </w:rPr>
                                    </m:ctrlPr>
                                  </m:sSubPr>
                                  <m:e>
                                    <m:r>
                                      <w:rPr>
                                        <w:rFonts w:ascii="Cambria Math" w:hAnsi="Cambria Math"/>
                                      </w:rPr>
                                      <m:t>CDD</m:t>
                                    </m:r>
                                  </m:e>
                                  <m:sub>
                                    <m:r>
                                      <w:rPr>
                                        <w:rFonts w:ascii="Cambria Math" w:hAnsi="Cambria Math"/>
                                      </w:rPr>
                                      <m:t>month</m:t>
                                    </m:r>
                                  </m:sub>
                                </m:sSub>
                              </m:num>
                              <m:den>
                                <m:sSub>
                                  <m:sSubPr>
                                    <m:ctrlPr>
                                      <w:rPr>
                                        <w:rFonts w:ascii="Cambria Math" w:hAnsi="Cambria Math"/>
                                        <w:i/>
                                      </w:rPr>
                                    </m:ctrlPr>
                                  </m:sSubPr>
                                  <m:e>
                                    <m:r>
                                      <w:rPr>
                                        <w:rFonts w:ascii="Cambria Math" w:hAnsi="Cambria Math"/>
                                      </w:rPr>
                                      <m:t>CDD</m:t>
                                    </m:r>
                                  </m:e>
                                  <m:sub>
                                    <m:r>
                                      <w:rPr>
                                        <w:rFonts w:ascii="Cambria Math" w:hAnsi="Cambria Math"/>
                                      </w:rPr>
                                      <m:t>year</m:t>
                                    </m:r>
                                  </m:sub>
                                </m:sSub>
                              </m:den>
                            </m:f>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45E35122" w14:textId="43308AC7" w:rsidR="00F51151" w:rsidRPr="00A11308" w:rsidRDefault="00F51151" w:rsidP="00000463">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16</w:t>
            </w:r>
            <w:r w:rsidRPr="00A11308">
              <w:rPr>
                <w:color w:val="1F497D" w:themeColor="text2"/>
              </w:rPr>
              <w:fldChar w:fldCharType="end"/>
            </w:r>
            <w:r w:rsidRPr="00A11308">
              <w:rPr>
                <w:color w:val="1F497D" w:themeColor="text2"/>
              </w:rPr>
              <w:t>)</w:t>
            </w:r>
          </w:p>
        </w:tc>
      </w:tr>
    </w:tbl>
    <w:p w14:paraId="401D418E" w14:textId="45D4233B" w:rsidR="00E5306E" w:rsidRDefault="00E5306E" w:rsidP="00F51151">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5306E" w:rsidRPr="00A11308" w14:paraId="638DBA59" w14:textId="77777777" w:rsidTr="00000463">
        <w:tc>
          <w:tcPr>
            <w:tcW w:w="236" w:type="dxa"/>
          </w:tcPr>
          <w:p w14:paraId="417F103F" w14:textId="77777777" w:rsidR="00E5306E" w:rsidRPr="00A11308" w:rsidRDefault="00E5306E" w:rsidP="00000463">
            <w:pPr>
              <w:pStyle w:val="Equation"/>
            </w:pPr>
          </w:p>
        </w:tc>
        <w:tc>
          <w:tcPr>
            <w:tcW w:w="6982" w:type="dxa"/>
          </w:tcPr>
          <w:p w14:paraId="429F15A1" w14:textId="48BCFF22" w:rsidR="00E5306E" w:rsidRPr="00F11496" w:rsidRDefault="00B059B3" w:rsidP="00000463">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ρ</m:t>
                                </m:r>
                              </m:e>
                              <m:sub>
                                <m:r>
                                  <w:rPr>
                                    <w:rFonts w:ascii="Cambria Math" w:hAnsi="Cambria Math"/>
                                  </w:rPr>
                                  <m:t>h</m:t>
                                </m:r>
                              </m:sub>
                            </m:sSub>
                            <m:f>
                              <m:fPr>
                                <m:ctrlPr>
                                  <w:rPr>
                                    <w:rFonts w:ascii="Cambria Math" w:hAnsi="Cambria Math"/>
                                    <w:i/>
                                  </w:rPr>
                                </m:ctrlPr>
                              </m:fPr>
                              <m:num>
                                <m:sSub>
                                  <m:sSubPr>
                                    <m:ctrlPr>
                                      <w:rPr>
                                        <w:rFonts w:ascii="Cambria Math" w:hAnsi="Cambria Math"/>
                                        <w:i/>
                                      </w:rPr>
                                    </m:ctrlPr>
                                  </m:sSubPr>
                                  <m:e>
                                    <m:r>
                                      <w:rPr>
                                        <w:rFonts w:ascii="Cambria Math" w:hAnsi="Cambria Math"/>
                                      </w:rPr>
                                      <m:t>HDD</m:t>
                                    </m:r>
                                  </m:e>
                                  <m:sub>
                                    <m:r>
                                      <w:rPr>
                                        <w:rFonts w:ascii="Cambria Math" w:hAnsi="Cambria Math"/>
                                      </w:rPr>
                                      <m:t>month</m:t>
                                    </m:r>
                                  </m:sub>
                                </m:sSub>
                              </m:num>
                              <m:den>
                                <m:sSub>
                                  <m:sSubPr>
                                    <m:ctrlPr>
                                      <w:rPr>
                                        <w:rFonts w:ascii="Cambria Math" w:hAnsi="Cambria Math"/>
                                        <w:i/>
                                      </w:rPr>
                                    </m:ctrlPr>
                                  </m:sSubPr>
                                  <m:e>
                                    <m:r>
                                      <w:rPr>
                                        <w:rFonts w:ascii="Cambria Math" w:hAnsi="Cambria Math"/>
                                      </w:rPr>
                                      <m:t>HDD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c</m:t>
                                </m:r>
                              </m:sub>
                            </m:sSub>
                            <m:f>
                              <m:fPr>
                                <m:ctrlPr>
                                  <w:rPr>
                                    <w:rFonts w:ascii="Cambria Math" w:hAnsi="Cambria Math"/>
                                    <w:i/>
                                  </w:rPr>
                                </m:ctrlPr>
                              </m:fPr>
                              <m:num>
                                <m:sSub>
                                  <m:sSubPr>
                                    <m:ctrlPr>
                                      <w:rPr>
                                        <w:rFonts w:ascii="Cambria Math" w:hAnsi="Cambria Math"/>
                                        <w:i/>
                                      </w:rPr>
                                    </m:ctrlPr>
                                  </m:sSubPr>
                                  <m:e>
                                    <m:r>
                                      <w:rPr>
                                        <w:rFonts w:ascii="Cambria Math" w:hAnsi="Cambria Math"/>
                                      </w:rPr>
                                      <m:t>CDD</m:t>
                                    </m:r>
                                  </m:e>
                                  <m:sub>
                                    <m:r>
                                      <w:rPr>
                                        <w:rFonts w:ascii="Cambria Math" w:hAnsi="Cambria Math"/>
                                      </w:rPr>
                                      <m:t>month</m:t>
                                    </m:r>
                                  </m:sub>
                                </m:sSub>
                              </m:num>
                              <m:den>
                                <m:sSub>
                                  <m:sSubPr>
                                    <m:ctrlPr>
                                      <w:rPr>
                                        <w:rFonts w:ascii="Cambria Math" w:hAnsi="Cambria Math"/>
                                        <w:i/>
                                      </w:rPr>
                                    </m:ctrlPr>
                                  </m:sSubPr>
                                  <m:e>
                                    <m:r>
                                      <w:rPr>
                                        <w:rFonts w:ascii="Cambria Math" w:hAnsi="Cambria Math"/>
                                      </w:rPr>
                                      <m:t>CDD</m:t>
                                    </m:r>
                                  </m:e>
                                  <m:sub>
                                    <m:r>
                                      <w:rPr>
                                        <w:rFonts w:ascii="Cambria Math" w:hAnsi="Cambria Math"/>
                                      </w:rPr>
                                      <m:t>year</m:t>
                                    </m:r>
                                  </m:sub>
                                </m:sSub>
                              </m:den>
                            </m:f>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6C0DAC09" w14:textId="0FD4A5C0" w:rsidR="00E5306E" w:rsidRPr="00A11308" w:rsidRDefault="00E5306E" w:rsidP="00000463">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17</w:t>
            </w:r>
            <w:r w:rsidRPr="00A11308">
              <w:rPr>
                <w:color w:val="1F497D" w:themeColor="text2"/>
              </w:rPr>
              <w:fldChar w:fldCharType="end"/>
            </w:r>
            <w:r w:rsidRPr="00A11308">
              <w:rPr>
                <w:color w:val="1F497D" w:themeColor="text2"/>
              </w:rPr>
              <w:t>)</w:t>
            </w:r>
          </w:p>
        </w:tc>
      </w:tr>
    </w:tbl>
    <w:p w14:paraId="76586160" w14:textId="77777777" w:rsidR="00E5306E" w:rsidRDefault="00E5306E" w:rsidP="00F51151">
      <w:pPr>
        <w:pStyle w:val="wherestatement"/>
        <w:spacing w:before="240"/>
      </w:pPr>
    </w:p>
    <w:p w14:paraId="3C3707B0" w14:textId="016CA5B2" w:rsidR="00F51151" w:rsidRDefault="00F51151" w:rsidP="00F51151">
      <w:pPr>
        <w:pStyle w:val="wherestatement"/>
        <w:spacing w:before="240"/>
      </w:pPr>
      <w:r>
        <w:t>Where:</w:t>
      </w:r>
    </w:p>
    <w:p w14:paraId="262EC54E" w14:textId="22C7AF87" w:rsidR="00F51151" w:rsidRDefault="00F51151" w:rsidP="00F51151">
      <w:pPr>
        <w:pStyle w:val="wherestatement"/>
        <w:spacing w:before="240"/>
      </w:pPr>
      <w:r>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b</m:t>
            </m:r>
          </m:sub>
        </m:sSub>
      </m:oMath>
      <w:r>
        <w:tab/>
        <w:t>=</w:t>
      </w:r>
      <w:r>
        <w:tab/>
        <w:t>Proportion of electricity used for buildings</w:t>
      </w:r>
    </w:p>
    <w:p w14:paraId="173F620D" w14:textId="17B450B7" w:rsidR="00F51151" w:rsidRDefault="00F51151" w:rsidP="00F51151">
      <w:pPr>
        <w:pStyle w:val="wherestatement"/>
      </w:pPr>
      <w:r>
        <w:rPr>
          <w:lang w:val="en-GB" w:eastAsia="en-GB"/>
        </w:rPr>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it</m:t>
            </m:r>
          </m:sub>
        </m:sSub>
      </m:oMath>
      <w:r>
        <w:tab/>
        <w:t>=</w:t>
      </w:r>
      <w:r>
        <w:tab/>
        <w:t xml:space="preserve">Proportion of electricity used for </w:t>
      </w:r>
      <w:r w:rsidR="00852905">
        <w:t>industry and transportation</w:t>
      </w:r>
    </w:p>
    <w:p w14:paraId="2CE82526" w14:textId="2E4A735E" w:rsidR="00852905" w:rsidRPr="002456CC" w:rsidRDefault="00852905" w:rsidP="002456CC">
      <w:pPr>
        <w:pStyle w:val="wherestatement"/>
      </w:pPr>
      <w:r>
        <w:rPr>
          <w:lang w:val="en-GB" w:eastAsia="en-GB"/>
        </w:rPr>
        <w:tab/>
        <w:t xml:space="preserve">          </w:t>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b</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it</m:t>
            </m:r>
          </m:sub>
        </m:sSub>
      </m:oMath>
      <w:r w:rsidR="002456CC">
        <w:tab/>
        <w:t>=</w:t>
      </w:r>
      <w:r w:rsidR="002456CC">
        <w:tab/>
        <w:t>1</w:t>
      </w:r>
    </w:p>
    <w:p w14:paraId="5EF7D8C9" w14:textId="7D6F78FF" w:rsidR="00F51151" w:rsidRDefault="00852905" w:rsidP="00F51151">
      <w:pPr>
        <w:pStyle w:val="wherestatement"/>
      </w:pPr>
      <w:r>
        <w:rPr>
          <w:lang w:val="en-GB" w:eastAsia="en-GB"/>
        </w:rPr>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h</m:t>
            </m:r>
          </m:sub>
        </m:sSub>
      </m:oMath>
      <w:r w:rsidR="00F51151">
        <w:tab/>
        <w:t>=</w:t>
      </w:r>
      <w:r w:rsidR="00F51151">
        <w:tab/>
        <w:t>Proportion of electricity used for buildings</w:t>
      </w:r>
      <w:r>
        <w:t xml:space="preserve"> heating</w:t>
      </w:r>
    </w:p>
    <w:p w14:paraId="2832D2C1" w14:textId="32BCDC98" w:rsidR="00852905" w:rsidRDefault="00852905" w:rsidP="00F51151">
      <w:pPr>
        <w:pStyle w:val="wherestatement"/>
      </w:pPr>
      <w:r>
        <w:rPr>
          <w:lang w:val="en-GB" w:eastAsia="en-GB"/>
        </w:rPr>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c</m:t>
            </m:r>
          </m:sub>
        </m:sSub>
      </m:oMath>
      <w:r>
        <w:tab/>
        <w:t>=</w:t>
      </w:r>
      <w:r>
        <w:tab/>
        <w:t>Proportion of electricity used for buildings cooling</w:t>
      </w:r>
    </w:p>
    <w:p w14:paraId="2901218B" w14:textId="708C2986" w:rsidR="00852905" w:rsidRDefault="00852905" w:rsidP="00852905">
      <w:pPr>
        <w:pStyle w:val="wherestatement"/>
      </w:pPr>
      <w:r>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u</m:t>
            </m:r>
          </m:sub>
        </m:sSub>
      </m:oMath>
      <w:r>
        <w:tab/>
        <w:t>=</w:t>
      </w:r>
      <w:r>
        <w:tab/>
        <w:t>Proportion of electricity used for buildings other</w:t>
      </w:r>
    </w:p>
    <w:p w14:paraId="10FDC232" w14:textId="2ACB4CC4" w:rsidR="008532DB" w:rsidRPr="002456CC" w:rsidRDefault="002456CC" w:rsidP="002456CC">
      <w:pPr>
        <w:pStyle w:val="wherestatement"/>
      </w:pPr>
      <w:r>
        <w:rPr>
          <w:lang w:val="en-GB" w:eastAsia="en-GB"/>
        </w:rPr>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h</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c</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u</m:t>
            </m:r>
          </m:sub>
        </m:sSub>
      </m:oMath>
      <w:r>
        <w:tab/>
        <w:t>=</w:t>
      </w:r>
      <w:r>
        <w:tab/>
        <w:t>1</w:t>
      </w:r>
    </w:p>
    <w:p w14:paraId="3FC6DA07" w14:textId="397239CA" w:rsidR="002456CC" w:rsidRDefault="002456CC" w:rsidP="00852905">
      <w:pPr>
        <w:pStyle w:val="wherestatement"/>
      </w:pPr>
      <w:r>
        <w:rPr>
          <w:lang w:val="en-GB" w:eastAsia="en-GB"/>
        </w:rPr>
        <w:tab/>
      </w:r>
      <m:oMath>
        <m:r>
          <w:rPr>
            <w:rFonts w:ascii="Cambria Math" w:hAnsi="Cambria Math"/>
            <w:lang w:val="en-GB" w:eastAsia="en-GB"/>
          </w:rPr>
          <m:t>HDD</m:t>
        </m:r>
      </m:oMath>
      <w:r>
        <w:tab/>
        <w:t>=</w:t>
      </w:r>
      <w:r>
        <w:tab/>
      </w:r>
      <w:r w:rsidR="00661B39">
        <w:t>Heating Degree Days</w:t>
      </w:r>
    </w:p>
    <w:p w14:paraId="0249569D" w14:textId="6E90DA3B" w:rsidR="002456CC" w:rsidRPr="00852905" w:rsidRDefault="002456CC" w:rsidP="00852905">
      <w:pPr>
        <w:pStyle w:val="wherestatement"/>
        <w:rPr>
          <w:lang w:val="en-GB" w:eastAsia="en-GB"/>
        </w:rPr>
      </w:pPr>
      <w:r>
        <w:rPr>
          <w:lang w:val="en-GB" w:eastAsia="en-GB"/>
        </w:rPr>
        <w:tab/>
      </w:r>
      <m:oMath>
        <m:r>
          <w:rPr>
            <w:rFonts w:ascii="Cambria Math" w:hAnsi="Cambria Math"/>
            <w:lang w:val="en-GB" w:eastAsia="en-GB"/>
          </w:rPr>
          <m:t>CDD</m:t>
        </m:r>
      </m:oMath>
      <w:r>
        <w:tab/>
        <w:t>=</w:t>
      </w:r>
      <w:r>
        <w:tab/>
      </w:r>
      <w:r w:rsidR="00661B39">
        <w:t>Cooling Degree Days</w:t>
      </w:r>
    </w:p>
    <w:p w14:paraId="7C27AFE5" w14:textId="77777777" w:rsidR="00661B39" w:rsidRDefault="00661B39" w:rsidP="008532DB">
      <w:pPr>
        <w:pStyle w:val="NormalWeb"/>
        <w:shd w:val="clear" w:color="auto" w:fill="FFFFFF"/>
        <w:spacing w:before="0" w:beforeAutospacing="0" w:after="0" w:afterAutospacing="0"/>
        <w:rPr>
          <w:rFonts w:ascii="Source Sans Pro" w:hAnsi="Source Sans Pro"/>
          <w:color w:val="333333"/>
          <w:sz w:val="23"/>
          <w:szCs w:val="23"/>
        </w:rPr>
      </w:pPr>
    </w:p>
    <w:p w14:paraId="2259D8E6" w14:textId="1A03CDD6" w:rsidR="008532DB"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Pr>
          <w:rFonts w:ascii="Source Sans Pro" w:hAnsi="Source Sans Pro"/>
          <w:color w:val="333333"/>
          <w:sz w:val="23"/>
          <w:szCs w:val="23"/>
        </w:rPr>
        <w:t xml:space="preserve">Heating degree days (HDD) and cooling degree days (CDD) are indicators for the amount of electricity used to heat and cool </w:t>
      </w:r>
      <w:proofErr w:type="gramStart"/>
      <w:r>
        <w:rPr>
          <w:rFonts w:ascii="Source Sans Pro" w:hAnsi="Source Sans Pro"/>
          <w:color w:val="333333"/>
          <w:sz w:val="23"/>
          <w:szCs w:val="23"/>
        </w:rPr>
        <w:t>buildings, and</w:t>
      </w:r>
      <w:proofErr w:type="gramEnd"/>
      <w:r>
        <w:rPr>
          <w:rFonts w:ascii="Source Sans Pro" w:hAnsi="Source Sans Pro"/>
          <w:color w:val="333333"/>
          <w:sz w:val="23"/>
          <w:szCs w:val="23"/>
        </w:rPr>
        <w:t xml:space="preserve"> are calculated from mean daily outdoor air temperature. HDD for a month is the sum of </w:t>
      </w:r>
      <w:r>
        <w:rPr>
          <w:rStyle w:val="mo"/>
          <w:rFonts w:ascii="MathJax_Main" w:hAnsi="MathJax_Main"/>
          <w:color w:val="333333"/>
          <w:sz w:val="25"/>
          <w:szCs w:val="25"/>
          <w:bdr w:val="none" w:sz="0" w:space="0" w:color="auto" w:frame="1"/>
        </w:rPr>
        <w:t>(</w:t>
      </w:r>
      <w:r>
        <w:rPr>
          <w:rStyle w:val="mn"/>
          <w:rFonts w:ascii="MathJax_Main" w:hAnsi="MathJax_Main"/>
          <w:color w:val="333333"/>
          <w:sz w:val="25"/>
          <w:szCs w:val="25"/>
          <w:bdr w:val="none" w:sz="0" w:space="0" w:color="auto" w:frame="1"/>
        </w:rPr>
        <w:t>18</w:t>
      </w:r>
      <w:r w:rsidR="00E5306E">
        <w:rPr>
          <w:rStyle w:val="mn"/>
          <w:rFonts w:ascii="MathJax_Main" w:hAnsi="MathJax_Main"/>
          <w:color w:val="333333"/>
          <w:sz w:val="25"/>
          <w:szCs w:val="25"/>
          <w:bdr w:val="none" w:sz="0" w:space="0" w:color="auto" w:frame="1"/>
          <w:vertAlign w:val="superscript"/>
        </w:rPr>
        <w:t>o</w:t>
      </w:r>
      <w:r w:rsidR="00E5306E">
        <w:rPr>
          <w:rStyle w:val="mn"/>
          <w:rFonts w:ascii="MathJax_Main" w:hAnsi="MathJax_Main"/>
          <w:color w:val="333333"/>
          <w:sz w:val="25"/>
          <w:szCs w:val="25"/>
          <w:bdr w:val="none" w:sz="0" w:space="0" w:color="auto" w:frame="1"/>
        </w:rPr>
        <w:t>C</w:t>
      </w:r>
      <w:r>
        <w:rPr>
          <w:rStyle w:val="mo"/>
          <w:rFonts w:ascii="MathJax_Main" w:hAnsi="MathJax_Main"/>
          <w:color w:val="333333"/>
          <w:sz w:val="25"/>
          <w:szCs w:val="25"/>
          <w:bdr w:val="none" w:sz="0" w:space="0" w:color="auto" w:frame="1"/>
        </w:rPr>
        <w:t>−</w:t>
      </w:r>
      <w:r>
        <w:rPr>
          <w:rStyle w:val="mtext"/>
          <w:rFonts w:ascii="MathJax_Main" w:hAnsi="MathJax_Main"/>
          <w:color w:val="333333"/>
          <w:sz w:val="25"/>
          <w:szCs w:val="25"/>
          <w:bdr w:val="none" w:sz="0" w:space="0" w:color="auto" w:frame="1"/>
        </w:rPr>
        <w:t>temperature</w:t>
      </w:r>
      <w:r>
        <w:rPr>
          <w:rStyle w:val="mtext"/>
          <w:rFonts w:ascii="MathJax_Main" w:hAnsi="MathJax_Main"/>
          <w:color w:val="333333"/>
          <w:sz w:val="18"/>
          <w:szCs w:val="18"/>
          <w:bdr w:val="none" w:sz="0" w:space="0" w:color="auto" w:frame="1"/>
        </w:rPr>
        <w:t>day</w:t>
      </w:r>
      <w:r>
        <w:rPr>
          <w:rStyle w:val="mo"/>
          <w:rFonts w:ascii="MathJax_Main" w:hAnsi="MathJax_Main"/>
          <w:color w:val="333333"/>
          <w:sz w:val="25"/>
          <w:szCs w:val="25"/>
          <w:bdr w:val="none" w:sz="0" w:space="0" w:color="auto" w:frame="1"/>
        </w:rPr>
        <w:t>)</w:t>
      </w:r>
      <w:r w:rsidR="00E5306E">
        <w:rPr>
          <w:rFonts w:ascii="Source Sans Pro" w:hAnsi="Source Sans Pro"/>
          <w:color w:val="333333"/>
          <w:sz w:val="23"/>
          <w:szCs w:val="23"/>
        </w:rPr>
        <w:t xml:space="preserve"> </w:t>
      </w:r>
      <w:r>
        <w:rPr>
          <w:rFonts w:ascii="Source Sans Pro" w:hAnsi="Source Sans Pro"/>
          <w:color w:val="333333"/>
          <w:sz w:val="23"/>
          <w:szCs w:val="23"/>
        </w:rPr>
        <w:t>across all days where temperature is less than 18 degrees Celsius. CDD is the sum of </w:t>
      </w:r>
      <w:r>
        <w:rPr>
          <w:rStyle w:val="mo"/>
          <w:rFonts w:ascii="MathJax_Main" w:hAnsi="MathJax_Main"/>
          <w:color w:val="333333"/>
          <w:sz w:val="25"/>
          <w:szCs w:val="25"/>
          <w:bdr w:val="none" w:sz="0" w:space="0" w:color="auto" w:frame="1"/>
        </w:rPr>
        <w:t>(</w:t>
      </w:r>
      <w:r>
        <w:rPr>
          <w:rStyle w:val="mtext"/>
          <w:rFonts w:ascii="MathJax_Main" w:hAnsi="MathJax_Main"/>
          <w:color w:val="333333"/>
          <w:sz w:val="25"/>
          <w:szCs w:val="25"/>
          <w:bdr w:val="none" w:sz="0" w:space="0" w:color="auto" w:frame="1"/>
        </w:rPr>
        <w:t>temperature</w:t>
      </w:r>
      <w:commentRangeStart w:id="221"/>
      <w:r>
        <w:rPr>
          <w:rStyle w:val="mtext"/>
          <w:rFonts w:ascii="MathJax_Main" w:hAnsi="MathJax_Main"/>
          <w:color w:val="333333"/>
          <w:sz w:val="18"/>
          <w:szCs w:val="18"/>
          <w:bdr w:val="none" w:sz="0" w:space="0" w:color="auto" w:frame="1"/>
        </w:rPr>
        <w:t>day</w:t>
      </w:r>
      <w:commentRangeEnd w:id="221"/>
      <w:r w:rsidR="001E2D07">
        <w:rPr>
          <w:rStyle w:val="CommentReference"/>
        </w:rPr>
        <w:commentReference w:id="221"/>
      </w:r>
      <w:r>
        <w:rPr>
          <w:rStyle w:val="mo"/>
          <w:rFonts w:ascii="MathJax_Main" w:hAnsi="MathJax_Main"/>
          <w:color w:val="333333"/>
          <w:sz w:val="25"/>
          <w:szCs w:val="25"/>
          <w:bdr w:val="none" w:sz="0" w:space="0" w:color="auto" w:frame="1"/>
        </w:rPr>
        <w:t>−</w:t>
      </w:r>
      <w:r w:rsidR="00E5306E">
        <w:rPr>
          <w:rStyle w:val="mn"/>
          <w:rFonts w:ascii="MathJax_Main" w:hAnsi="MathJax_Main"/>
          <w:color w:val="333333"/>
          <w:sz w:val="25"/>
          <w:szCs w:val="25"/>
          <w:bdr w:val="none" w:sz="0" w:space="0" w:color="auto" w:frame="1"/>
        </w:rPr>
        <w:t>18</w:t>
      </w:r>
      <w:r w:rsidR="00E5306E">
        <w:rPr>
          <w:rStyle w:val="mn"/>
          <w:rFonts w:ascii="MathJax_Main" w:hAnsi="MathJax_Main"/>
          <w:color w:val="333333"/>
          <w:sz w:val="25"/>
          <w:szCs w:val="25"/>
          <w:bdr w:val="none" w:sz="0" w:space="0" w:color="auto" w:frame="1"/>
          <w:vertAlign w:val="superscript"/>
        </w:rPr>
        <w:t>o</w:t>
      </w:r>
      <w:r w:rsidR="00E5306E">
        <w:rPr>
          <w:rStyle w:val="mn"/>
          <w:rFonts w:ascii="MathJax_Main" w:hAnsi="MathJax_Main"/>
          <w:color w:val="333333"/>
          <w:sz w:val="25"/>
          <w:szCs w:val="25"/>
          <w:bdr w:val="none" w:sz="0" w:space="0" w:color="auto" w:frame="1"/>
        </w:rPr>
        <w:t>C</w:t>
      </w:r>
      <w:r>
        <w:rPr>
          <w:rStyle w:val="mo"/>
          <w:rFonts w:ascii="MathJax_Main" w:hAnsi="MathJax_Main"/>
          <w:color w:val="333333"/>
          <w:sz w:val="25"/>
          <w:szCs w:val="25"/>
          <w:bdr w:val="none" w:sz="0" w:space="0" w:color="auto" w:frame="1"/>
        </w:rPr>
        <w:t>)</w:t>
      </w:r>
      <w:r w:rsidR="00E5306E">
        <w:rPr>
          <w:rStyle w:val="mo"/>
          <w:rFonts w:ascii="MathJax_Main" w:hAnsi="MathJax_Main"/>
          <w:color w:val="333333"/>
          <w:sz w:val="25"/>
          <w:szCs w:val="25"/>
          <w:bdr w:val="none" w:sz="0" w:space="0" w:color="auto" w:frame="1"/>
        </w:rPr>
        <w:t xml:space="preserve"> </w:t>
      </w:r>
      <w:r>
        <w:rPr>
          <w:rFonts w:ascii="Source Sans Pro" w:hAnsi="Source Sans Pro"/>
          <w:color w:val="333333"/>
          <w:sz w:val="23"/>
          <w:szCs w:val="23"/>
        </w:rPr>
        <w:t>across all days where temperature is greater than 18.</w:t>
      </w:r>
      <w:r w:rsidR="00E5306E">
        <w:rPr>
          <w:rFonts w:ascii="Source Sans Pro" w:hAnsi="Source Sans Pro"/>
          <w:color w:val="333333"/>
          <w:sz w:val="23"/>
          <w:szCs w:val="23"/>
        </w:rPr>
        <w:t xml:space="preserve"> </w:t>
      </w:r>
      <w:r>
        <w:rPr>
          <w:rFonts w:ascii="Source Sans Pro" w:hAnsi="Source Sans Pro"/>
          <w:color w:val="333333"/>
          <w:sz w:val="23"/>
          <w:szCs w:val="23"/>
        </w:rPr>
        <w:t>Annual HDD and CDD are the sum of their respective monthly values.</w:t>
      </w:r>
    </w:p>
    <w:p w14:paraId="35F96D43" w14:textId="77777777" w:rsidR="00E5306E"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BE2A2CE" w14:textId="2B88AA3F" w:rsidR="008532DB"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Pr>
          <w:rFonts w:ascii="Source Sans Pro" w:hAnsi="Source Sans Pro"/>
          <w:color w:val="333333"/>
          <w:sz w:val="23"/>
          <w:szCs w:val="23"/>
        </w:rPr>
        <w:t>Tethys uses HDD, CDD, and </w:t>
      </w:r>
      <w:r>
        <w:rPr>
          <w:rStyle w:val="mi"/>
          <w:rFonts w:ascii="MathJax_Math-italic" w:hAnsi="MathJax_Math-italic"/>
          <w:color w:val="333333"/>
          <w:sz w:val="25"/>
          <w:szCs w:val="25"/>
          <w:bdr w:val="none" w:sz="0" w:space="0" w:color="auto" w:frame="1"/>
        </w:rPr>
        <w:t>p</w:t>
      </w:r>
      <w:r>
        <w:rPr>
          <w:rStyle w:val="mjxassistivemathml"/>
          <w:rFonts w:ascii="Source Sans Pro" w:hAnsi="Source Sans Pro"/>
          <w:color w:val="333333"/>
          <w:sz w:val="23"/>
          <w:szCs w:val="23"/>
          <w:bdr w:val="none" w:sz="0" w:space="0" w:color="auto" w:frame="1"/>
        </w:rPr>
        <w:t>p</w:t>
      </w:r>
      <w:r>
        <w:rPr>
          <w:rFonts w:ascii="Source Sans Pro" w:hAnsi="Source Sans Pro"/>
          <w:color w:val="333333"/>
          <w:sz w:val="23"/>
          <w:szCs w:val="23"/>
        </w:rPr>
        <w:t> values for each cell from the nearest available year in the input files listed at the end of this subsection, which is 2010 for this data set.</w:t>
      </w:r>
    </w:p>
    <w:p w14:paraId="34F80921" w14:textId="77777777" w:rsidR="00E5306E"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9B8F77D" w14:textId="3A34CE77" w:rsidR="00E5306E"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B51BE">
        <w:rPr>
          <w:rFonts w:ascii="Source Sans Pro" w:hAnsi="Source Sans Pro"/>
          <w:color w:val="333333"/>
          <w:sz w:val="23"/>
          <w:szCs w:val="23"/>
        </w:rPr>
        <w:t>The formula is modified for cells with low annual HDD or CDD as described in Huang et al., 201</w:t>
      </w:r>
      <w:r w:rsidR="007B51BE" w:rsidRPr="007B51BE">
        <w:rPr>
          <w:rFonts w:ascii="Source Sans Pro" w:hAnsi="Source Sans Pro"/>
          <w:color w:val="333333"/>
          <w:sz w:val="23"/>
          <w:szCs w:val="23"/>
        </w:rPr>
        <w:t>8</w:t>
      </w:r>
      <w:r w:rsidR="007B51BE" w:rsidRPr="007B51BE">
        <w:rPr>
          <w:rFonts w:ascii="Source Sans Pro" w:hAnsi="Source Sans Pro"/>
          <w:color w:val="333333"/>
          <w:sz w:val="23"/>
          <w:szCs w:val="23"/>
        </w:rPr>
        <w:fldChar w:fldCharType="begin"/>
      </w:r>
      <w:r w:rsidR="007B51BE" w:rsidRPr="007B51BE">
        <w:rPr>
          <w:rFonts w:ascii="Source Sans Pro" w:hAnsi="Source Sans Pro"/>
          <w:color w:val="333333"/>
          <w:sz w:val="23"/>
          <w:szCs w:val="23"/>
        </w:rPr>
        <w:instrText xml:space="preserve"> ADDIN ZOTERO_ITEM CSL_CITATION {"citationID":"WVLtcvvA","properties":{"formattedCitation":"\\super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7B51BE" w:rsidRPr="007B51BE">
        <w:rPr>
          <w:rFonts w:ascii="Cambria Math" w:hAnsi="Cambria Math" w:cs="Cambria Math"/>
          <w:color w:val="333333"/>
          <w:sz w:val="23"/>
          <w:szCs w:val="23"/>
        </w:rPr>
        <w:instrText>∘</w:instrText>
      </w:r>
      <w:r w:rsidR="007B51BE" w:rsidRPr="007B51BE">
        <w:rPr>
          <w:rFonts w:ascii="Source Sans Pro" w:hAnsi="Source Sans Pro"/>
          <w:color w:val="333333"/>
          <w:sz w:val="23"/>
          <w:szCs w:val="23"/>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B51BE">
        <w:rPr>
          <w:rFonts w:ascii="Source Sans Pro" w:hAnsi="Source Sans Pro"/>
          <w:color w:val="333333"/>
          <w:sz w:val="23"/>
          <w:szCs w:val="23"/>
        </w:rPr>
        <w:fldChar w:fldCharType="separate"/>
      </w:r>
      <w:r w:rsidR="007B51BE" w:rsidRPr="007B51BE">
        <w:rPr>
          <w:rFonts w:ascii="Source Sans Pro" w:hAnsi="Source Sans Pro"/>
          <w:sz w:val="23"/>
          <w:szCs w:val="24"/>
          <w:vertAlign w:val="superscript"/>
        </w:rPr>
        <w:t>20</w:t>
      </w:r>
      <w:r w:rsidR="007B51BE" w:rsidRPr="007B51BE">
        <w:rPr>
          <w:rFonts w:ascii="Source Sans Pro" w:hAnsi="Source Sans Pro"/>
          <w:color w:val="333333"/>
          <w:sz w:val="23"/>
          <w:szCs w:val="23"/>
        </w:rPr>
        <w:fldChar w:fldCharType="end"/>
      </w:r>
      <w:r w:rsidRPr="007B51BE">
        <w:rPr>
          <w:rFonts w:ascii="Source Sans Pro" w:hAnsi="Source Sans Pro"/>
          <w:color w:val="333333"/>
          <w:sz w:val="23"/>
          <w:szCs w:val="23"/>
        </w:rPr>
        <w:t>, since these may not</w:t>
      </w:r>
      <w:r>
        <w:rPr>
          <w:rFonts w:ascii="Source Sans Pro" w:hAnsi="Source Sans Pro"/>
          <w:color w:val="333333"/>
          <w:sz w:val="23"/>
          <w:szCs w:val="23"/>
        </w:rPr>
        <w:t xml:space="preserve"> have heating or cooling services despite nonzero values of </w:t>
      </w:r>
      <m:oMath>
        <m:sSub>
          <m:sSubPr>
            <m:ctrlPr>
              <w:rPr>
                <w:rFonts w:ascii="Cambria Math" w:hAnsi="Cambria Math"/>
                <w:i/>
              </w:rPr>
            </m:ctrlPr>
          </m:sSubPr>
          <m:e>
            <m:r>
              <w:rPr>
                <w:rFonts w:ascii="Cambria Math" w:hAnsi="Cambria Math"/>
              </w:rPr>
              <m:t>ρ</m:t>
            </m:r>
          </m:e>
          <m:sub>
            <m:r>
              <w:rPr>
                <w:rFonts w:ascii="Cambria Math" w:hAnsi="Cambria Math"/>
              </w:rPr>
              <m:t>h</m:t>
            </m:r>
          </m:sub>
        </m:sSub>
      </m:oMath>
      <w:r w:rsidR="008C45BB">
        <w:rPr>
          <w:rFonts w:ascii="Source Sans Pro" w:hAnsi="Source Sans Pro"/>
        </w:rPr>
        <w:t xml:space="preserve"> or </w:t>
      </w:r>
      <m:oMath>
        <m:sSub>
          <m:sSubPr>
            <m:ctrlPr>
              <w:rPr>
                <w:rFonts w:ascii="Cambria Math" w:hAnsi="Cambria Math"/>
                <w:i/>
              </w:rPr>
            </m:ctrlPr>
          </m:sSubPr>
          <m:e>
            <m:r>
              <w:rPr>
                <w:rFonts w:ascii="Cambria Math" w:hAnsi="Cambria Math"/>
              </w:rPr>
              <m:t>ρ</m:t>
            </m:r>
          </m:e>
          <m:sub>
            <m:r>
              <w:rPr>
                <w:rFonts w:ascii="Cambria Math" w:hAnsi="Cambria Math"/>
              </w:rPr>
              <m:t>c</m:t>
            </m:r>
          </m:sub>
        </m:sSub>
      </m:oMath>
      <w:r>
        <w:rPr>
          <w:rFonts w:ascii="Source Sans Pro" w:hAnsi="Source Sans Pro"/>
          <w:color w:val="333333"/>
          <w:sz w:val="23"/>
          <w:szCs w:val="23"/>
        </w:rPr>
        <w:t xml:space="preserve">. </w:t>
      </w:r>
    </w:p>
    <w:p w14:paraId="53376492" w14:textId="77777777" w:rsidR="00E5306E"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708C9BF7" w14:textId="782EA746" w:rsidR="008532DB"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Pr>
          <w:rFonts w:ascii="Source Sans Pro" w:hAnsi="Source Sans Pro"/>
          <w:color w:val="333333"/>
          <w:sz w:val="23"/>
          <w:szCs w:val="23"/>
        </w:rPr>
        <w:t>When </w:t>
      </w:r>
      <m:oMath>
        <m:sSub>
          <m:sSubPr>
            <m:ctrlPr>
              <w:rPr>
                <w:rFonts w:ascii="Cambria Math" w:hAnsi="Cambria Math"/>
                <w:i/>
              </w:rPr>
            </m:ctrlPr>
          </m:sSubPr>
          <m:e>
            <m:r>
              <w:rPr>
                <w:rFonts w:ascii="Cambria Math" w:hAnsi="Cambria Math"/>
              </w:rPr>
              <m:t>HDD</m:t>
            </m:r>
          </m:e>
          <m:sub>
            <m:r>
              <w:rPr>
                <w:rFonts w:ascii="Cambria Math" w:hAnsi="Cambria Math"/>
              </w:rPr>
              <m:t>year</m:t>
            </m:r>
          </m:sub>
        </m:sSub>
        <m:r>
          <w:rPr>
            <w:rFonts w:ascii="Cambria Math" w:hAnsi="Cambria Math"/>
          </w:rPr>
          <m:t>&lt;650</m:t>
        </m:r>
      </m:oMath>
      <w:r>
        <w:rPr>
          <w:rFonts w:ascii="Source Sans Pro" w:hAnsi="Source Sans Pro"/>
          <w:color w:val="333333"/>
          <w:sz w:val="23"/>
          <w:szCs w:val="23"/>
        </w:rPr>
        <w:t xml:space="preserve">, </w:t>
      </w:r>
      <w:r w:rsidR="00224CD0">
        <w:rPr>
          <w:rFonts w:ascii="Source Sans Pro" w:hAnsi="Source Sans Pro"/>
          <w:color w:val="333333"/>
          <w:sz w:val="23"/>
          <w:szCs w:val="23"/>
        </w:rPr>
        <w:t>t</w:t>
      </w:r>
      <w:r>
        <w:rPr>
          <w:rFonts w:ascii="Source Sans Pro" w:hAnsi="Source Sans Pro"/>
          <w:color w:val="333333"/>
          <w:sz w:val="23"/>
          <w:szCs w:val="23"/>
        </w:rPr>
        <w:t xml:space="preserve">he </w:t>
      </w:r>
      <m:oMath>
        <m:r>
          <w:rPr>
            <w:rFonts w:ascii="Cambria Math" w:hAnsi="Cambria Math"/>
          </w:rPr>
          <m:t>HDD</m:t>
        </m:r>
      </m:oMath>
      <w:r w:rsidR="00224CD0">
        <w:rPr>
          <w:rFonts w:ascii="Source Sans Pro" w:hAnsi="Source Sans Pro"/>
          <w:color w:val="333333"/>
          <w:sz w:val="23"/>
          <w:szCs w:val="23"/>
        </w:rPr>
        <w:t xml:space="preserve"> </w:t>
      </w:r>
      <w:r>
        <w:rPr>
          <w:rFonts w:ascii="Source Sans Pro" w:hAnsi="Source Sans Pro"/>
          <w:color w:val="333333"/>
          <w:sz w:val="23"/>
          <w:szCs w:val="23"/>
        </w:rPr>
        <w:t>term is removed and </w:t>
      </w:r>
      <m:oMath>
        <m:sSub>
          <m:sSubPr>
            <m:ctrlPr>
              <w:rPr>
                <w:rFonts w:ascii="Cambria Math" w:hAnsi="Cambria Math"/>
                <w:i/>
              </w:rPr>
            </m:ctrlPr>
          </m:sSubPr>
          <m:e>
            <m:r>
              <w:rPr>
                <w:rFonts w:ascii="Cambria Math" w:hAnsi="Cambria Math"/>
              </w:rPr>
              <m:t>ρ</m:t>
            </m:r>
          </m:e>
          <m:sub>
            <m:r>
              <w:rPr>
                <w:rFonts w:ascii="Cambria Math" w:hAnsi="Cambria Math"/>
              </w:rPr>
              <m:t>h</m:t>
            </m:r>
          </m:sub>
        </m:sSub>
      </m:oMath>
      <w:r>
        <w:rPr>
          <w:rFonts w:ascii="Source Sans Pro" w:hAnsi="Source Sans Pro"/>
          <w:color w:val="333333"/>
          <w:sz w:val="23"/>
          <w:szCs w:val="23"/>
        </w:rPr>
        <w:t> is reallocated to the cooling proportion, giving</w:t>
      </w:r>
      <w:r w:rsidR="00E5306E">
        <w:rPr>
          <w:rFonts w:ascii="Source Sans Pro" w:hAnsi="Source Sans Pro"/>
          <w:color w:val="333333"/>
          <w:sz w:val="23"/>
          <w:szCs w:val="23"/>
        </w:rPr>
        <w:t>:</w:t>
      </w:r>
    </w:p>
    <w:p w14:paraId="7A936A52" w14:textId="77777777" w:rsidR="00E5306E"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224CD0" w:rsidRPr="00A11308" w14:paraId="7C032A4C" w14:textId="77777777" w:rsidTr="00EC3E7B">
        <w:tc>
          <w:tcPr>
            <w:tcW w:w="236" w:type="dxa"/>
          </w:tcPr>
          <w:p w14:paraId="7BDCAC9F" w14:textId="77777777" w:rsidR="00224CD0" w:rsidRPr="00A11308" w:rsidRDefault="00224CD0" w:rsidP="00EC3E7B">
            <w:pPr>
              <w:pStyle w:val="Equation"/>
            </w:pPr>
          </w:p>
        </w:tc>
        <w:tc>
          <w:tcPr>
            <w:tcW w:w="6982" w:type="dxa"/>
          </w:tcPr>
          <w:p w14:paraId="5BD7495E" w14:textId="6C392E3C" w:rsidR="00224CD0" w:rsidRPr="00F11496" w:rsidRDefault="00B059B3" w:rsidP="00EC3E7B">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h</m:t>
                                        </m:r>
                                      </m:sub>
                                    </m:sSub>
                                    <m:r>
                                      <w:rPr>
                                        <w:rFonts w:ascii="Cambria Math" w:hAnsi="Cambria Math"/>
                                      </w:rPr>
                                      <m:t>+ρ</m:t>
                                    </m:r>
                                  </m:e>
                                  <m:sub>
                                    <m:r>
                                      <w:rPr>
                                        <w:rFonts w:ascii="Cambria Math" w:hAnsi="Cambria Math"/>
                                      </w:rPr>
                                      <m:t>c</m:t>
                                    </m:r>
                                  </m:sub>
                                </m:sSub>
                              </m:e>
                            </m:d>
                            <m:f>
                              <m:fPr>
                                <m:ctrlPr>
                                  <w:rPr>
                                    <w:rFonts w:ascii="Cambria Math" w:hAnsi="Cambria Math"/>
                                    <w:i/>
                                  </w:rPr>
                                </m:ctrlPr>
                              </m:fPr>
                              <m:num>
                                <m:sSub>
                                  <m:sSubPr>
                                    <m:ctrlPr>
                                      <w:rPr>
                                        <w:rFonts w:ascii="Cambria Math" w:hAnsi="Cambria Math"/>
                                        <w:i/>
                                      </w:rPr>
                                    </m:ctrlPr>
                                  </m:sSubPr>
                                  <m:e>
                                    <m:r>
                                      <w:rPr>
                                        <w:rFonts w:ascii="Cambria Math" w:hAnsi="Cambria Math"/>
                                      </w:rPr>
                                      <m:t>CDD</m:t>
                                    </m:r>
                                  </m:e>
                                  <m:sub>
                                    <m:r>
                                      <w:rPr>
                                        <w:rFonts w:ascii="Cambria Math" w:hAnsi="Cambria Math"/>
                                      </w:rPr>
                                      <m:t>month</m:t>
                                    </m:r>
                                  </m:sub>
                                </m:sSub>
                              </m:num>
                              <m:den>
                                <m:sSub>
                                  <m:sSubPr>
                                    <m:ctrlPr>
                                      <w:rPr>
                                        <w:rFonts w:ascii="Cambria Math" w:hAnsi="Cambria Math"/>
                                        <w:i/>
                                      </w:rPr>
                                    </m:ctrlPr>
                                  </m:sSubPr>
                                  <m:e>
                                    <m:r>
                                      <w:rPr>
                                        <w:rFonts w:ascii="Cambria Math" w:hAnsi="Cambria Math"/>
                                      </w:rPr>
                                      <m:t>CDD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6D2693DB" w14:textId="423FA99C" w:rsidR="00224CD0" w:rsidRPr="00A11308" w:rsidRDefault="00224CD0"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18</w:t>
            </w:r>
            <w:r w:rsidRPr="00A11308">
              <w:rPr>
                <w:color w:val="1F497D" w:themeColor="text2"/>
              </w:rPr>
              <w:fldChar w:fldCharType="end"/>
            </w:r>
            <w:r w:rsidRPr="00A11308">
              <w:rPr>
                <w:color w:val="1F497D" w:themeColor="text2"/>
              </w:rPr>
              <w:t>)</w:t>
            </w:r>
          </w:p>
        </w:tc>
      </w:tr>
    </w:tbl>
    <w:p w14:paraId="207A9BA0" w14:textId="3AF1F682" w:rsidR="00224CD0" w:rsidRDefault="00224CD0" w:rsidP="00224CD0">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A11308" w14:paraId="5020BC51" w14:textId="77777777" w:rsidTr="00EC3E7B">
        <w:tc>
          <w:tcPr>
            <w:tcW w:w="236" w:type="dxa"/>
          </w:tcPr>
          <w:p w14:paraId="550D3A3D" w14:textId="77777777" w:rsidR="008F636B" w:rsidRPr="00A11308" w:rsidRDefault="008F636B" w:rsidP="00EC3E7B">
            <w:pPr>
              <w:pStyle w:val="Equation"/>
            </w:pPr>
          </w:p>
        </w:tc>
        <w:tc>
          <w:tcPr>
            <w:tcW w:w="6982" w:type="dxa"/>
          </w:tcPr>
          <w:p w14:paraId="77801F82" w14:textId="08E468B4" w:rsidR="008F636B" w:rsidRPr="00F11496" w:rsidRDefault="00B059B3" w:rsidP="00EC3E7B">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h</m:t>
                                        </m:r>
                                      </m:sub>
                                    </m:sSub>
                                    <m:r>
                                      <w:rPr>
                                        <w:rFonts w:ascii="Cambria Math" w:hAnsi="Cambria Math"/>
                                      </w:rPr>
                                      <m:t>+ρ</m:t>
                                    </m:r>
                                  </m:e>
                                  <m:sub>
                                    <m:r>
                                      <w:rPr>
                                        <w:rFonts w:ascii="Cambria Math" w:hAnsi="Cambria Math"/>
                                      </w:rPr>
                                      <m:t>c</m:t>
                                    </m:r>
                                  </m:sub>
                                </m:sSub>
                              </m:e>
                            </m:d>
                            <m:f>
                              <m:fPr>
                                <m:ctrlPr>
                                  <w:rPr>
                                    <w:rFonts w:ascii="Cambria Math" w:hAnsi="Cambria Math"/>
                                    <w:i/>
                                  </w:rPr>
                                </m:ctrlPr>
                              </m:fPr>
                              <m:num>
                                <m:sSub>
                                  <m:sSubPr>
                                    <m:ctrlPr>
                                      <w:rPr>
                                        <w:rFonts w:ascii="Cambria Math" w:hAnsi="Cambria Math"/>
                                        <w:i/>
                                      </w:rPr>
                                    </m:ctrlPr>
                                  </m:sSubPr>
                                  <m:e>
                                    <m:r>
                                      <w:rPr>
                                        <w:rFonts w:ascii="Cambria Math" w:hAnsi="Cambria Math"/>
                                      </w:rPr>
                                      <m:t>CDD</m:t>
                                    </m:r>
                                  </m:e>
                                  <m:sub>
                                    <m:r>
                                      <w:rPr>
                                        <w:rFonts w:ascii="Cambria Math" w:hAnsi="Cambria Math"/>
                                      </w:rPr>
                                      <m:t>month</m:t>
                                    </m:r>
                                  </m:sub>
                                </m:sSub>
                              </m:num>
                              <m:den>
                                <m:sSub>
                                  <m:sSubPr>
                                    <m:ctrlPr>
                                      <w:rPr>
                                        <w:rFonts w:ascii="Cambria Math" w:hAnsi="Cambria Math"/>
                                        <w:i/>
                                      </w:rPr>
                                    </m:ctrlPr>
                                  </m:sSubPr>
                                  <m:e>
                                    <m:r>
                                      <w:rPr>
                                        <w:rFonts w:ascii="Cambria Math" w:hAnsi="Cambria Math"/>
                                      </w:rPr>
                                      <m:t>CDD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0945A6E8" w14:textId="1FEB9DC5" w:rsidR="008F636B" w:rsidRPr="00A11308" w:rsidRDefault="008F636B"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19</w:t>
            </w:r>
            <w:r w:rsidRPr="00A11308">
              <w:rPr>
                <w:color w:val="1F497D" w:themeColor="text2"/>
              </w:rPr>
              <w:fldChar w:fldCharType="end"/>
            </w:r>
            <w:r w:rsidRPr="00A11308">
              <w:rPr>
                <w:color w:val="1F497D" w:themeColor="text2"/>
              </w:rPr>
              <w:t>)</w:t>
            </w:r>
          </w:p>
        </w:tc>
      </w:tr>
    </w:tbl>
    <w:p w14:paraId="6F8AAC9F" w14:textId="36D04643" w:rsidR="008F636B" w:rsidRDefault="008F636B" w:rsidP="00224CD0">
      <w:pPr>
        <w:pStyle w:val="wherestatement"/>
        <w:spacing w:before="240"/>
      </w:pPr>
    </w:p>
    <w:p w14:paraId="73468FD3" w14:textId="77777777" w:rsidR="00E5306E" w:rsidRDefault="00E5306E" w:rsidP="008F636B">
      <w:pPr>
        <w:rPr>
          <w:rFonts w:ascii="Times New Roman" w:hAnsi="Times New Roman"/>
          <w:sz w:val="24"/>
          <w:szCs w:val="24"/>
        </w:rPr>
      </w:pPr>
    </w:p>
    <w:p w14:paraId="66B427C2" w14:textId="357762DD" w:rsidR="00224CD0" w:rsidRDefault="00224CD0" w:rsidP="00224CD0">
      <w:pPr>
        <w:pStyle w:val="NormalWeb"/>
        <w:shd w:val="clear" w:color="auto" w:fill="FFFFFF"/>
        <w:spacing w:before="0" w:beforeAutospacing="0" w:after="0" w:afterAutospacing="0"/>
        <w:rPr>
          <w:rFonts w:ascii="Source Sans Pro" w:hAnsi="Source Sans Pro"/>
          <w:color w:val="333333"/>
          <w:sz w:val="23"/>
          <w:szCs w:val="23"/>
        </w:rPr>
      </w:pPr>
      <w:r>
        <w:rPr>
          <w:rFonts w:ascii="Source Sans Pro" w:hAnsi="Source Sans Pro"/>
          <w:color w:val="333333"/>
          <w:sz w:val="23"/>
          <w:szCs w:val="23"/>
        </w:rPr>
        <w:t>When </w:t>
      </w:r>
      <m:oMath>
        <m:sSub>
          <m:sSubPr>
            <m:ctrlPr>
              <w:rPr>
                <w:rFonts w:ascii="Cambria Math" w:hAnsi="Cambria Math"/>
                <w:i/>
              </w:rPr>
            </m:ctrlPr>
          </m:sSubPr>
          <m:e>
            <m:r>
              <w:rPr>
                <w:rFonts w:ascii="Cambria Math" w:hAnsi="Cambria Math"/>
              </w:rPr>
              <m:t>CDD</m:t>
            </m:r>
          </m:e>
          <m:sub>
            <m:r>
              <w:rPr>
                <w:rFonts w:ascii="Cambria Math" w:hAnsi="Cambria Math"/>
              </w:rPr>
              <m:t>year</m:t>
            </m:r>
          </m:sub>
        </m:sSub>
        <m:r>
          <w:rPr>
            <w:rFonts w:ascii="Cambria Math" w:hAnsi="Cambria Math"/>
          </w:rPr>
          <m:t>&lt;450</m:t>
        </m:r>
      </m:oMath>
      <w:r>
        <w:rPr>
          <w:rFonts w:ascii="Source Sans Pro" w:hAnsi="Source Sans Pro"/>
          <w:color w:val="333333"/>
          <w:sz w:val="23"/>
          <w:szCs w:val="23"/>
        </w:rPr>
        <w:t xml:space="preserve">, the </w:t>
      </w:r>
      <m:oMath>
        <m:r>
          <w:rPr>
            <w:rFonts w:ascii="Cambria Math" w:hAnsi="Cambria Math"/>
          </w:rPr>
          <m:t>CDD</m:t>
        </m:r>
      </m:oMath>
      <w:r>
        <w:rPr>
          <w:rFonts w:ascii="Source Sans Pro" w:hAnsi="Source Sans Pro"/>
          <w:color w:val="333333"/>
          <w:sz w:val="23"/>
          <w:szCs w:val="23"/>
        </w:rPr>
        <w:t xml:space="preserve"> term is removed and </w:t>
      </w:r>
      <m:oMath>
        <m:sSub>
          <m:sSubPr>
            <m:ctrlPr>
              <w:rPr>
                <w:rFonts w:ascii="Cambria Math" w:hAnsi="Cambria Math"/>
                <w:i/>
              </w:rPr>
            </m:ctrlPr>
          </m:sSubPr>
          <m:e>
            <m:r>
              <w:rPr>
                <w:rFonts w:ascii="Cambria Math" w:hAnsi="Cambria Math"/>
              </w:rPr>
              <m:t>ρ</m:t>
            </m:r>
          </m:e>
          <m:sub>
            <m:r>
              <w:rPr>
                <w:rFonts w:ascii="Cambria Math" w:hAnsi="Cambria Math"/>
              </w:rPr>
              <m:t>c</m:t>
            </m:r>
          </m:sub>
        </m:sSub>
      </m:oMath>
      <w:r>
        <w:rPr>
          <w:rFonts w:ascii="Source Sans Pro" w:hAnsi="Source Sans Pro"/>
          <w:color w:val="333333"/>
          <w:sz w:val="23"/>
          <w:szCs w:val="23"/>
        </w:rPr>
        <w:t> is reallocated to the cooling proportion, giving:</w:t>
      </w:r>
    </w:p>
    <w:p w14:paraId="70AAD3ED" w14:textId="77777777" w:rsidR="00E5306E"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A11308" w14:paraId="25F375F6" w14:textId="77777777" w:rsidTr="00EC3E7B">
        <w:tc>
          <w:tcPr>
            <w:tcW w:w="236" w:type="dxa"/>
          </w:tcPr>
          <w:p w14:paraId="690F221A" w14:textId="77777777" w:rsidR="008F636B" w:rsidRPr="00A11308" w:rsidRDefault="008F636B" w:rsidP="00EC3E7B">
            <w:pPr>
              <w:pStyle w:val="Equation"/>
            </w:pPr>
          </w:p>
        </w:tc>
        <w:tc>
          <w:tcPr>
            <w:tcW w:w="6982" w:type="dxa"/>
          </w:tcPr>
          <w:p w14:paraId="049C3E74" w14:textId="409AEC4D" w:rsidR="008F636B" w:rsidRPr="00F11496" w:rsidRDefault="00B059B3" w:rsidP="00EC3E7B">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h</m:t>
                                        </m:r>
                                      </m:sub>
                                    </m:sSub>
                                    <m:r>
                                      <w:rPr>
                                        <w:rFonts w:ascii="Cambria Math" w:hAnsi="Cambria Math"/>
                                      </w:rPr>
                                      <m:t>+ρ</m:t>
                                    </m:r>
                                  </m:e>
                                  <m:sub>
                                    <m:r>
                                      <w:rPr>
                                        <w:rFonts w:ascii="Cambria Math" w:hAnsi="Cambria Math"/>
                                      </w:rPr>
                                      <m:t>c</m:t>
                                    </m:r>
                                  </m:sub>
                                </m:sSub>
                              </m:e>
                            </m:d>
                            <m:f>
                              <m:fPr>
                                <m:ctrlPr>
                                  <w:rPr>
                                    <w:rFonts w:ascii="Cambria Math" w:hAnsi="Cambria Math"/>
                                    <w:i/>
                                  </w:rPr>
                                </m:ctrlPr>
                              </m:fPr>
                              <m:num>
                                <m:sSub>
                                  <m:sSubPr>
                                    <m:ctrlPr>
                                      <w:rPr>
                                        <w:rFonts w:ascii="Cambria Math" w:hAnsi="Cambria Math"/>
                                        <w:i/>
                                      </w:rPr>
                                    </m:ctrlPr>
                                  </m:sSubPr>
                                  <m:e>
                                    <m:r>
                                      <w:rPr>
                                        <w:rFonts w:ascii="Cambria Math" w:hAnsi="Cambria Math"/>
                                      </w:rPr>
                                      <m:t>HDD</m:t>
                                    </m:r>
                                  </m:e>
                                  <m:sub>
                                    <m:r>
                                      <w:rPr>
                                        <w:rFonts w:ascii="Cambria Math" w:hAnsi="Cambria Math"/>
                                      </w:rPr>
                                      <m:t>month</m:t>
                                    </m:r>
                                  </m:sub>
                                </m:sSub>
                              </m:num>
                              <m:den>
                                <m:sSub>
                                  <m:sSubPr>
                                    <m:ctrlPr>
                                      <w:rPr>
                                        <w:rFonts w:ascii="Cambria Math" w:hAnsi="Cambria Math"/>
                                        <w:i/>
                                      </w:rPr>
                                    </m:ctrlPr>
                                  </m:sSubPr>
                                  <m:e>
                                    <m:r>
                                      <w:rPr>
                                        <w:rFonts w:ascii="Cambria Math" w:hAnsi="Cambria Math"/>
                                      </w:rPr>
                                      <m:t>HDD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7914970B" w14:textId="00D8AEE8" w:rsidR="008F636B" w:rsidRPr="00A11308" w:rsidRDefault="008F636B"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20</w:t>
            </w:r>
            <w:r w:rsidRPr="00A11308">
              <w:rPr>
                <w:color w:val="1F497D" w:themeColor="text2"/>
              </w:rPr>
              <w:fldChar w:fldCharType="end"/>
            </w:r>
            <w:r w:rsidRPr="00A11308">
              <w:rPr>
                <w:color w:val="1F497D" w:themeColor="text2"/>
              </w:rPr>
              <w:t>)</w:t>
            </w:r>
          </w:p>
        </w:tc>
      </w:tr>
    </w:tbl>
    <w:p w14:paraId="080126AD" w14:textId="77777777" w:rsidR="008F636B" w:rsidRDefault="008F636B" w:rsidP="008F636B">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A11308" w14:paraId="310BA8A0" w14:textId="77777777" w:rsidTr="00EC3E7B">
        <w:tc>
          <w:tcPr>
            <w:tcW w:w="236" w:type="dxa"/>
          </w:tcPr>
          <w:p w14:paraId="2F357930" w14:textId="77777777" w:rsidR="008F636B" w:rsidRPr="00A11308" w:rsidRDefault="008F636B" w:rsidP="00EC3E7B">
            <w:pPr>
              <w:pStyle w:val="Equation"/>
            </w:pPr>
          </w:p>
        </w:tc>
        <w:tc>
          <w:tcPr>
            <w:tcW w:w="6982" w:type="dxa"/>
          </w:tcPr>
          <w:p w14:paraId="31770513" w14:textId="0DEDE1ED" w:rsidR="008F636B" w:rsidRPr="00F11496" w:rsidRDefault="00B059B3" w:rsidP="00EC3E7B">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h</m:t>
                                        </m:r>
                                      </m:sub>
                                    </m:sSub>
                                    <m:r>
                                      <w:rPr>
                                        <w:rFonts w:ascii="Cambria Math" w:hAnsi="Cambria Math"/>
                                      </w:rPr>
                                      <m:t>+ρ</m:t>
                                    </m:r>
                                  </m:e>
                                  <m:sub>
                                    <m:r>
                                      <w:rPr>
                                        <w:rFonts w:ascii="Cambria Math" w:hAnsi="Cambria Math"/>
                                      </w:rPr>
                                      <m:t>c</m:t>
                                    </m:r>
                                  </m:sub>
                                </m:sSub>
                              </m:e>
                            </m:d>
                            <m:f>
                              <m:fPr>
                                <m:ctrlPr>
                                  <w:rPr>
                                    <w:rFonts w:ascii="Cambria Math" w:hAnsi="Cambria Math"/>
                                    <w:i/>
                                  </w:rPr>
                                </m:ctrlPr>
                              </m:fPr>
                              <m:num>
                                <m:sSub>
                                  <m:sSubPr>
                                    <m:ctrlPr>
                                      <w:rPr>
                                        <w:rFonts w:ascii="Cambria Math" w:hAnsi="Cambria Math"/>
                                        <w:i/>
                                      </w:rPr>
                                    </m:ctrlPr>
                                  </m:sSubPr>
                                  <m:e>
                                    <m:r>
                                      <w:rPr>
                                        <w:rFonts w:ascii="Cambria Math" w:hAnsi="Cambria Math"/>
                                      </w:rPr>
                                      <m:t>HDD</m:t>
                                    </m:r>
                                  </m:e>
                                  <m:sub>
                                    <m:r>
                                      <w:rPr>
                                        <w:rFonts w:ascii="Cambria Math" w:hAnsi="Cambria Math"/>
                                      </w:rPr>
                                      <m:t>month</m:t>
                                    </m:r>
                                  </m:sub>
                                </m:sSub>
                              </m:num>
                              <m:den>
                                <m:sSub>
                                  <m:sSubPr>
                                    <m:ctrlPr>
                                      <w:rPr>
                                        <w:rFonts w:ascii="Cambria Math" w:hAnsi="Cambria Math"/>
                                        <w:i/>
                                      </w:rPr>
                                    </m:ctrlPr>
                                  </m:sSubPr>
                                  <m:e>
                                    <m:r>
                                      <w:rPr>
                                        <w:rFonts w:ascii="Cambria Math" w:hAnsi="Cambria Math"/>
                                      </w:rPr>
                                      <m:t>HDD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3E0A6D30" w14:textId="7CD45E16" w:rsidR="008F636B" w:rsidRPr="00A11308" w:rsidRDefault="008F636B"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21</w:t>
            </w:r>
            <w:r w:rsidRPr="00A11308">
              <w:rPr>
                <w:color w:val="1F497D" w:themeColor="text2"/>
              </w:rPr>
              <w:fldChar w:fldCharType="end"/>
            </w:r>
            <w:r w:rsidRPr="00A11308">
              <w:rPr>
                <w:color w:val="1F497D" w:themeColor="text2"/>
              </w:rPr>
              <w:t>)</w:t>
            </w:r>
          </w:p>
        </w:tc>
      </w:tr>
    </w:tbl>
    <w:p w14:paraId="2750C1F7" w14:textId="77777777" w:rsidR="008F636B" w:rsidRDefault="008F636B" w:rsidP="008F636B">
      <w:pPr>
        <w:pStyle w:val="wherestatement"/>
        <w:spacing w:before="240"/>
      </w:pPr>
    </w:p>
    <w:p w14:paraId="1DB6B4CA" w14:textId="0BB15F91" w:rsidR="008532DB" w:rsidRDefault="008532DB" w:rsidP="008532DB">
      <w:pPr>
        <w:pStyle w:val="NormalWeb"/>
        <w:shd w:val="clear" w:color="auto" w:fill="FFFFFF"/>
        <w:spacing w:before="0" w:beforeAutospacing="0" w:after="158" w:afterAutospacing="0"/>
        <w:rPr>
          <w:rFonts w:ascii="Source Sans Pro" w:hAnsi="Source Sans Pro"/>
          <w:color w:val="333333"/>
          <w:sz w:val="23"/>
          <w:szCs w:val="23"/>
        </w:rPr>
      </w:pPr>
      <w:r>
        <w:rPr>
          <w:rFonts w:ascii="Source Sans Pro" w:hAnsi="Source Sans Pro"/>
          <w:color w:val="333333"/>
          <w:sz w:val="23"/>
          <w:szCs w:val="23"/>
        </w:rPr>
        <w:t>When annual</w:t>
      </w:r>
      <w:r w:rsidR="00224CD0">
        <w:rPr>
          <w:rFonts w:ascii="Source Sans Pro" w:hAnsi="Source Sans Pro"/>
          <w:color w:val="333333"/>
          <w:sz w:val="23"/>
          <w:szCs w:val="23"/>
        </w:rPr>
        <w:t xml:space="preserve"> </w:t>
      </w:r>
      <m:oMath>
        <m:r>
          <w:rPr>
            <w:rFonts w:ascii="Cambria Math" w:hAnsi="Cambria Math"/>
          </w:rPr>
          <m:t>HDD</m:t>
        </m:r>
      </m:oMath>
      <w:r>
        <w:rPr>
          <w:rFonts w:ascii="Source Sans Pro" w:hAnsi="Source Sans Pro"/>
          <w:color w:val="333333"/>
          <w:sz w:val="23"/>
          <w:szCs w:val="23"/>
        </w:rPr>
        <w:t xml:space="preserve"> </w:t>
      </w:r>
      <w:r w:rsidR="00224CD0">
        <w:rPr>
          <w:rFonts w:ascii="Source Sans Pro" w:hAnsi="Source Sans Pro"/>
          <w:color w:val="333333"/>
          <w:sz w:val="23"/>
          <w:szCs w:val="23"/>
        </w:rPr>
        <w:t xml:space="preserve">and </w:t>
      </w:r>
      <m:oMath>
        <m:r>
          <w:rPr>
            <w:rFonts w:ascii="Cambria Math" w:hAnsi="Cambria Math"/>
          </w:rPr>
          <m:t>CDD</m:t>
        </m:r>
      </m:oMath>
      <w:r>
        <w:rPr>
          <w:rFonts w:ascii="Source Sans Pro" w:hAnsi="Source Sans Pro"/>
          <w:color w:val="333333"/>
          <w:sz w:val="23"/>
          <w:szCs w:val="23"/>
        </w:rPr>
        <w:t xml:space="preserve"> are both below their respective thresholds, all sources of monthly variation </w:t>
      </w:r>
      <w:proofErr w:type="gramStart"/>
      <w:r>
        <w:rPr>
          <w:rFonts w:ascii="Source Sans Pro" w:hAnsi="Source Sans Pro"/>
          <w:color w:val="333333"/>
          <w:sz w:val="23"/>
          <w:szCs w:val="23"/>
        </w:rPr>
        <w:t>vanish</w:t>
      </w:r>
      <w:proofErr w:type="gramEnd"/>
      <w:r>
        <w:rPr>
          <w:rFonts w:ascii="Source Sans Pro" w:hAnsi="Source Sans Pro"/>
          <w:color w:val="333333"/>
          <w:sz w:val="23"/>
          <w:szCs w:val="23"/>
        </w:rPr>
        <w:t xml:space="preserve"> and the formula reduces to</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A11308" w14:paraId="3E74497A" w14:textId="77777777" w:rsidTr="00EC3E7B">
        <w:tc>
          <w:tcPr>
            <w:tcW w:w="236" w:type="dxa"/>
          </w:tcPr>
          <w:p w14:paraId="3C0CBAC5" w14:textId="77777777" w:rsidR="008F636B" w:rsidRPr="00A11308" w:rsidRDefault="008F636B" w:rsidP="00EC3E7B">
            <w:pPr>
              <w:pStyle w:val="Equation"/>
            </w:pPr>
          </w:p>
        </w:tc>
        <w:tc>
          <w:tcPr>
            <w:tcW w:w="6982" w:type="dxa"/>
          </w:tcPr>
          <w:p w14:paraId="4F65E0FF" w14:textId="522CF8E1" w:rsidR="008F636B" w:rsidRPr="00F11496" w:rsidRDefault="00B059B3" w:rsidP="00EC3E7B">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withdrawal</m:t>
                        </m:r>
                      </m:e>
                      <m:sub>
                        <m:r>
                          <w:rPr>
                            <w:rFonts w:ascii="Cambria Math" w:hAnsi="Cambria Math"/>
                          </w:rPr>
                          <m:t>year</m:t>
                        </m:r>
                      </m:sub>
                    </m:sSub>
                  </m:num>
                  <m:den>
                    <m:r>
                      <w:rPr>
                        <w:rFonts w:ascii="Cambria Math" w:hAnsi="Cambria Math"/>
                      </w:rPr>
                      <m:t>12</m:t>
                    </m:r>
                  </m:den>
                </m:f>
              </m:oMath>
            </m:oMathPara>
          </w:p>
        </w:tc>
        <w:tc>
          <w:tcPr>
            <w:tcW w:w="1345" w:type="dxa"/>
          </w:tcPr>
          <w:p w14:paraId="127570C7" w14:textId="0DF5788E" w:rsidR="008F636B" w:rsidRPr="00A11308" w:rsidRDefault="008F636B"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22</w:t>
            </w:r>
            <w:r w:rsidRPr="00A11308">
              <w:rPr>
                <w:color w:val="1F497D" w:themeColor="text2"/>
              </w:rPr>
              <w:fldChar w:fldCharType="end"/>
            </w:r>
            <w:r w:rsidRPr="00A11308">
              <w:rPr>
                <w:color w:val="1F497D" w:themeColor="text2"/>
              </w:rPr>
              <w:t>)</w:t>
            </w:r>
          </w:p>
        </w:tc>
      </w:tr>
    </w:tbl>
    <w:p w14:paraId="0E33963B" w14:textId="77777777" w:rsidR="008F636B" w:rsidRDefault="008F636B" w:rsidP="008F636B">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A11308" w14:paraId="786604A5" w14:textId="77777777" w:rsidTr="00EC3E7B">
        <w:tc>
          <w:tcPr>
            <w:tcW w:w="236" w:type="dxa"/>
          </w:tcPr>
          <w:p w14:paraId="6C16FECB" w14:textId="77777777" w:rsidR="008F636B" w:rsidRPr="00A11308" w:rsidRDefault="008F636B" w:rsidP="00EC3E7B">
            <w:pPr>
              <w:pStyle w:val="Equation"/>
            </w:pPr>
          </w:p>
        </w:tc>
        <w:tc>
          <w:tcPr>
            <w:tcW w:w="6982" w:type="dxa"/>
          </w:tcPr>
          <w:p w14:paraId="493995C6" w14:textId="10EFBE08" w:rsidR="008F636B" w:rsidRPr="00F11496" w:rsidRDefault="00B059B3" w:rsidP="00EC3E7B">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consumption</m:t>
                        </m:r>
                      </m:e>
                      <m:sub>
                        <m:r>
                          <w:rPr>
                            <w:rFonts w:ascii="Cambria Math" w:hAnsi="Cambria Math"/>
                          </w:rPr>
                          <m:t>year</m:t>
                        </m:r>
                      </m:sub>
                    </m:sSub>
                  </m:num>
                  <m:den>
                    <m:r>
                      <w:rPr>
                        <w:rFonts w:ascii="Cambria Math" w:hAnsi="Cambria Math"/>
                      </w:rPr>
                      <m:t>12</m:t>
                    </m:r>
                  </m:den>
                </m:f>
              </m:oMath>
            </m:oMathPara>
          </w:p>
        </w:tc>
        <w:tc>
          <w:tcPr>
            <w:tcW w:w="1345" w:type="dxa"/>
          </w:tcPr>
          <w:p w14:paraId="4133B9A7" w14:textId="7C383E8F" w:rsidR="008F636B" w:rsidRPr="00A11308" w:rsidRDefault="008F636B"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23</w:t>
            </w:r>
            <w:r w:rsidRPr="00A11308">
              <w:rPr>
                <w:color w:val="1F497D" w:themeColor="text2"/>
              </w:rPr>
              <w:fldChar w:fldCharType="end"/>
            </w:r>
            <w:r w:rsidRPr="00A11308">
              <w:rPr>
                <w:color w:val="1F497D" w:themeColor="text2"/>
              </w:rPr>
              <w:t>)</w:t>
            </w:r>
          </w:p>
        </w:tc>
      </w:tr>
    </w:tbl>
    <w:p w14:paraId="1DDB81A5" w14:textId="77777777" w:rsidR="008532DB" w:rsidRDefault="008532DB" w:rsidP="008532DB">
      <w:pPr>
        <w:pStyle w:val="NormalWeb"/>
        <w:shd w:val="clear" w:color="auto" w:fill="FFFFFF"/>
        <w:spacing w:before="0" w:beforeAutospacing="0" w:after="158" w:afterAutospacing="0"/>
        <w:rPr>
          <w:b/>
          <w:bCs/>
        </w:rPr>
      </w:pPr>
    </w:p>
    <w:p w14:paraId="19546925" w14:textId="0E095B5F" w:rsidR="00BE61A7" w:rsidRDefault="00BE61A7" w:rsidP="00566B03">
      <w:pPr>
        <w:shd w:val="clear" w:color="auto" w:fill="FFFFFF"/>
        <w:jc w:val="left"/>
        <w:rPr>
          <w:b/>
          <w:bCs/>
        </w:rPr>
      </w:pPr>
      <w:r>
        <w:rPr>
          <w:b/>
          <w:bCs/>
        </w:rPr>
        <w:t>Temporal</w:t>
      </w:r>
      <w:r w:rsidRPr="009D1940">
        <w:rPr>
          <w:b/>
          <w:bCs/>
        </w:rPr>
        <w:t xml:space="preserve"> Downscaling </w:t>
      </w:r>
      <w:r>
        <w:rPr>
          <w:b/>
          <w:bCs/>
        </w:rPr>
        <w:t>– Livestock, Manufacturing and Mining</w:t>
      </w:r>
      <w:r w:rsidRPr="009D1940">
        <w:rPr>
          <w:b/>
          <w:bCs/>
        </w:rPr>
        <w:t>:</w:t>
      </w:r>
    </w:p>
    <w:p w14:paraId="76679806" w14:textId="77777777" w:rsidR="00B96C0C" w:rsidRPr="00B96C0C" w:rsidRDefault="00B96C0C" w:rsidP="00566B03">
      <w:pPr>
        <w:shd w:val="clear" w:color="auto" w:fill="FFFFFF"/>
        <w:jc w:val="left"/>
        <w:rPr>
          <w:rFonts w:ascii="Source Sans Pro" w:hAnsi="Source Sans Pro"/>
          <w:color w:val="333333"/>
          <w:sz w:val="23"/>
          <w:szCs w:val="23"/>
          <w:lang w:val="en-US" w:eastAsia="en-US"/>
        </w:rPr>
      </w:pPr>
      <w:r w:rsidRPr="00B96C0C">
        <w:rPr>
          <w:rFonts w:ascii="Source Sans Pro" w:hAnsi="Source Sans Pro"/>
          <w:color w:val="333333"/>
          <w:sz w:val="23"/>
          <w:szCs w:val="23"/>
          <w:lang w:val="en-US" w:eastAsia="en-US"/>
        </w:rPr>
        <w:t>For livestock, manufacturing, and mining, a uniform distribution is applied. The withdrawal or consumption for the year is divided between months according to the number of days.</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A11308" w14:paraId="7E2024B6" w14:textId="77777777" w:rsidTr="005D629B">
        <w:tc>
          <w:tcPr>
            <w:tcW w:w="236" w:type="dxa"/>
          </w:tcPr>
          <w:p w14:paraId="6B6A0336" w14:textId="77777777" w:rsidR="00B96C0C" w:rsidRPr="00A11308" w:rsidRDefault="00B96C0C" w:rsidP="005D629B">
            <w:pPr>
              <w:pStyle w:val="Equation"/>
            </w:pPr>
          </w:p>
        </w:tc>
        <w:tc>
          <w:tcPr>
            <w:tcW w:w="6982" w:type="dxa"/>
          </w:tcPr>
          <w:p w14:paraId="5D0A247A" w14:textId="07238877" w:rsidR="00B96C0C" w:rsidRPr="00F11496" w:rsidRDefault="00B059B3" w:rsidP="005D629B">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year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days</m:t>
                        </m:r>
                      </m:e>
                      <m:sub>
                        <m:r>
                          <w:rPr>
                            <w:rFonts w:ascii="Cambria Math" w:hAnsi="Cambria Math"/>
                          </w:rPr>
                          <m:t>month</m:t>
                        </m:r>
                      </m:sub>
                    </m:sSub>
                  </m:num>
                  <m:den>
                    <m:sSub>
                      <m:sSubPr>
                        <m:ctrlPr>
                          <w:rPr>
                            <w:rFonts w:ascii="Cambria Math" w:hAnsi="Cambria Math"/>
                            <w:i/>
                          </w:rPr>
                        </m:ctrlPr>
                      </m:sSubPr>
                      <m:e>
                        <m:r>
                          <w:rPr>
                            <w:rFonts w:ascii="Cambria Math" w:hAnsi="Cambria Math"/>
                          </w:rPr>
                          <m:t>days</m:t>
                        </m:r>
                      </m:e>
                      <m:sub>
                        <m:r>
                          <w:rPr>
                            <w:rFonts w:ascii="Cambria Math" w:hAnsi="Cambria Math"/>
                          </w:rPr>
                          <m:t>year</m:t>
                        </m:r>
                      </m:sub>
                    </m:sSub>
                  </m:den>
                </m:f>
              </m:oMath>
            </m:oMathPara>
          </w:p>
        </w:tc>
        <w:tc>
          <w:tcPr>
            <w:tcW w:w="1345" w:type="dxa"/>
          </w:tcPr>
          <w:p w14:paraId="692651E1" w14:textId="7A34C039" w:rsidR="00B96C0C" w:rsidRPr="00A11308" w:rsidRDefault="00B96C0C" w:rsidP="005D629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24</w:t>
            </w:r>
            <w:r w:rsidRPr="00A11308">
              <w:rPr>
                <w:color w:val="1F497D" w:themeColor="text2"/>
              </w:rPr>
              <w:fldChar w:fldCharType="end"/>
            </w:r>
            <w:r w:rsidRPr="00A11308">
              <w:rPr>
                <w:color w:val="1F497D" w:themeColor="text2"/>
              </w:rPr>
              <w:t>)</w:t>
            </w:r>
          </w:p>
        </w:tc>
      </w:tr>
    </w:tbl>
    <w:p w14:paraId="322D639D" w14:textId="77777777" w:rsidR="00B96C0C" w:rsidRDefault="00B96C0C" w:rsidP="00B96C0C">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A11308" w14:paraId="3326AB9A" w14:textId="77777777" w:rsidTr="005D629B">
        <w:tc>
          <w:tcPr>
            <w:tcW w:w="236" w:type="dxa"/>
          </w:tcPr>
          <w:p w14:paraId="12533D81" w14:textId="77777777" w:rsidR="00B96C0C" w:rsidRPr="00A11308" w:rsidRDefault="00B96C0C" w:rsidP="005D629B">
            <w:pPr>
              <w:pStyle w:val="Equation"/>
            </w:pPr>
          </w:p>
        </w:tc>
        <w:tc>
          <w:tcPr>
            <w:tcW w:w="6982" w:type="dxa"/>
          </w:tcPr>
          <w:p w14:paraId="1E6B2B92" w14:textId="3EC8814D" w:rsidR="00B96C0C" w:rsidRPr="00F11496" w:rsidRDefault="00B059B3" w:rsidP="005D629B">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year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days</m:t>
                        </m:r>
                      </m:e>
                      <m:sub>
                        <m:r>
                          <w:rPr>
                            <w:rFonts w:ascii="Cambria Math" w:hAnsi="Cambria Math"/>
                          </w:rPr>
                          <m:t>month</m:t>
                        </m:r>
                      </m:sub>
                    </m:sSub>
                  </m:num>
                  <m:den>
                    <m:sSub>
                      <m:sSubPr>
                        <m:ctrlPr>
                          <w:rPr>
                            <w:rFonts w:ascii="Cambria Math" w:hAnsi="Cambria Math"/>
                            <w:i/>
                          </w:rPr>
                        </m:ctrlPr>
                      </m:sSubPr>
                      <m:e>
                        <m:r>
                          <w:rPr>
                            <w:rFonts w:ascii="Cambria Math" w:hAnsi="Cambria Math"/>
                          </w:rPr>
                          <m:t>days</m:t>
                        </m:r>
                      </m:e>
                      <m:sub>
                        <m:r>
                          <w:rPr>
                            <w:rFonts w:ascii="Cambria Math" w:hAnsi="Cambria Math"/>
                          </w:rPr>
                          <m:t>year</m:t>
                        </m:r>
                      </m:sub>
                    </m:sSub>
                  </m:den>
                </m:f>
              </m:oMath>
            </m:oMathPara>
          </w:p>
        </w:tc>
        <w:tc>
          <w:tcPr>
            <w:tcW w:w="1345" w:type="dxa"/>
          </w:tcPr>
          <w:p w14:paraId="1073523D" w14:textId="10F51050" w:rsidR="00B96C0C" w:rsidRPr="00A11308" w:rsidRDefault="00B96C0C" w:rsidP="005D629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25</w:t>
            </w:r>
            <w:r w:rsidRPr="00A11308">
              <w:rPr>
                <w:color w:val="1F497D" w:themeColor="text2"/>
              </w:rPr>
              <w:fldChar w:fldCharType="end"/>
            </w:r>
            <w:r w:rsidRPr="00A11308">
              <w:rPr>
                <w:color w:val="1F497D" w:themeColor="text2"/>
              </w:rPr>
              <w:t>)</w:t>
            </w:r>
          </w:p>
        </w:tc>
      </w:tr>
    </w:tbl>
    <w:p w14:paraId="019EAD48" w14:textId="6BD6D419" w:rsidR="00BE61A7" w:rsidRDefault="00BE61A7" w:rsidP="00BE61A7">
      <w:pPr>
        <w:shd w:val="clear" w:color="auto" w:fill="FFFFFF"/>
        <w:spacing w:after="158"/>
        <w:jc w:val="left"/>
        <w:rPr>
          <w:b/>
          <w:bCs/>
        </w:rPr>
      </w:pPr>
    </w:p>
    <w:p w14:paraId="525C9E03" w14:textId="6D295593" w:rsidR="00BE61A7" w:rsidRDefault="00BE61A7" w:rsidP="00566B03">
      <w:pPr>
        <w:shd w:val="clear" w:color="auto" w:fill="FFFFFF"/>
        <w:jc w:val="left"/>
        <w:rPr>
          <w:b/>
          <w:bCs/>
        </w:rPr>
      </w:pPr>
      <w:r>
        <w:rPr>
          <w:b/>
          <w:bCs/>
        </w:rPr>
        <w:t>Temporal</w:t>
      </w:r>
      <w:r w:rsidRPr="009D1940">
        <w:rPr>
          <w:b/>
          <w:bCs/>
        </w:rPr>
        <w:t xml:space="preserve"> Downscaling </w:t>
      </w:r>
      <w:r>
        <w:rPr>
          <w:b/>
          <w:bCs/>
        </w:rPr>
        <w:t>– Irrigation</w:t>
      </w:r>
      <w:r w:rsidRPr="009D1940">
        <w:rPr>
          <w:b/>
          <w:bCs/>
        </w:rPr>
        <w:t>:</w:t>
      </w:r>
    </w:p>
    <w:p w14:paraId="5D42B01B" w14:textId="2A33206F" w:rsidR="00A32B07" w:rsidRDefault="00B96C0C" w:rsidP="00566B03">
      <w:pPr>
        <w:shd w:val="clear" w:color="auto" w:fill="FFFFFF"/>
        <w:jc w:val="left"/>
        <w:rPr>
          <w:rFonts w:asciiTheme="minorHAnsi" w:hAnsiTheme="minorHAnsi" w:cstheme="minorHAnsi"/>
          <w:color w:val="333333"/>
          <w:lang w:val="en-US" w:eastAsia="en-US"/>
        </w:rPr>
      </w:pPr>
      <w:r w:rsidRPr="00B96C0C">
        <w:rPr>
          <w:rFonts w:asciiTheme="minorHAnsi" w:hAnsiTheme="minorHAnsi" w:cstheme="minorHAnsi"/>
          <w:color w:val="333333"/>
          <w:lang w:val="en-US" w:eastAsia="en-US"/>
        </w:rPr>
        <w:t xml:space="preserve">Temporal downscaling for irrigation water withdrawal and consumption is based on weighted </w:t>
      </w:r>
      <w:r w:rsidRPr="0091313B">
        <w:rPr>
          <w:rFonts w:asciiTheme="minorHAnsi" w:hAnsiTheme="minorHAnsi" w:cstheme="minorHAnsi"/>
          <w:color w:val="333333"/>
          <w:lang w:val="en-US" w:eastAsia="en-US"/>
        </w:rPr>
        <w:t xml:space="preserve">irrigation profiles for each of the 235 basins. </w:t>
      </w:r>
      <w:r w:rsidR="00C677DA" w:rsidRPr="0091313B">
        <w:rPr>
          <w:rFonts w:asciiTheme="minorHAnsi" w:hAnsiTheme="minorHAnsi" w:cstheme="minorHAnsi"/>
          <w:color w:val="333333"/>
          <w:lang w:val="en-US" w:eastAsia="en-US"/>
        </w:rPr>
        <w:t>Gridded m</w:t>
      </w:r>
      <w:r w:rsidRPr="0091313B">
        <w:rPr>
          <w:rFonts w:asciiTheme="minorHAnsi" w:hAnsiTheme="minorHAnsi" w:cstheme="minorHAnsi"/>
          <w:color w:val="333333"/>
          <w:lang w:val="en-US" w:eastAsia="en-US"/>
        </w:rPr>
        <w:t>onthly irrigation withdrawal values from the PCR-GLOBWB global hydrological</w:t>
      </w:r>
      <w:r w:rsidR="0091313B" w:rsidRPr="0091313B">
        <w:rPr>
          <w:rFonts w:asciiTheme="minorHAnsi" w:hAnsiTheme="minorHAnsi" w:cstheme="minorHAnsi"/>
          <w:color w:val="333333"/>
          <w:lang w:val="en-US" w:eastAsia="en-US"/>
        </w:rPr>
        <w:t xml:space="preserve"> (from Huang et al. 2018</w:t>
      </w:r>
      <w:r w:rsidR="0091313B" w:rsidRPr="0091313B">
        <w:rPr>
          <w:rFonts w:asciiTheme="minorHAnsi" w:hAnsiTheme="minorHAnsi" w:cstheme="minorHAnsi"/>
          <w:color w:val="333333"/>
          <w:lang w:val="en-US" w:eastAsia="en-US"/>
        </w:rPr>
        <w:fldChar w:fldCharType="begin"/>
      </w:r>
      <w:r w:rsidR="0091313B" w:rsidRPr="0091313B">
        <w:rPr>
          <w:rFonts w:asciiTheme="minorHAnsi" w:hAnsiTheme="minorHAnsi" w:cstheme="minorHAnsi"/>
          <w:color w:val="333333"/>
          <w:lang w:val="en-US" w:eastAsia="en-US"/>
        </w:rPr>
        <w:instrText xml:space="preserve"> ADDIN ZOTERO_ITEM CSL_CITATION {"citationID":"GuNvGmdf","properties":{"formattedCitation":"\\super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91313B" w:rsidRPr="0091313B">
        <w:rPr>
          <w:rFonts w:ascii="Cambria Math" w:hAnsi="Cambria Math" w:cs="Cambria Math"/>
          <w:color w:val="333333"/>
          <w:lang w:val="en-US" w:eastAsia="en-US"/>
        </w:rPr>
        <w:instrText>∘</w:instrText>
      </w:r>
      <w:r w:rsidR="0091313B" w:rsidRPr="0091313B">
        <w:rPr>
          <w:rFonts w:asciiTheme="minorHAnsi" w:hAnsiTheme="minorHAnsi" w:cstheme="minorHAnsi"/>
          <w:color w:val="333333"/>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91313B">
        <w:rPr>
          <w:rFonts w:asciiTheme="minorHAnsi" w:hAnsiTheme="minorHAnsi" w:cstheme="minorHAnsi"/>
          <w:color w:val="333333"/>
          <w:lang w:val="en-US" w:eastAsia="en-US"/>
        </w:rPr>
        <w:fldChar w:fldCharType="separate"/>
      </w:r>
      <w:r w:rsidR="0091313B" w:rsidRPr="0091313B">
        <w:rPr>
          <w:rFonts w:cs="Calibri"/>
          <w:szCs w:val="24"/>
          <w:vertAlign w:val="superscript"/>
        </w:rPr>
        <w:t>20</w:t>
      </w:r>
      <w:r w:rsidR="0091313B" w:rsidRPr="0091313B">
        <w:rPr>
          <w:rFonts w:asciiTheme="minorHAnsi" w:hAnsiTheme="minorHAnsi" w:cstheme="minorHAnsi"/>
          <w:color w:val="333333"/>
          <w:lang w:val="en-US" w:eastAsia="en-US"/>
        </w:rPr>
        <w:fldChar w:fldCharType="end"/>
      </w:r>
      <w:r w:rsidR="0091313B" w:rsidRPr="0091313B">
        <w:rPr>
          <w:rFonts w:asciiTheme="minorHAnsi" w:hAnsiTheme="minorHAnsi" w:cstheme="minorHAnsi"/>
          <w:color w:val="333333"/>
          <w:lang w:val="en-US" w:eastAsia="en-US"/>
        </w:rPr>
        <w:t>, original data from ISIMIP</w:t>
      </w:r>
      <w:r w:rsidR="0091313B" w:rsidRPr="0091313B">
        <w:rPr>
          <w:rFonts w:asciiTheme="minorHAnsi" w:hAnsiTheme="minorHAnsi" w:cstheme="minorHAnsi"/>
          <w:color w:val="333333"/>
          <w:lang w:val="en-US" w:eastAsia="en-US"/>
        </w:rPr>
        <w:fldChar w:fldCharType="begin"/>
      </w:r>
      <w:r w:rsidR="0091313B" w:rsidRPr="0091313B">
        <w:rPr>
          <w:rFonts w:asciiTheme="minorHAnsi" w:hAnsiTheme="minorHAnsi" w:cstheme="minorHAnsi"/>
          <w:color w:val="333333"/>
          <w:lang w:val="en-US" w:eastAsia="en-US"/>
        </w:rPr>
        <w:instrText xml:space="preserve"> ADDIN ZOTERO_ITEM CSL_CITATION {"citationID":"3weUs7D4","properties":{"formattedCitation":"\\super 33\\nosupersub{}","plainCitation":"33","noteIndex":0},"citationItems":[{"id":222,"uris":["http://zotero.org/users/2476381/items/6ZHP3TX2"],"itemData":{"id":222,"type":"article-journal","abstract":"The Inter-Sectoral Impact Model Intercomparison Project offers a framework to compare climate impact projections in different sectors and at different scales. Consistent climate and socio-economic input data provide the basis for a cross-sectoral integration of impact projections. The project is designed to enable quantitative synthesis of climate change impacts at different levels of global warming. This report briefly outlines the objectives and framework of the first, fast-tracked phase of Inter-Sectoral Impact Model Intercomparison Project, based on global impact models, and provides an overview of the participating models, input data, and scenario set-up.","container-title":"Proceedings of the National Academy of Sciences","DOI":"10.1073/pnas.1312330110","ISSN":"0027-8424, 1091-6490","issue":"9","journalAbbreviation":"PNAS","language":"en","note":"PMID: 24344316","page":"3228-3232","source":"www.pnas.org","title":"The Inter-Sectoral Impact Model Intercomparison Project (ISI–MIP): Project framework","title-short":"The Inter-Sectoral Impact Model Intercomparison Project (ISI–MIP)","volume":"111","author":[{"family":"Warszawski","given":"Lila"},{"family":"Frieler","given":"Katja"},{"family":"Huber","given":"Veronika"},{"family":"Piontek","given":"Franziska"},{"family":"Serdeczny","given":"Olivia"},{"family":"Schewe","given":"Jacob"}],"issued":{"date-parts":[["2014",3,4]]}}}],"schema":"https://github.com/citation-style-language/schema/raw/master/csl-citation.json"} </w:instrText>
      </w:r>
      <w:r w:rsidR="0091313B" w:rsidRPr="0091313B">
        <w:rPr>
          <w:rFonts w:asciiTheme="minorHAnsi" w:hAnsiTheme="minorHAnsi" w:cstheme="minorHAnsi"/>
          <w:color w:val="333333"/>
          <w:lang w:val="en-US" w:eastAsia="en-US"/>
        </w:rPr>
        <w:fldChar w:fldCharType="separate"/>
      </w:r>
      <w:r w:rsidR="0091313B" w:rsidRPr="0091313B">
        <w:rPr>
          <w:rFonts w:cs="Calibri"/>
          <w:szCs w:val="24"/>
          <w:vertAlign w:val="superscript"/>
        </w:rPr>
        <w:t>33</w:t>
      </w:r>
      <w:r w:rsidR="0091313B" w:rsidRPr="0091313B">
        <w:rPr>
          <w:rFonts w:asciiTheme="minorHAnsi" w:hAnsiTheme="minorHAnsi" w:cstheme="minorHAnsi"/>
          <w:color w:val="333333"/>
          <w:lang w:val="en-US" w:eastAsia="en-US"/>
        </w:rPr>
        <w:fldChar w:fldCharType="end"/>
      </w:r>
      <w:r w:rsidR="0091313B" w:rsidRPr="0091313B">
        <w:rPr>
          <w:rFonts w:asciiTheme="minorHAnsi" w:hAnsiTheme="minorHAnsi" w:cstheme="minorHAnsi"/>
          <w:color w:val="333333"/>
          <w:lang w:val="en-US" w:eastAsia="en-US"/>
        </w:rPr>
        <w:t>)</w:t>
      </w:r>
      <w:r w:rsidRPr="0091313B">
        <w:rPr>
          <w:rFonts w:asciiTheme="minorHAnsi" w:hAnsiTheme="minorHAnsi" w:cstheme="minorHAnsi"/>
          <w:color w:val="333333"/>
          <w:lang w:val="en-US" w:eastAsia="en-US"/>
        </w:rPr>
        <w:t xml:space="preserve"> model are averaged across the years 1971-2010, then aggregated to the basin scale. The monthly irrigation withdrawal percentages</w:t>
      </w:r>
      <w:r w:rsidRPr="00B96C0C">
        <w:rPr>
          <w:rFonts w:asciiTheme="minorHAnsi" w:hAnsiTheme="minorHAnsi" w:cstheme="minorHAnsi"/>
          <w:color w:val="333333"/>
          <w:lang w:val="en-US" w:eastAsia="en-US"/>
        </w:rPr>
        <w:t xml:space="preserve"> for a basin are applied to all crops in each of its cells:</w:t>
      </w:r>
    </w:p>
    <w:p w14:paraId="5E5A542D" w14:textId="77777777" w:rsidR="00A32B07" w:rsidRPr="00B96C0C" w:rsidRDefault="00A32B07" w:rsidP="00B96C0C">
      <w:pPr>
        <w:shd w:val="clear" w:color="auto" w:fill="FFFFFF"/>
        <w:spacing w:after="158"/>
        <w:jc w:val="left"/>
        <w:rPr>
          <w:rFonts w:asciiTheme="minorHAnsi" w:hAnsiTheme="minorHAnsi" w:cstheme="minorHAnsi"/>
          <w:color w:val="33333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A11308" w14:paraId="2148D280" w14:textId="77777777" w:rsidTr="005D629B">
        <w:tc>
          <w:tcPr>
            <w:tcW w:w="236" w:type="dxa"/>
          </w:tcPr>
          <w:p w14:paraId="3A4BFCBA" w14:textId="77777777" w:rsidR="00C677DA" w:rsidRPr="00A11308" w:rsidRDefault="00C677DA" w:rsidP="005D629B">
            <w:pPr>
              <w:pStyle w:val="Equation"/>
            </w:pPr>
          </w:p>
        </w:tc>
        <w:tc>
          <w:tcPr>
            <w:tcW w:w="6982" w:type="dxa"/>
          </w:tcPr>
          <w:p w14:paraId="102B3F1E" w14:textId="5AADEFD4" w:rsidR="00C677DA" w:rsidRPr="00F11496" w:rsidRDefault="00B059B3" w:rsidP="005D629B">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year</m:t>
                    </m:r>
                  </m:sub>
                </m:sSub>
                <m:r>
                  <w:rPr>
                    <w:rFonts w:ascii="Cambria Math" w:hAnsi="Cambria Math"/>
                  </w:rPr>
                  <m:t>×</m:t>
                </m:r>
                <m:sSub>
                  <m:sSubPr>
                    <m:ctrlPr>
                      <w:rPr>
                        <w:rFonts w:ascii="Cambria Math" w:hAnsi="Cambria Math"/>
                        <w:i/>
                      </w:rPr>
                    </m:ctrlPr>
                  </m:sSubPr>
                  <m:e>
                    <m:r>
                      <w:rPr>
                        <w:rFonts w:ascii="Cambria Math" w:hAnsi="Cambria Math"/>
                      </w:rPr>
                      <m:t>percent</m:t>
                    </m:r>
                  </m:e>
                  <m:sub>
                    <m:r>
                      <w:rPr>
                        <w:rFonts w:ascii="Cambria Math" w:hAnsi="Cambria Math"/>
                      </w:rPr>
                      <m:t>basin,month</m:t>
                    </m:r>
                  </m:sub>
                </m:sSub>
              </m:oMath>
            </m:oMathPara>
          </w:p>
        </w:tc>
        <w:tc>
          <w:tcPr>
            <w:tcW w:w="1345" w:type="dxa"/>
          </w:tcPr>
          <w:p w14:paraId="662129AE" w14:textId="18A1BE22" w:rsidR="00C677DA" w:rsidRPr="00A11308" w:rsidRDefault="00C677DA" w:rsidP="005D629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26</w:t>
            </w:r>
            <w:r w:rsidRPr="00A11308">
              <w:rPr>
                <w:color w:val="1F497D" w:themeColor="text2"/>
              </w:rPr>
              <w:fldChar w:fldCharType="end"/>
            </w:r>
            <w:r w:rsidRPr="00A11308">
              <w:rPr>
                <w:color w:val="1F497D" w:themeColor="text2"/>
              </w:rPr>
              <w:t>)</w:t>
            </w:r>
          </w:p>
        </w:tc>
      </w:tr>
    </w:tbl>
    <w:p w14:paraId="01C04D9F" w14:textId="77777777" w:rsidR="00C677DA" w:rsidRDefault="00C677DA" w:rsidP="00C677DA">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A11308" w14:paraId="08E2254B" w14:textId="77777777" w:rsidTr="005D629B">
        <w:tc>
          <w:tcPr>
            <w:tcW w:w="236" w:type="dxa"/>
          </w:tcPr>
          <w:p w14:paraId="6A604E8D" w14:textId="77777777" w:rsidR="00C677DA" w:rsidRPr="00A11308" w:rsidRDefault="00C677DA" w:rsidP="005D629B">
            <w:pPr>
              <w:pStyle w:val="Equation"/>
            </w:pPr>
          </w:p>
        </w:tc>
        <w:tc>
          <w:tcPr>
            <w:tcW w:w="6982" w:type="dxa"/>
          </w:tcPr>
          <w:p w14:paraId="0BB2624C" w14:textId="665D6265" w:rsidR="00C677DA" w:rsidRPr="00F11496" w:rsidRDefault="00B059B3" w:rsidP="005D629B">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year</m:t>
                    </m:r>
                  </m:sub>
                </m:sSub>
                <m:r>
                  <w:rPr>
                    <w:rFonts w:ascii="Cambria Math" w:hAnsi="Cambria Math"/>
                  </w:rPr>
                  <m:t>×</m:t>
                </m:r>
                <m:sSub>
                  <m:sSubPr>
                    <m:ctrlPr>
                      <w:rPr>
                        <w:rFonts w:ascii="Cambria Math" w:hAnsi="Cambria Math"/>
                        <w:i/>
                      </w:rPr>
                    </m:ctrlPr>
                  </m:sSubPr>
                  <m:e>
                    <m:r>
                      <w:rPr>
                        <w:rFonts w:ascii="Cambria Math" w:hAnsi="Cambria Math"/>
                      </w:rPr>
                      <m:t>percent</m:t>
                    </m:r>
                  </m:e>
                  <m:sub>
                    <m:r>
                      <w:rPr>
                        <w:rFonts w:ascii="Cambria Math" w:hAnsi="Cambria Math"/>
                      </w:rPr>
                      <m:t>basin,month</m:t>
                    </m:r>
                  </m:sub>
                </m:sSub>
              </m:oMath>
            </m:oMathPara>
          </w:p>
        </w:tc>
        <w:tc>
          <w:tcPr>
            <w:tcW w:w="1345" w:type="dxa"/>
          </w:tcPr>
          <w:p w14:paraId="5571C6BD" w14:textId="18AD5BA8" w:rsidR="00C677DA" w:rsidRPr="00A11308" w:rsidRDefault="00C677DA" w:rsidP="005D629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27</w:t>
            </w:r>
            <w:r w:rsidRPr="00A11308">
              <w:rPr>
                <w:color w:val="1F497D" w:themeColor="text2"/>
              </w:rPr>
              <w:fldChar w:fldCharType="end"/>
            </w:r>
            <w:r w:rsidRPr="00A11308">
              <w:rPr>
                <w:color w:val="1F497D" w:themeColor="text2"/>
              </w:rPr>
              <w:t>)</w:t>
            </w:r>
          </w:p>
        </w:tc>
      </w:tr>
    </w:tbl>
    <w:p w14:paraId="23FA9EAD" w14:textId="77777777" w:rsidR="00C677DA" w:rsidRDefault="00C677DA" w:rsidP="00B96C0C">
      <w:pPr>
        <w:shd w:val="clear" w:color="auto" w:fill="FFFFFF"/>
        <w:spacing w:after="158"/>
        <w:jc w:val="left"/>
        <w:rPr>
          <w:rFonts w:ascii="Source Sans Pro" w:hAnsi="Source Sans Pro"/>
          <w:color w:val="333333"/>
          <w:sz w:val="23"/>
          <w:szCs w:val="23"/>
          <w:lang w:eastAsia="en-US"/>
        </w:rPr>
      </w:pPr>
    </w:p>
    <w:p w14:paraId="2B93BA25" w14:textId="62BA2181" w:rsidR="00BE61A7" w:rsidRPr="00A32B07" w:rsidRDefault="00B96C0C" w:rsidP="00BE61A7">
      <w:pPr>
        <w:shd w:val="clear" w:color="auto" w:fill="FFFFFF"/>
        <w:spacing w:after="158"/>
        <w:jc w:val="left"/>
        <w:rPr>
          <w:rFonts w:asciiTheme="minorHAnsi" w:hAnsiTheme="minorHAnsi" w:cstheme="minorHAnsi"/>
          <w:b/>
          <w:bCs/>
          <w:lang w:val="en-US"/>
        </w:rPr>
      </w:pPr>
      <w:proofErr w:type="gramStart"/>
      <w:r w:rsidRPr="00B96C0C">
        <w:rPr>
          <w:rFonts w:asciiTheme="minorHAnsi" w:hAnsiTheme="minorHAnsi" w:cstheme="minorHAnsi"/>
          <w:color w:val="333333"/>
          <w:lang w:val="en-US" w:eastAsia="en-US"/>
        </w:rPr>
        <w:t>In the event that</w:t>
      </w:r>
      <w:proofErr w:type="gramEnd"/>
      <w:r w:rsidRPr="00B96C0C">
        <w:rPr>
          <w:rFonts w:asciiTheme="minorHAnsi" w:hAnsiTheme="minorHAnsi" w:cstheme="minorHAnsi"/>
          <w:color w:val="333333"/>
          <w:lang w:val="en-US" w:eastAsia="en-US"/>
        </w:rPr>
        <w:t xml:space="preserve"> the model has no monthly data for a basin with nonzero irrigation, the profile of the nearest available basin is used.</w:t>
      </w:r>
    </w:p>
    <w:p w14:paraId="28CD1503" w14:textId="77777777" w:rsidR="000A7394" w:rsidRPr="00BE61A7" w:rsidRDefault="000A7394" w:rsidP="000A7394"/>
    <w:p w14:paraId="5505F5B7" w14:textId="4E5F94B2" w:rsidR="00C44F10" w:rsidRDefault="000C0413" w:rsidP="00566B03">
      <w:pPr>
        <w:pStyle w:val="Heading3"/>
        <w:spacing w:before="0" w:after="0"/>
      </w:pPr>
      <w:r w:rsidRPr="0033109F">
        <w:t>Data Records</w:t>
      </w:r>
    </w:p>
    <w:p w14:paraId="48547353" w14:textId="6A424DB4" w:rsidR="004866DC" w:rsidRDefault="00C677DA" w:rsidP="00566B03">
      <w:r>
        <w:t xml:space="preserve">Data outputs from this experiment have been minted and are available </w:t>
      </w:r>
      <w:r w:rsidR="00A32B07">
        <w:t xml:space="preserve">in the repository indicated in </w:t>
      </w:r>
      <w:r w:rsidR="00A32B07">
        <w:fldChar w:fldCharType="begin"/>
      </w:r>
      <w:r w:rsidR="00A32B07">
        <w:instrText xml:space="preserve"> REF _Ref102552456 \h </w:instrText>
      </w:r>
      <w:r w:rsidR="00A32B07">
        <w:fldChar w:fldCharType="separate"/>
      </w:r>
      <w:r w:rsidR="00080F5D">
        <w:t xml:space="preserve">Table </w:t>
      </w:r>
      <w:r w:rsidR="00080F5D">
        <w:rPr>
          <w:noProof/>
        </w:rPr>
        <w:t>2</w:t>
      </w:r>
      <w:r w:rsidR="00A32B07">
        <w:fldChar w:fldCharType="end"/>
      </w:r>
      <w:r w:rsidR="00A32B07">
        <w:t xml:space="preserve">. A meta-repository with detailed information on the workflows to produce the data is also available and shown in </w:t>
      </w:r>
      <w:r w:rsidR="00A32B07">
        <w:fldChar w:fldCharType="begin"/>
      </w:r>
      <w:r w:rsidR="00A32B07">
        <w:instrText xml:space="preserve"> REF _Ref102552456 \h </w:instrText>
      </w:r>
      <w:r w:rsidR="00A32B07">
        <w:fldChar w:fldCharType="separate"/>
      </w:r>
      <w:r w:rsidR="00080F5D">
        <w:t xml:space="preserve">Table </w:t>
      </w:r>
      <w:r w:rsidR="00080F5D">
        <w:rPr>
          <w:noProof/>
        </w:rPr>
        <w:t>2</w:t>
      </w:r>
      <w:r w:rsidR="00A32B07">
        <w:fldChar w:fldCharType="end"/>
      </w:r>
      <w:r w:rsidR="00A32B07">
        <w:t>.</w:t>
      </w:r>
    </w:p>
    <w:p w14:paraId="2DE52148" w14:textId="6A6830F9" w:rsidR="00A32B07" w:rsidRDefault="00A32B07" w:rsidP="004E0C09"/>
    <w:p w14:paraId="6E43AFEE" w14:textId="1440241C" w:rsidR="00A32B07" w:rsidRDefault="00A32B07" w:rsidP="00A32B07">
      <w:pPr>
        <w:pStyle w:val="Caption"/>
        <w:keepNext/>
        <w:jc w:val="center"/>
      </w:pPr>
      <w:bookmarkStart w:id="222" w:name="_Ref102552456"/>
      <w:r>
        <w:t xml:space="preserve">Table </w:t>
      </w:r>
      <w:r w:rsidR="00B059B3">
        <w:fldChar w:fldCharType="begin"/>
      </w:r>
      <w:r w:rsidR="00B059B3">
        <w:instrText xml:space="preserve"> SEQ Table \* ARABIC </w:instrText>
      </w:r>
      <w:r w:rsidR="00B059B3">
        <w:fldChar w:fldCharType="separate"/>
      </w:r>
      <w:r w:rsidR="00080F5D">
        <w:rPr>
          <w:noProof/>
        </w:rPr>
        <w:t>2</w:t>
      </w:r>
      <w:r w:rsidR="00B059B3">
        <w:rPr>
          <w:noProof/>
        </w:rPr>
        <w:fldChar w:fldCharType="end"/>
      </w:r>
      <w:bookmarkEnd w:id="222"/>
      <w:r>
        <w:t xml:space="preserve"> Data records</w:t>
      </w:r>
    </w:p>
    <w:tbl>
      <w:tblPr>
        <w:tblStyle w:val="TableGrid"/>
        <w:tblW w:w="5000" w:type="pct"/>
        <w:tblLook w:val="04A0" w:firstRow="1" w:lastRow="0" w:firstColumn="1" w:lastColumn="0" w:noHBand="0" w:noVBand="1"/>
      </w:tblPr>
      <w:tblGrid>
        <w:gridCol w:w="1979"/>
        <w:gridCol w:w="2963"/>
        <w:gridCol w:w="3608"/>
      </w:tblGrid>
      <w:tr w:rsidR="00A32B07" w14:paraId="7573416E" w14:textId="77777777" w:rsidTr="00C44F10">
        <w:trPr>
          <w:trHeight w:val="538"/>
        </w:trPr>
        <w:tc>
          <w:tcPr>
            <w:tcW w:w="1157" w:type="pct"/>
            <w:shd w:val="clear" w:color="auto" w:fill="F2F2F2" w:themeFill="background1" w:themeFillShade="F2"/>
            <w:vAlign w:val="center"/>
          </w:tcPr>
          <w:p w14:paraId="0E28E00E" w14:textId="09BEB11A" w:rsidR="00A32B07" w:rsidRPr="00A32B07" w:rsidRDefault="00A32B07" w:rsidP="00A32B07">
            <w:pPr>
              <w:jc w:val="center"/>
              <w:rPr>
                <w:b/>
                <w:bCs/>
              </w:rPr>
            </w:pPr>
            <w:r w:rsidRPr="00A32B07">
              <w:rPr>
                <w:b/>
                <w:bCs/>
              </w:rPr>
              <w:t>Record</w:t>
            </w:r>
          </w:p>
        </w:tc>
        <w:tc>
          <w:tcPr>
            <w:tcW w:w="1733" w:type="pct"/>
            <w:shd w:val="clear" w:color="auto" w:fill="F2F2F2" w:themeFill="background1" w:themeFillShade="F2"/>
            <w:vAlign w:val="center"/>
          </w:tcPr>
          <w:p w14:paraId="51284177" w14:textId="20D84A82" w:rsidR="00A32B07" w:rsidRPr="00A32B07" w:rsidRDefault="00A32B07" w:rsidP="00A32B07">
            <w:pPr>
              <w:jc w:val="center"/>
              <w:rPr>
                <w:b/>
                <w:bCs/>
              </w:rPr>
            </w:pPr>
            <w:r w:rsidRPr="00A32B07">
              <w:rPr>
                <w:b/>
                <w:bCs/>
              </w:rPr>
              <w:t>Details</w:t>
            </w:r>
          </w:p>
        </w:tc>
        <w:tc>
          <w:tcPr>
            <w:tcW w:w="2110" w:type="pct"/>
            <w:shd w:val="clear" w:color="auto" w:fill="F2F2F2" w:themeFill="background1" w:themeFillShade="F2"/>
            <w:vAlign w:val="center"/>
          </w:tcPr>
          <w:p w14:paraId="10645DE8" w14:textId="59083E31" w:rsidR="00A32B07" w:rsidRPr="00A32B07" w:rsidRDefault="00A32B07" w:rsidP="00A32B07">
            <w:pPr>
              <w:jc w:val="center"/>
              <w:rPr>
                <w:b/>
                <w:bCs/>
              </w:rPr>
            </w:pPr>
            <w:r w:rsidRPr="00A32B07">
              <w:rPr>
                <w:b/>
                <w:bCs/>
              </w:rPr>
              <w:t>Location</w:t>
            </w:r>
          </w:p>
        </w:tc>
      </w:tr>
      <w:tr w:rsidR="00A32B07" w14:paraId="35A8374B" w14:textId="77777777" w:rsidTr="00A32B07">
        <w:trPr>
          <w:trHeight w:val="538"/>
        </w:trPr>
        <w:tc>
          <w:tcPr>
            <w:tcW w:w="1157" w:type="pct"/>
            <w:vAlign w:val="center"/>
          </w:tcPr>
          <w:p w14:paraId="61A202FC" w14:textId="77F81424" w:rsidR="00A32B07" w:rsidRDefault="00A32B07" w:rsidP="00A32B07">
            <w:pPr>
              <w:jc w:val="center"/>
            </w:pPr>
            <w:r>
              <w:t>Output Dataset</w:t>
            </w:r>
          </w:p>
        </w:tc>
        <w:tc>
          <w:tcPr>
            <w:tcW w:w="1733" w:type="pct"/>
            <w:vAlign w:val="center"/>
          </w:tcPr>
          <w:p w14:paraId="1F59584A" w14:textId="05F8449A" w:rsidR="00A32B07" w:rsidRDefault="00A32B07" w:rsidP="00A32B07">
            <w:pPr>
              <w:jc w:val="center"/>
            </w:pPr>
            <w:r>
              <w:t>Data outputs from experiment</w:t>
            </w:r>
          </w:p>
        </w:tc>
        <w:tc>
          <w:tcPr>
            <w:tcW w:w="2110" w:type="pct"/>
            <w:vAlign w:val="center"/>
          </w:tcPr>
          <w:p w14:paraId="419CC116" w14:textId="4660FB90" w:rsidR="00A32B07" w:rsidRDefault="00B059B3" w:rsidP="00A32B07">
            <w:pPr>
              <w:jc w:val="center"/>
            </w:pPr>
            <w:hyperlink r:id="rId17" w:history="1">
              <w:r w:rsidR="00A32B07" w:rsidRPr="00303AAB">
                <w:rPr>
                  <w:rStyle w:val="Hyperlink"/>
                </w:rPr>
                <w:t>https://doi.org/10.7910/DVN/VIQEAB</w:t>
              </w:r>
            </w:hyperlink>
            <w:r w:rsidR="00A32B07">
              <w:t xml:space="preserve"> </w:t>
            </w:r>
          </w:p>
        </w:tc>
      </w:tr>
      <w:tr w:rsidR="00A32B07" w14:paraId="61F502C4" w14:textId="77777777" w:rsidTr="00A32B07">
        <w:trPr>
          <w:trHeight w:val="538"/>
        </w:trPr>
        <w:tc>
          <w:tcPr>
            <w:tcW w:w="1157" w:type="pct"/>
            <w:vAlign w:val="center"/>
          </w:tcPr>
          <w:p w14:paraId="6E500FC3" w14:textId="77777777" w:rsidR="00A32B07" w:rsidRDefault="00A32B07" w:rsidP="00A32B07">
            <w:pPr>
              <w:jc w:val="center"/>
            </w:pPr>
            <w:r>
              <w:t xml:space="preserve">Supporting </w:t>
            </w:r>
          </w:p>
          <w:p w14:paraId="115E0AF8" w14:textId="72B6EA86" w:rsidR="00A32B07" w:rsidRDefault="00A32B07" w:rsidP="00A32B07">
            <w:pPr>
              <w:jc w:val="center"/>
            </w:pPr>
            <w:r>
              <w:t>Meta-repository</w:t>
            </w:r>
          </w:p>
        </w:tc>
        <w:tc>
          <w:tcPr>
            <w:tcW w:w="1733" w:type="pct"/>
            <w:vAlign w:val="center"/>
          </w:tcPr>
          <w:p w14:paraId="5FD793F3" w14:textId="15704F0D" w:rsidR="00A32B07" w:rsidRDefault="00A32B07" w:rsidP="00A32B07">
            <w:pPr>
              <w:jc w:val="center"/>
            </w:pPr>
            <w:r>
              <w:t>Meta-repository with detailed workflows for experiment</w:t>
            </w:r>
          </w:p>
        </w:tc>
        <w:tc>
          <w:tcPr>
            <w:tcW w:w="2110" w:type="pct"/>
            <w:vAlign w:val="center"/>
          </w:tcPr>
          <w:p w14:paraId="6C53B288" w14:textId="119FAFBD" w:rsidR="00A32B07" w:rsidRDefault="00B059B3" w:rsidP="00A32B07">
            <w:pPr>
              <w:jc w:val="center"/>
            </w:pPr>
            <w:hyperlink r:id="rId18" w:history="1">
              <w:r w:rsidR="00A32B07" w:rsidRPr="00303AAB">
                <w:rPr>
                  <w:rStyle w:val="Hyperlink"/>
                </w:rPr>
                <w:t>https://jgcri.github.io/khan-etal_2022_tethysSSPRCP/index.html</w:t>
              </w:r>
            </w:hyperlink>
            <w:r w:rsidR="00A32B07">
              <w:t xml:space="preserve"> </w:t>
            </w:r>
          </w:p>
        </w:tc>
      </w:tr>
    </w:tbl>
    <w:p w14:paraId="3A2BB951" w14:textId="77777777" w:rsidR="00A32B07" w:rsidRDefault="00A32B07" w:rsidP="00A32B07">
      <w:pPr>
        <w:jc w:val="left"/>
      </w:pPr>
    </w:p>
    <w:p w14:paraId="24EB7392" w14:textId="11DC04D7" w:rsidR="00A32B07" w:rsidRDefault="00A32B07" w:rsidP="00A32B07">
      <w:pPr>
        <w:jc w:val="left"/>
        <w:rPr>
          <w:rFonts w:asciiTheme="minorHAnsi" w:hAnsiTheme="minorHAnsi" w:cstheme="minorHAnsi"/>
          <w:color w:val="333333"/>
          <w:shd w:val="clear" w:color="auto" w:fill="FFFFFF"/>
          <w:lang w:val="en-US" w:eastAsia="en-US"/>
        </w:rPr>
      </w:pPr>
      <w:r w:rsidRPr="00A32B07">
        <w:rPr>
          <w:rFonts w:asciiTheme="minorHAnsi" w:hAnsiTheme="minorHAnsi" w:cstheme="minorHAnsi"/>
          <w:color w:val="333333"/>
          <w:shd w:val="clear" w:color="auto" w:fill="FFFFFF"/>
          <w:lang w:val="en-US" w:eastAsia="en-US"/>
        </w:rPr>
        <w:t>Th</w:t>
      </w:r>
      <w:r>
        <w:rPr>
          <w:rFonts w:asciiTheme="minorHAnsi" w:hAnsiTheme="minorHAnsi" w:cstheme="minorHAnsi"/>
          <w:color w:val="333333"/>
          <w:shd w:val="clear" w:color="auto" w:fill="FFFFFF"/>
          <w:lang w:val="en-US" w:eastAsia="en-US"/>
        </w:rPr>
        <w:t>e</w:t>
      </w:r>
      <w:r w:rsidRPr="00A32B07">
        <w:rPr>
          <w:rFonts w:asciiTheme="minorHAnsi" w:hAnsiTheme="minorHAnsi" w:cstheme="minorHAnsi"/>
          <w:color w:val="333333"/>
          <w:shd w:val="clear" w:color="auto" w:fill="FFFFFF"/>
          <w:lang w:val="en-US" w:eastAsia="en-US"/>
        </w:rPr>
        <w:t xml:space="preserve"> dataset </w:t>
      </w:r>
      <w:r>
        <w:rPr>
          <w:rFonts w:asciiTheme="minorHAnsi" w:hAnsiTheme="minorHAnsi" w:cstheme="minorHAnsi"/>
          <w:color w:val="333333"/>
          <w:shd w:val="clear" w:color="auto" w:fill="FFFFFF"/>
          <w:lang w:val="en-US" w:eastAsia="en-US"/>
        </w:rPr>
        <w:t>contains separate files with</w:t>
      </w:r>
      <w:r w:rsidRPr="00A32B07">
        <w:rPr>
          <w:rFonts w:asciiTheme="minorHAnsi" w:hAnsiTheme="minorHAnsi" w:cstheme="minorHAnsi"/>
          <w:color w:val="333333"/>
          <w:shd w:val="clear" w:color="auto" w:fill="FFFFFF"/>
          <w:lang w:val="en-US" w:eastAsia="en-US"/>
        </w:rPr>
        <w:t xml:space="preserve"> names which start with a combination of the following SSP, RCP, GCM and water usage type:</w:t>
      </w:r>
    </w:p>
    <w:p w14:paraId="40B2716A" w14:textId="77777777" w:rsidR="00A32B07" w:rsidRPr="00A32B07" w:rsidRDefault="00A32B07" w:rsidP="00A32B07">
      <w:pPr>
        <w:jc w:val="left"/>
        <w:rPr>
          <w:rFonts w:asciiTheme="minorHAnsi" w:hAnsiTheme="minorHAnsi" w:cstheme="minorHAnsi"/>
          <w:lang w:val="en-US" w:eastAsia="en-US"/>
        </w:rPr>
      </w:pPr>
    </w:p>
    <w:p w14:paraId="77BD6EC5" w14:textId="77777777" w:rsidR="00A32B07" w:rsidRPr="00A32B07"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b/>
          <w:bCs/>
          <w:color w:val="333333"/>
          <w:lang w:val="en-US" w:eastAsia="en-US"/>
        </w:rPr>
        <w:t>SSP:</w:t>
      </w:r>
      <w:r w:rsidRPr="00A32B07">
        <w:rPr>
          <w:rFonts w:asciiTheme="minorHAnsi" w:hAnsiTheme="minorHAnsi" w:cstheme="minorHAnsi"/>
          <w:color w:val="333333"/>
          <w:lang w:val="en-US" w:eastAsia="en-US"/>
        </w:rPr>
        <w:t> ssp1, ssp2, spp3, spp4, spp5</w:t>
      </w:r>
    </w:p>
    <w:p w14:paraId="394F6764" w14:textId="77777777" w:rsidR="00A32B07" w:rsidRPr="00A32B07"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b/>
          <w:bCs/>
          <w:color w:val="333333"/>
          <w:lang w:val="en-US" w:eastAsia="en-US"/>
        </w:rPr>
        <w:t>RCP: </w:t>
      </w:r>
      <w:r w:rsidRPr="00A32B07">
        <w:rPr>
          <w:rFonts w:asciiTheme="minorHAnsi" w:hAnsiTheme="minorHAnsi" w:cstheme="minorHAnsi"/>
          <w:color w:val="333333"/>
          <w:lang w:val="en-US" w:eastAsia="en-US"/>
        </w:rPr>
        <w:t>rcp26, rcp45, rcp60, rcp85</w:t>
      </w:r>
    </w:p>
    <w:p w14:paraId="363E297E" w14:textId="77777777" w:rsidR="00A32B07" w:rsidRPr="00A32B07"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b/>
          <w:bCs/>
          <w:color w:val="333333"/>
          <w:lang w:val="en-US" w:eastAsia="en-US"/>
        </w:rPr>
        <w:t>GCM: </w:t>
      </w:r>
      <w:proofErr w:type="spellStart"/>
      <w:r w:rsidRPr="00A32B07">
        <w:rPr>
          <w:rFonts w:asciiTheme="minorHAnsi" w:hAnsiTheme="minorHAnsi" w:cstheme="minorHAnsi"/>
          <w:color w:val="333333"/>
          <w:lang w:val="en-US" w:eastAsia="en-US"/>
        </w:rPr>
        <w:t>gfdl</w:t>
      </w:r>
      <w:proofErr w:type="spellEnd"/>
      <w:r w:rsidRPr="00A32B07">
        <w:rPr>
          <w:rFonts w:asciiTheme="minorHAnsi" w:hAnsiTheme="minorHAnsi" w:cstheme="minorHAnsi"/>
          <w:color w:val="333333"/>
          <w:lang w:val="en-US" w:eastAsia="en-US"/>
        </w:rPr>
        <w:t xml:space="preserve">, </w:t>
      </w:r>
      <w:proofErr w:type="spellStart"/>
      <w:r w:rsidRPr="00A32B07">
        <w:rPr>
          <w:rFonts w:asciiTheme="minorHAnsi" w:hAnsiTheme="minorHAnsi" w:cstheme="minorHAnsi"/>
          <w:color w:val="333333"/>
          <w:lang w:val="en-US" w:eastAsia="en-US"/>
        </w:rPr>
        <w:t>hadgem</w:t>
      </w:r>
      <w:proofErr w:type="spellEnd"/>
      <w:r w:rsidRPr="00A32B07">
        <w:rPr>
          <w:rFonts w:asciiTheme="minorHAnsi" w:hAnsiTheme="minorHAnsi" w:cstheme="minorHAnsi"/>
          <w:color w:val="333333"/>
          <w:lang w:val="en-US" w:eastAsia="en-US"/>
        </w:rPr>
        <w:t xml:space="preserve">, </w:t>
      </w:r>
      <w:proofErr w:type="spellStart"/>
      <w:r w:rsidRPr="00A32B07">
        <w:rPr>
          <w:rFonts w:asciiTheme="minorHAnsi" w:hAnsiTheme="minorHAnsi" w:cstheme="minorHAnsi"/>
          <w:color w:val="333333"/>
          <w:lang w:val="en-US" w:eastAsia="en-US"/>
        </w:rPr>
        <w:t>ipsl</w:t>
      </w:r>
      <w:proofErr w:type="spellEnd"/>
      <w:r w:rsidRPr="00A32B07">
        <w:rPr>
          <w:rFonts w:asciiTheme="minorHAnsi" w:hAnsiTheme="minorHAnsi" w:cstheme="minorHAnsi"/>
          <w:color w:val="333333"/>
          <w:lang w:val="en-US" w:eastAsia="en-US"/>
        </w:rPr>
        <w:t xml:space="preserve">, </w:t>
      </w:r>
      <w:proofErr w:type="spellStart"/>
      <w:r w:rsidRPr="00A32B07">
        <w:rPr>
          <w:rFonts w:asciiTheme="minorHAnsi" w:hAnsiTheme="minorHAnsi" w:cstheme="minorHAnsi"/>
          <w:color w:val="333333"/>
          <w:lang w:val="en-US" w:eastAsia="en-US"/>
        </w:rPr>
        <w:t>miroc</w:t>
      </w:r>
      <w:proofErr w:type="spellEnd"/>
      <w:r w:rsidRPr="00A32B07">
        <w:rPr>
          <w:rFonts w:asciiTheme="minorHAnsi" w:hAnsiTheme="minorHAnsi" w:cstheme="minorHAnsi"/>
          <w:color w:val="333333"/>
          <w:lang w:val="en-US" w:eastAsia="en-US"/>
        </w:rPr>
        <w:t xml:space="preserve">, </w:t>
      </w:r>
      <w:proofErr w:type="spellStart"/>
      <w:r w:rsidRPr="00A32B07">
        <w:rPr>
          <w:rFonts w:asciiTheme="minorHAnsi" w:hAnsiTheme="minorHAnsi" w:cstheme="minorHAnsi"/>
          <w:color w:val="333333"/>
          <w:lang w:val="en-US" w:eastAsia="en-US"/>
        </w:rPr>
        <w:t>noresm</w:t>
      </w:r>
      <w:proofErr w:type="spellEnd"/>
    </w:p>
    <w:p w14:paraId="09CA892A" w14:textId="77777777" w:rsidR="00A32B07" w:rsidRPr="00A32B07"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b/>
          <w:bCs/>
          <w:color w:val="333333"/>
          <w:lang w:val="en-US" w:eastAsia="en-US"/>
        </w:rPr>
        <w:t>Water use type: </w:t>
      </w:r>
      <w:r w:rsidRPr="00A32B07">
        <w:rPr>
          <w:rFonts w:asciiTheme="minorHAnsi" w:hAnsiTheme="minorHAnsi" w:cstheme="minorHAnsi"/>
          <w:color w:val="333333"/>
          <w:lang w:val="en-US" w:eastAsia="en-US"/>
        </w:rPr>
        <w:t>consumption, withdrawals</w:t>
      </w:r>
    </w:p>
    <w:p w14:paraId="39FCC130" w14:textId="3CB79F0C" w:rsidR="00A32B07" w:rsidRPr="00A32B07" w:rsidRDefault="00A32B07" w:rsidP="00A32B07">
      <w:pPr>
        <w:jc w:val="left"/>
        <w:rPr>
          <w:rFonts w:asciiTheme="minorHAnsi" w:hAnsiTheme="minorHAnsi" w:cstheme="minorHAnsi"/>
          <w:lang w:val="en-US" w:eastAsia="en-US"/>
        </w:rPr>
      </w:pPr>
      <w:r w:rsidRPr="00A32B07">
        <w:rPr>
          <w:rFonts w:asciiTheme="minorHAnsi" w:hAnsiTheme="minorHAnsi" w:cstheme="minorHAnsi"/>
          <w:color w:val="333333"/>
          <w:lang w:val="en-US" w:eastAsia="en-US"/>
        </w:rPr>
        <w:br/>
      </w:r>
      <w:r w:rsidRPr="00A32B07">
        <w:rPr>
          <w:rFonts w:asciiTheme="minorHAnsi" w:hAnsiTheme="minorHAnsi" w:cstheme="minorHAnsi"/>
          <w:b/>
          <w:bCs/>
          <w:color w:val="333333"/>
          <w:shd w:val="clear" w:color="auto" w:fill="FFFFFF"/>
          <w:lang w:val="en-US" w:eastAsia="en-US"/>
        </w:rPr>
        <w:t>Example 1:</w:t>
      </w:r>
      <w:r w:rsidRPr="00A32B07">
        <w:rPr>
          <w:rFonts w:asciiTheme="minorHAnsi" w:hAnsiTheme="minorHAnsi" w:cstheme="minorHAnsi"/>
          <w:color w:val="333333"/>
          <w:shd w:val="clear" w:color="auto" w:fill="FFFFFF"/>
          <w:lang w:val="en-US" w:eastAsia="en-US"/>
        </w:rPr>
        <w:t> ssp1_rcp26_gfdl_consumption_XXX</w:t>
      </w:r>
      <w:r w:rsidRPr="00A32B07">
        <w:rPr>
          <w:rFonts w:asciiTheme="minorHAnsi" w:hAnsiTheme="minorHAnsi" w:cstheme="minorHAnsi"/>
          <w:color w:val="333333"/>
          <w:lang w:val="en-US" w:eastAsia="en-US"/>
        </w:rPr>
        <w:br/>
      </w:r>
      <w:r w:rsidRPr="00A32B07">
        <w:rPr>
          <w:rFonts w:asciiTheme="minorHAnsi" w:hAnsiTheme="minorHAnsi" w:cstheme="minorHAnsi"/>
          <w:b/>
          <w:bCs/>
          <w:color w:val="333333"/>
          <w:shd w:val="clear" w:color="auto" w:fill="FFFFFF"/>
          <w:lang w:val="en-US" w:eastAsia="en-US"/>
        </w:rPr>
        <w:t>Example 2:</w:t>
      </w:r>
      <w:r w:rsidRPr="00A32B07">
        <w:rPr>
          <w:rFonts w:asciiTheme="minorHAnsi" w:hAnsiTheme="minorHAnsi" w:cstheme="minorHAnsi"/>
          <w:color w:val="333333"/>
          <w:shd w:val="clear" w:color="auto" w:fill="FFFFFF"/>
          <w:lang w:val="en-US" w:eastAsia="en-US"/>
        </w:rPr>
        <w:t> ssp1_rcp26_gfdl_withdrawal_XXX</w:t>
      </w:r>
      <w:r w:rsidRPr="00A32B07">
        <w:rPr>
          <w:rFonts w:asciiTheme="minorHAnsi" w:hAnsiTheme="minorHAnsi" w:cstheme="minorHAnsi"/>
          <w:color w:val="333333"/>
          <w:lang w:val="en-US" w:eastAsia="en-US"/>
        </w:rPr>
        <w:br/>
      </w:r>
      <w:r w:rsidRPr="00A32B07">
        <w:rPr>
          <w:rFonts w:asciiTheme="minorHAnsi" w:hAnsiTheme="minorHAnsi" w:cstheme="minorHAnsi"/>
          <w:color w:val="333333"/>
          <w:lang w:val="en-US" w:eastAsia="en-US"/>
        </w:rPr>
        <w:br/>
      </w:r>
      <w:r w:rsidR="00C44F10">
        <w:rPr>
          <w:rFonts w:asciiTheme="minorHAnsi" w:hAnsiTheme="minorHAnsi" w:cstheme="minorHAnsi"/>
          <w:color w:val="333333"/>
          <w:shd w:val="clear" w:color="auto" w:fill="FFFFFF"/>
          <w:lang w:val="en-US" w:eastAsia="en-US"/>
        </w:rPr>
        <w:t>The</w:t>
      </w:r>
      <w:r w:rsidRPr="00A32B07">
        <w:rPr>
          <w:rFonts w:asciiTheme="minorHAnsi" w:hAnsiTheme="minorHAnsi" w:cstheme="minorHAnsi"/>
          <w:color w:val="333333"/>
          <w:shd w:val="clear" w:color="auto" w:fill="FFFFFF"/>
          <w:lang w:val="en-US" w:eastAsia="en-US"/>
        </w:rPr>
        <w:t xml:space="preserve"> datasets</w:t>
      </w:r>
      <w:r w:rsidR="00C44F10">
        <w:rPr>
          <w:rFonts w:asciiTheme="minorHAnsi" w:hAnsiTheme="minorHAnsi" w:cstheme="minorHAnsi"/>
          <w:color w:val="333333"/>
          <w:shd w:val="clear" w:color="auto" w:fill="FFFFFF"/>
          <w:lang w:val="en-US" w:eastAsia="en-US"/>
        </w:rPr>
        <w:t xml:space="preserve"> files</w:t>
      </w:r>
      <w:r w:rsidRPr="00A32B07">
        <w:rPr>
          <w:rFonts w:asciiTheme="minorHAnsi" w:hAnsiTheme="minorHAnsi" w:cstheme="minorHAnsi"/>
          <w:color w:val="333333"/>
          <w:shd w:val="clear" w:color="auto" w:fill="FFFFFF"/>
          <w:lang w:val="en-US" w:eastAsia="en-US"/>
        </w:rPr>
        <w:t xml:space="preserve"> have been then divided into sub-sets to manage their size. The following list shows the file structure for one of the SSP, RCP, GCM combinations:</w:t>
      </w:r>
      <w:r w:rsidRPr="00A32B07">
        <w:rPr>
          <w:rFonts w:asciiTheme="minorHAnsi" w:hAnsiTheme="minorHAnsi" w:cstheme="minorHAnsi"/>
          <w:color w:val="333333"/>
          <w:lang w:val="en-US" w:eastAsia="en-US"/>
        </w:rPr>
        <w:br/>
      </w:r>
    </w:p>
    <w:p w14:paraId="308C195E"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ssp1_rcp26_gfdl_consumption_crops_annual.zip</w:t>
      </w:r>
    </w:p>
    <w:p w14:paraId="09B5F734"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ssp1_rcp26_gfdl_consumption_crops_monthly_1.zip</w:t>
      </w:r>
    </w:p>
    <w:p w14:paraId="24D94761"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ssp1_rcp26_gfdl_consumption_crops_monthly_2.zip</w:t>
      </w:r>
    </w:p>
    <w:p w14:paraId="3E9424A3"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ssp1_rcp26_gfdl_consumption_sectors_annual.zip</w:t>
      </w:r>
    </w:p>
    <w:p w14:paraId="544E573B"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ssp1_rcp26_gfdl_consumption_sectors_monthly_1.zip</w:t>
      </w:r>
    </w:p>
    <w:p w14:paraId="5C75605A"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ssp1_rcp26_gfdl_consumption_sectors_monthly_2.zip</w:t>
      </w:r>
    </w:p>
    <w:p w14:paraId="1DFE4872" w14:textId="54727291" w:rsidR="00A32B07" w:rsidRPr="00A32B07" w:rsidRDefault="00A32B07" w:rsidP="00A32B07">
      <w:pPr>
        <w:jc w:val="left"/>
        <w:rPr>
          <w:rFonts w:asciiTheme="minorHAnsi" w:hAnsiTheme="minorHAnsi" w:cstheme="minorHAnsi"/>
          <w:lang w:val="en-US" w:eastAsia="en-US"/>
        </w:rPr>
      </w:pPr>
      <w:r w:rsidRPr="00A32B07">
        <w:rPr>
          <w:rFonts w:asciiTheme="minorHAnsi" w:hAnsiTheme="minorHAnsi" w:cstheme="minorHAnsi"/>
          <w:color w:val="333333"/>
          <w:lang w:val="en-US" w:eastAsia="en-US"/>
        </w:rPr>
        <w:br/>
      </w:r>
      <w:r w:rsidRPr="00A32B07">
        <w:rPr>
          <w:rFonts w:asciiTheme="minorHAnsi" w:hAnsiTheme="minorHAnsi" w:cstheme="minorHAnsi"/>
          <w:color w:val="333333"/>
          <w:shd w:val="clear" w:color="auto" w:fill="FFFFFF"/>
          <w:lang w:val="en-US" w:eastAsia="en-US"/>
        </w:rPr>
        <w:t>The files with "_crops_" in their names include data for individual crops while the files with "_sectors_" in their name include data for other aggregated sectors. The following expanded list shows the individual files inside the zipped files for the example ssp1_rcp26_gfdl cases. </w:t>
      </w:r>
      <w:r w:rsidRPr="00A32B07">
        <w:rPr>
          <w:rFonts w:asciiTheme="minorHAnsi" w:hAnsiTheme="minorHAnsi" w:cstheme="minorHAnsi"/>
          <w:b/>
          <w:bCs/>
          <w:i/>
          <w:iCs/>
          <w:color w:val="333333"/>
          <w:shd w:val="clear" w:color="auto" w:fill="FFFFFF"/>
          <w:lang w:val="en-US" w:eastAsia="en-US"/>
        </w:rPr>
        <w:t>"cd" stands for "consumption downscaled" and "</w:t>
      </w:r>
      <w:proofErr w:type="spellStart"/>
      <w:r w:rsidRPr="00A32B07">
        <w:rPr>
          <w:rFonts w:asciiTheme="minorHAnsi" w:hAnsiTheme="minorHAnsi" w:cstheme="minorHAnsi"/>
          <w:b/>
          <w:bCs/>
          <w:i/>
          <w:iCs/>
          <w:color w:val="333333"/>
          <w:shd w:val="clear" w:color="auto" w:fill="FFFFFF"/>
          <w:lang w:val="en-US" w:eastAsia="en-US"/>
        </w:rPr>
        <w:t>tcd</w:t>
      </w:r>
      <w:proofErr w:type="spellEnd"/>
      <w:r w:rsidRPr="00A32B07">
        <w:rPr>
          <w:rFonts w:asciiTheme="minorHAnsi" w:hAnsiTheme="minorHAnsi" w:cstheme="minorHAnsi"/>
          <w:b/>
          <w:bCs/>
          <w:i/>
          <w:iCs/>
          <w:color w:val="333333"/>
          <w:shd w:val="clear" w:color="auto" w:fill="FFFFFF"/>
          <w:lang w:val="en-US" w:eastAsia="en-US"/>
        </w:rPr>
        <w:t>" stands for "temporal consumption downscaled"</w:t>
      </w:r>
      <w:r w:rsidRPr="00A32B07">
        <w:rPr>
          <w:rFonts w:asciiTheme="minorHAnsi" w:hAnsiTheme="minorHAnsi" w:cstheme="minorHAnsi"/>
          <w:color w:val="333333"/>
          <w:shd w:val="clear" w:color="auto" w:fill="FFFFFF"/>
          <w:lang w:val="en-US" w:eastAsia="en-US"/>
        </w:rPr>
        <w:t>:</w:t>
      </w:r>
      <w:r w:rsidRPr="00A32B07">
        <w:rPr>
          <w:rFonts w:asciiTheme="minorHAnsi" w:hAnsiTheme="minorHAnsi" w:cstheme="minorHAnsi"/>
          <w:color w:val="333333"/>
          <w:lang w:val="en-US" w:eastAsia="en-US"/>
        </w:rPr>
        <w:br/>
      </w:r>
    </w:p>
    <w:p w14:paraId="3F2DF888"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ssp1_rcp26_gfdl_consumption_crops_annual.zip</w:t>
      </w:r>
    </w:p>
    <w:p w14:paraId="61A45F4F"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crops_cdirr_biomass_km3peryr.csv</w:t>
      </w:r>
    </w:p>
    <w:p w14:paraId="79E934BC"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crops_cdirr_Corn_km3peryr.csv</w:t>
      </w:r>
    </w:p>
    <w:p w14:paraId="029904BD"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crops_cdirr_FiberCrop_km3peryr.csv</w:t>
      </w:r>
    </w:p>
    <w:p w14:paraId="435784A0"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crops_cdirr_FodderGrass_km3peryr.csv</w:t>
      </w:r>
    </w:p>
    <w:p w14:paraId="0F87D049"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crops_cdirr_FodderHerb_km3peryr.csv</w:t>
      </w:r>
    </w:p>
    <w:p w14:paraId="684E490C"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crops_cdirr_MiscCrop_km3peryr.csv</w:t>
      </w:r>
    </w:p>
    <w:p w14:paraId="1E554AF8"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crops_cdirr_OilCrop_km3peryr.csv</w:t>
      </w:r>
    </w:p>
    <w:p w14:paraId="4929DE5D"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crops_cdirr_OtherGrain_km3peryr.csv</w:t>
      </w:r>
    </w:p>
    <w:p w14:paraId="6644808E"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crops_cdirr_PalmFruit_km3peryr.csv</w:t>
      </w:r>
    </w:p>
    <w:p w14:paraId="6D04C191"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lastRenderedPageBreak/>
        <w:t>crops_cdirr_Rice_km3peryr.csv</w:t>
      </w:r>
    </w:p>
    <w:p w14:paraId="6A82CCC9"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crops_cdirr_Root_Tuber_km3peryr.csv</w:t>
      </w:r>
    </w:p>
    <w:p w14:paraId="36F737A0"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crops_cdirr_SugarCrop_km3peryr.csv</w:t>
      </w:r>
    </w:p>
    <w:p w14:paraId="451DD196"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crops_cdirr_Wheat_km3peryr.csv</w:t>
      </w:r>
    </w:p>
    <w:p w14:paraId="23FE46E1"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ssp1_rcp26_gfdl_consumption_crops_monthly_1.zip</w:t>
      </w:r>
    </w:p>
    <w:p w14:paraId="6CF1E1FA"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crops_tcdirr_biomass_km3peryr.csv</w:t>
      </w:r>
    </w:p>
    <w:p w14:paraId="16773586"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crops_tcdirr_Corn_km3peryr.csv</w:t>
      </w:r>
    </w:p>
    <w:p w14:paraId="764D1956"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crops_tcdirr_FiberCrop_km3peryr.csv</w:t>
      </w:r>
    </w:p>
    <w:p w14:paraId="06D1F946"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crops_tcdirr_FodderGrass_km3peryr.csv</w:t>
      </w:r>
    </w:p>
    <w:p w14:paraId="40549DD0"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crops_tcdirr_FodderHerb_km3peryr.csv</w:t>
      </w:r>
    </w:p>
    <w:p w14:paraId="093714ED"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crops_tcdirr_MiscCrop_km3peryr.csv</w:t>
      </w:r>
    </w:p>
    <w:p w14:paraId="212A6BD7"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crops_tcdirr_OilCrop_km3peryr.csv</w:t>
      </w:r>
    </w:p>
    <w:p w14:paraId="7377E33B"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ssp1_rcp26_gfdl_consumption_crops_monthly_2.zip</w:t>
      </w:r>
    </w:p>
    <w:p w14:paraId="59553D40"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crops_tcdirr_OtherGrain_km3peryr.csv</w:t>
      </w:r>
    </w:p>
    <w:p w14:paraId="361BB2F7"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crops_tcdirr_PalmFruit_km3peryr.csv</w:t>
      </w:r>
    </w:p>
    <w:p w14:paraId="5FAD8B17"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crops_tcdirr_Rice_km3peryr.csv</w:t>
      </w:r>
    </w:p>
    <w:p w14:paraId="1FBDD7A3"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crops_tcdirr_Root_Tuber_km3peryr.csv</w:t>
      </w:r>
    </w:p>
    <w:p w14:paraId="5106395E"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crops_tcdirr_SugarCrop_km3peryr.csv</w:t>
      </w:r>
    </w:p>
    <w:p w14:paraId="76D3AAFB"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crops_tcdirr_Wheat_km3peryr.csv</w:t>
      </w:r>
    </w:p>
    <w:p w14:paraId="3153453D"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ssp1_rcp26_gfdl_consumption_sectors_annual.zip</w:t>
      </w:r>
    </w:p>
    <w:p w14:paraId="6293F7EB"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cddom_km3peryr.csv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Domestic)</w:t>
      </w:r>
    </w:p>
    <w:p w14:paraId="619AEC81"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cdelec_km3peryr.csv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Electricity Generation)</w:t>
      </w:r>
    </w:p>
    <w:p w14:paraId="0F6FED8E"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cdirr_km3peryr.csv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Irrigation)</w:t>
      </w:r>
    </w:p>
    <w:p w14:paraId="53F90826"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cdliv_km3peryr.csv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Livestock)</w:t>
      </w:r>
    </w:p>
    <w:p w14:paraId="13BA700D"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cdmfg_km3peryr.csv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Industry &amp; manufacturing)</w:t>
      </w:r>
    </w:p>
    <w:p w14:paraId="726958D1"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cdmin_km3peryr.csv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Mining)</w:t>
      </w:r>
    </w:p>
    <w:p w14:paraId="4E814FAC"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cdnonag_km3peryr.csv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Aggregated non-agriculture)</w:t>
      </w:r>
    </w:p>
    <w:p w14:paraId="51DA5C2A"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cdtotal_km3peryr.csv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Total)</w:t>
      </w:r>
    </w:p>
    <w:p w14:paraId="410E9990"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ssp1_rcp26_gfdl_consumption_sectors_monthly_1.zip</w:t>
      </w:r>
    </w:p>
    <w:p w14:paraId="68260F23"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tcddom_km3peryr.csv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Domestic)</w:t>
      </w:r>
    </w:p>
    <w:p w14:paraId="171FAC27"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tcdelec_km3peryr.csv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Electricity Generation)</w:t>
      </w:r>
    </w:p>
    <w:p w14:paraId="351C0001"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tcdirr_km3peryr.csv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Irrigation)</w:t>
      </w:r>
    </w:p>
    <w:p w14:paraId="0E38E3CF"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ssp1_rcp26_gfdl_consumption_sectors_monthly_2.zip</w:t>
      </w:r>
    </w:p>
    <w:p w14:paraId="37882D94"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tcdliv_km3peryr.csv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Livestock)</w:t>
      </w:r>
    </w:p>
    <w:p w14:paraId="7E495523" w14:textId="77777777" w:rsidR="00A32B07" w:rsidRPr="00F023A4" w:rsidRDefault="00A32B07" w:rsidP="00A32B07">
      <w:pPr>
        <w:numPr>
          <w:ilvl w:val="1"/>
          <w:numId w:val="12"/>
        </w:numPr>
        <w:shd w:val="clear" w:color="auto" w:fill="FFFFFF"/>
        <w:jc w:val="left"/>
        <w:rPr>
          <w:rFonts w:asciiTheme="minorHAnsi" w:hAnsiTheme="minorHAnsi" w:cstheme="minorHAnsi"/>
          <w:lang w:val="en-US" w:eastAsia="en-US"/>
        </w:rPr>
      </w:pPr>
      <w:proofErr w:type="gramStart"/>
      <w:r w:rsidRPr="00A32B07">
        <w:rPr>
          <w:rFonts w:asciiTheme="minorHAnsi" w:hAnsiTheme="minorHAnsi" w:cstheme="minorHAnsi"/>
          <w:color w:val="333333"/>
          <w:lang w:val="en-US" w:eastAsia="en-US"/>
        </w:rPr>
        <w:t>tcdmfg_km3peryr.csv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Industry &amp; manufacturing)</w:t>
      </w:r>
    </w:p>
    <w:p w14:paraId="05DAB9AB" w14:textId="3F8AB38A" w:rsidR="000E7D79" w:rsidRPr="00E87680" w:rsidRDefault="00A32B07" w:rsidP="00A32B07">
      <w:pPr>
        <w:numPr>
          <w:ilvl w:val="1"/>
          <w:numId w:val="12"/>
        </w:numPr>
        <w:shd w:val="clear" w:color="auto" w:fill="FFFFFF"/>
        <w:jc w:val="left"/>
        <w:rPr>
          <w:rFonts w:asciiTheme="minorHAnsi" w:hAnsiTheme="minorHAnsi" w:cstheme="minorHAnsi"/>
        </w:rPr>
      </w:pPr>
      <w:proofErr w:type="gramStart"/>
      <w:r w:rsidRPr="00F023A4">
        <w:rPr>
          <w:rFonts w:asciiTheme="minorHAnsi" w:hAnsiTheme="minorHAnsi" w:cstheme="minorHAnsi"/>
          <w:lang w:val="en-US" w:eastAsia="en-US"/>
        </w:rPr>
        <w:t>tcdmin_km3peryr.csv</w:t>
      </w:r>
      <w:r w:rsidRPr="00F023A4">
        <w:rPr>
          <w:rFonts w:asciiTheme="minorHAnsi" w:hAnsiTheme="minorHAnsi" w:cstheme="minorHAnsi"/>
          <w:i/>
          <w:iCs/>
          <w:lang w:val="en-US" w:eastAsia="en-US"/>
        </w:rPr>
        <w:t>(</w:t>
      </w:r>
      <w:proofErr w:type="gramEnd"/>
      <w:r w:rsidRPr="00F023A4">
        <w:rPr>
          <w:rFonts w:asciiTheme="minorHAnsi" w:hAnsiTheme="minorHAnsi" w:cstheme="minorHAnsi"/>
          <w:i/>
          <w:iCs/>
          <w:lang w:val="en-US" w:eastAsia="en-US"/>
        </w:rPr>
        <w:t>Mining)</w:t>
      </w:r>
    </w:p>
    <w:p w14:paraId="4716830F" w14:textId="2E2F89FA" w:rsidR="00E87680" w:rsidRDefault="00E87680" w:rsidP="00E87680">
      <w:pPr>
        <w:shd w:val="clear" w:color="auto" w:fill="FFFFFF"/>
        <w:jc w:val="left"/>
        <w:rPr>
          <w:rFonts w:asciiTheme="minorHAnsi" w:hAnsiTheme="minorHAnsi" w:cstheme="minorHAnsi"/>
          <w:i/>
          <w:iCs/>
          <w:lang w:val="en-US" w:eastAsia="en-US"/>
        </w:rPr>
      </w:pPr>
    </w:p>
    <w:p w14:paraId="5E2C55CE" w14:textId="77777777" w:rsidR="004E0C09" w:rsidRPr="00F023A4" w:rsidRDefault="004E0C09" w:rsidP="004E0C09"/>
    <w:p w14:paraId="135854A6" w14:textId="1FCD5F52" w:rsidR="00423C4C" w:rsidRDefault="00C658AC" w:rsidP="00566B03">
      <w:pPr>
        <w:pStyle w:val="Heading3"/>
        <w:spacing w:before="0" w:after="0"/>
      </w:pPr>
      <w:r w:rsidRPr="0033109F">
        <w:t>Technical Validation</w:t>
      </w:r>
    </w:p>
    <w:p w14:paraId="466E28F6" w14:textId="7A2F00CD" w:rsidR="00C44F10" w:rsidRDefault="003A0CC0" w:rsidP="00423C4C">
      <w:commentRangeStart w:id="223"/>
      <w:r>
        <w:t>R</w:t>
      </w:r>
      <w:r w:rsidR="00C44F10">
        <w:t>esults</w:t>
      </w:r>
      <w:commentRangeEnd w:id="223"/>
      <w:r w:rsidR="00D32250">
        <w:rPr>
          <w:rStyle w:val="CommentReference"/>
        </w:rPr>
        <w:commentReference w:id="223"/>
      </w:r>
      <w:r w:rsidR="00C44F10">
        <w:t xml:space="preserve"> of the model were validated by re-aggregating </w:t>
      </w:r>
      <w:r>
        <w:t xml:space="preserve">spatial and temporal downscaled </w:t>
      </w:r>
      <w:r w:rsidR="00C44F10">
        <w:t xml:space="preserve">model outputs and comparing </w:t>
      </w:r>
      <w:ins w:id="224" w:author="Wild, Thomas B" w:date="2022-05-16T19:25:00Z">
        <w:r w:rsidR="00D23596">
          <w:t xml:space="preserve">them </w:t>
        </w:r>
      </w:ins>
      <w:r w:rsidR="00C44F10">
        <w:t xml:space="preserve">to the original </w:t>
      </w:r>
      <w:r>
        <w:t>aggregated inputs</w:t>
      </w:r>
      <w:r w:rsidR="00C44F10">
        <w:t xml:space="preserve">. </w:t>
      </w:r>
      <w:r w:rsidR="00566B03">
        <w:fldChar w:fldCharType="begin"/>
      </w:r>
      <w:r w:rsidR="00566B03">
        <w:instrText xml:space="preserve"> REF _Ref102751081 \h </w:instrText>
      </w:r>
      <w:r w:rsidR="00566B03">
        <w:fldChar w:fldCharType="separate"/>
      </w:r>
      <w:r w:rsidR="00080F5D">
        <w:t xml:space="preserve">Figure </w:t>
      </w:r>
      <w:r w:rsidR="00080F5D">
        <w:rPr>
          <w:noProof/>
        </w:rPr>
        <w:t>4</w:t>
      </w:r>
      <w:r w:rsidR="00566B03">
        <w:fldChar w:fldCharType="end"/>
      </w:r>
      <w:r w:rsidR="00566B03">
        <w:t xml:space="preserve"> shows how the disaggregated water withdrawal values in km</w:t>
      </w:r>
      <w:r w:rsidR="00566B03">
        <w:rPr>
          <w:vertAlign w:val="superscript"/>
        </w:rPr>
        <w:t>3</w:t>
      </w:r>
      <w:r w:rsidR="00566B03">
        <w:t xml:space="preserve"> </w:t>
      </w:r>
      <w:commentRangeStart w:id="225"/>
      <w:r w:rsidR="00566B03">
        <w:t xml:space="preserve">equal back to </w:t>
      </w:r>
      <w:commentRangeEnd w:id="225"/>
      <w:r w:rsidR="00346598">
        <w:rPr>
          <w:rStyle w:val="CommentReference"/>
        </w:rPr>
        <w:commentReference w:id="225"/>
      </w:r>
      <w:r w:rsidR="00566B03">
        <w:t xml:space="preserve">the original values both spatially for GCAM regions and temporally for annual values across sectors and crops. </w:t>
      </w:r>
      <w:r w:rsidR="00566B03">
        <w:fldChar w:fldCharType="begin"/>
      </w:r>
      <w:r w:rsidR="00566B03">
        <w:instrText xml:space="preserve"> REF _Ref102751085 \h </w:instrText>
      </w:r>
      <w:r w:rsidR="00566B03">
        <w:fldChar w:fldCharType="separate"/>
      </w:r>
      <w:r w:rsidR="00080F5D">
        <w:t xml:space="preserve">Figure </w:t>
      </w:r>
      <w:r w:rsidR="00080F5D">
        <w:rPr>
          <w:noProof/>
        </w:rPr>
        <w:t>5</w:t>
      </w:r>
      <w:r w:rsidR="00566B03">
        <w:fldChar w:fldCharType="end"/>
      </w:r>
      <w:r w:rsidR="00566B03">
        <w:t xml:space="preserve"> shows the same validation for how the disaggregated water consumption values in km</w:t>
      </w:r>
      <w:r w:rsidR="00566B03">
        <w:rPr>
          <w:vertAlign w:val="superscript"/>
        </w:rPr>
        <w:t>3</w:t>
      </w:r>
      <w:r w:rsidR="00566B03">
        <w:t xml:space="preserve"> equal back to the original values both spatially for GCAM regions and temporally for annual values across sectors and crops.</w:t>
      </w:r>
    </w:p>
    <w:p w14:paraId="783D2549" w14:textId="65C88BDB" w:rsidR="00423C4C" w:rsidRDefault="00423C4C" w:rsidP="00423C4C"/>
    <w:p w14:paraId="454A0C5A" w14:textId="39627C20" w:rsidR="003A0CC0" w:rsidRDefault="00967E5E" w:rsidP="003A0CC0">
      <w:pPr>
        <w:keepNext/>
      </w:pPr>
      <w:r>
        <w:rPr>
          <w:noProof/>
        </w:rPr>
        <w:lastRenderedPageBreak/>
        <w:drawing>
          <wp:inline distT="0" distB="0" distL="0" distR="0" wp14:anchorId="47E6590B" wp14:editId="731825AA">
            <wp:extent cx="5288280" cy="43281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8280" cy="4328160"/>
                    </a:xfrm>
                    <a:prstGeom prst="rect">
                      <a:avLst/>
                    </a:prstGeom>
                    <a:noFill/>
                    <a:ln>
                      <a:noFill/>
                    </a:ln>
                  </pic:spPr>
                </pic:pic>
              </a:graphicData>
            </a:graphic>
          </wp:inline>
        </w:drawing>
      </w:r>
    </w:p>
    <w:p w14:paraId="1240A45B" w14:textId="77777777" w:rsidR="00636B96" w:rsidRDefault="00636B96" w:rsidP="003A0CC0">
      <w:pPr>
        <w:keepNext/>
      </w:pPr>
    </w:p>
    <w:p w14:paraId="12C59A30" w14:textId="4AA366FD" w:rsidR="00C44F10" w:rsidRDefault="003A0CC0" w:rsidP="003A0CC0">
      <w:pPr>
        <w:pStyle w:val="Caption"/>
        <w:jc w:val="center"/>
      </w:pPr>
      <w:bookmarkStart w:id="226" w:name="_Ref102751081"/>
      <w:r>
        <w:t xml:space="preserve">Figure </w:t>
      </w:r>
      <w:r w:rsidR="00B059B3">
        <w:fldChar w:fldCharType="begin"/>
      </w:r>
      <w:r w:rsidR="00B059B3">
        <w:instrText xml:space="preserve"> SEQ Figure \* ARABIC </w:instrText>
      </w:r>
      <w:r w:rsidR="00B059B3">
        <w:fldChar w:fldCharType="separate"/>
      </w:r>
      <w:r w:rsidR="00080F5D">
        <w:rPr>
          <w:noProof/>
        </w:rPr>
        <w:t>4</w:t>
      </w:r>
      <w:r w:rsidR="00B059B3">
        <w:rPr>
          <w:noProof/>
        </w:rPr>
        <w:fldChar w:fldCharType="end"/>
      </w:r>
      <w:bookmarkEnd w:id="226"/>
      <w:r>
        <w:t xml:space="preserve"> Validation of downscaled spatial and temporal Tethys water withdrawals (km</w:t>
      </w:r>
      <w:r w:rsidRPr="003A0CC0">
        <w:rPr>
          <w:vertAlign w:val="superscript"/>
        </w:rPr>
        <w:t>3</w:t>
      </w:r>
      <w:r>
        <w:t>)</w:t>
      </w:r>
    </w:p>
    <w:p w14:paraId="40635E52" w14:textId="3064CEEB" w:rsidR="00423C4C" w:rsidRDefault="00423C4C" w:rsidP="00423C4C"/>
    <w:p w14:paraId="459A3EE0" w14:textId="66DCAABD" w:rsidR="00423C4C" w:rsidRDefault="00636B96" w:rsidP="00423C4C">
      <w:r>
        <w:rPr>
          <w:noProof/>
        </w:rPr>
        <w:lastRenderedPageBreak/>
        <w:drawing>
          <wp:inline distT="0" distB="0" distL="0" distR="0" wp14:anchorId="15965A6C" wp14:editId="6442845C">
            <wp:extent cx="5288280" cy="43281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8280" cy="4328160"/>
                    </a:xfrm>
                    <a:prstGeom prst="rect">
                      <a:avLst/>
                    </a:prstGeom>
                    <a:noFill/>
                    <a:ln>
                      <a:noFill/>
                    </a:ln>
                  </pic:spPr>
                </pic:pic>
              </a:graphicData>
            </a:graphic>
          </wp:inline>
        </w:drawing>
      </w:r>
    </w:p>
    <w:p w14:paraId="5252568B" w14:textId="404F2D9A" w:rsidR="003A0CC0" w:rsidRDefault="003A0CC0" w:rsidP="00423C4C"/>
    <w:p w14:paraId="64DF71EE" w14:textId="69020D67" w:rsidR="003A0CC0" w:rsidRDefault="003A0CC0" w:rsidP="003A0CC0">
      <w:pPr>
        <w:pStyle w:val="Caption"/>
        <w:jc w:val="center"/>
      </w:pPr>
      <w:bookmarkStart w:id="227" w:name="_Ref102751085"/>
      <w:r>
        <w:t xml:space="preserve">Figure </w:t>
      </w:r>
      <w:fldSimple w:instr=" SEQ Figure \* ARABIC ">
        <w:r w:rsidR="00080F5D">
          <w:rPr>
            <w:noProof/>
          </w:rPr>
          <w:t>5</w:t>
        </w:r>
      </w:fldSimple>
      <w:bookmarkEnd w:id="227"/>
      <w:r>
        <w:t xml:space="preserve"> Validation of downscaled spatial and temporal Tethys water consumption (km</w:t>
      </w:r>
      <w:r w:rsidRPr="003A0CC0">
        <w:rPr>
          <w:vertAlign w:val="superscript"/>
        </w:rPr>
        <w:t>3</w:t>
      </w:r>
      <w:r>
        <w:t>)</w:t>
      </w:r>
    </w:p>
    <w:p w14:paraId="3334511F" w14:textId="77777777" w:rsidR="003A0CC0" w:rsidRDefault="003A0CC0" w:rsidP="00423C4C"/>
    <w:p w14:paraId="4A93FCCC" w14:textId="7F2C45C8" w:rsidR="00870C81" w:rsidRPr="007B51BE" w:rsidRDefault="00870C81" w:rsidP="00870C81">
      <w:r w:rsidRPr="007B51BE">
        <w:t xml:space="preserve">Additionally, Tethys outputs were also compared to results from </w:t>
      </w:r>
      <w:del w:id="228" w:author="Wild, Thomas B" w:date="2022-05-16T19:36:00Z">
        <w:r w:rsidRPr="007B51BE" w:rsidDel="00F42699">
          <w:delText xml:space="preserve">other </w:delText>
        </w:r>
      </w:del>
      <w:r w:rsidR="00636B96" w:rsidRPr="007B51BE">
        <w:t xml:space="preserve">two other </w:t>
      </w:r>
      <w:r w:rsidRPr="007B51BE">
        <w:t>studies</w:t>
      </w:r>
      <w:ins w:id="229" w:author="Wild, Thomas B" w:date="2022-05-16T19:36:00Z">
        <w:r w:rsidR="0041709C">
          <w:t>:</w:t>
        </w:r>
      </w:ins>
      <w:r w:rsidRPr="007B51BE">
        <w:t xml:space="preserve"> </w:t>
      </w:r>
      <w:r w:rsidR="00636B96" w:rsidRPr="007B51BE">
        <w:t xml:space="preserve">Huang et al. </w:t>
      </w:r>
      <w:r w:rsidR="007B51BE" w:rsidRPr="007B51BE">
        <w:t>2018</w:t>
      </w:r>
      <w:r w:rsidR="007B51BE" w:rsidRPr="007B51BE">
        <w:fldChar w:fldCharType="begin"/>
      </w:r>
      <w:r w:rsidR="007B51BE" w:rsidRPr="007B51BE">
        <w:instrText xml:space="preserve"> ADDIN ZOTERO_ITEM CSL_CITATION {"citationID":"961cB6zp","properties":{"formattedCitation":"\\super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7B51BE" w:rsidRPr="007B51BE">
        <w:rPr>
          <w:rFonts w:ascii="Cambria Math" w:hAnsi="Cambria Math" w:cs="Cambria Math"/>
        </w:rPr>
        <w:instrText>∘</w:instrText>
      </w:r>
      <w:r w:rsidR="007B51BE" w:rsidRPr="007B51BE">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B51BE">
        <w:fldChar w:fldCharType="separate"/>
      </w:r>
      <w:r w:rsidR="007B51BE" w:rsidRPr="007B51BE">
        <w:rPr>
          <w:rFonts w:cs="Calibri"/>
          <w:szCs w:val="24"/>
          <w:vertAlign w:val="superscript"/>
        </w:rPr>
        <w:t>20</w:t>
      </w:r>
      <w:r w:rsidR="007B51BE" w:rsidRPr="007B51BE">
        <w:fldChar w:fldCharType="end"/>
      </w:r>
      <w:r w:rsidR="00636B96" w:rsidRPr="007B51BE">
        <w:t xml:space="preserve"> </w:t>
      </w:r>
      <w:r w:rsidRPr="007B51BE">
        <w:t xml:space="preserve">and </w:t>
      </w:r>
      <w:proofErr w:type="spellStart"/>
      <w:r w:rsidR="00E87680" w:rsidRPr="007B51BE">
        <w:t>Mekonnen</w:t>
      </w:r>
      <w:proofErr w:type="spellEnd"/>
      <w:r w:rsidR="00E87680" w:rsidRPr="007B51BE">
        <w:t xml:space="preserve">, M.M. and Hoekstra, A.Y. </w:t>
      </w:r>
      <w:commentRangeStart w:id="230"/>
      <w:r w:rsidR="00E87680" w:rsidRPr="007B51BE">
        <w:t>2011</w:t>
      </w:r>
      <w:r w:rsidR="007B51BE" w:rsidRPr="007B51BE">
        <w:fldChar w:fldCharType="begin"/>
      </w:r>
      <w:r w:rsidR="007B51BE" w:rsidRPr="007B51BE">
        <w:instrText xml:space="preserve"> ADDIN ZOTERO_ITEM CSL_CITATION {"citationID":"EZQNGZbf","properties":{"formattedCitation":"\\super 22\\nosupersub{}","plainCitation":"22","noteIndex":0},"citationItems":[{"id":1468,"uris":["http://zotero.org/users/2476381/items/QRU4EFSB"],"itemData":{"id":1468,"type":"report","event-place":"Delft,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B51BE">
        <w:fldChar w:fldCharType="separate"/>
      </w:r>
      <w:r w:rsidR="007B51BE" w:rsidRPr="007B51BE">
        <w:rPr>
          <w:rFonts w:cs="Calibri"/>
          <w:szCs w:val="24"/>
          <w:vertAlign w:val="superscript"/>
        </w:rPr>
        <w:t>22</w:t>
      </w:r>
      <w:r w:rsidR="007B51BE" w:rsidRPr="007B51BE">
        <w:fldChar w:fldCharType="end"/>
      </w:r>
      <w:commentRangeEnd w:id="230"/>
      <w:r w:rsidR="00617F6D">
        <w:rPr>
          <w:rStyle w:val="CommentReference"/>
        </w:rPr>
        <w:commentReference w:id="230"/>
      </w:r>
      <w:r w:rsidR="00E87680" w:rsidRPr="007B51BE">
        <w:t>.</w:t>
      </w:r>
      <w:r w:rsidRPr="007B51BE">
        <w:t xml:space="preserve"> Given the larger number of variables and assumptions for future scenarios </w:t>
      </w:r>
      <w:ins w:id="231" w:author="Wild, Thomas B" w:date="2022-05-16T19:36:00Z">
        <w:r w:rsidR="0041709C">
          <w:t xml:space="preserve">considered here, </w:t>
        </w:r>
      </w:ins>
      <w:r w:rsidRPr="007B51BE">
        <w:t xml:space="preserve">we limit the validation with other studies to historical data. Since this work is primarily concerned with the downscaling of existing projections to a gridded monthly scale, we look at how spatial and temporal patterns in the year 2010 (for which all scenarios are identical) </w:t>
      </w:r>
      <w:proofErr w:type="gramStart"/>
      <w:r w:rsidRPr="007B51BE">
        <w:t>compare</w:t>
      </w:r>
      <w:proofErr w:type="gramEnd"/>
      <w:r w:rsidRPr="007B51BE">
        <w:t xml:space="preserve"> to those of </w:t>
      </w:r>
      <w:r w:rsidR="00636B96" w:rsidRPr="007B51BE">
        <w:t>the chosen datasets</w:t>
      </w:r>
      <w:r w:rsidRPr="007B51BE">
        <w:t>.</w:t>
      </w:r>
    </w:p>
    <w:p w14:paraId="2A55FD92" w14:textId="77777777" w:rsidR="00870C81" w:rsidRPr="007B51BE" w:rsidRDefault="00870C81" w:rsidP="00870C81"/>
    <w:p w14:paraId="6B6F2132" w14:textId="7B128FA6" w:rsidR="00870C81" w:rsidRDefault="007B51BE" w:rsidP="00870C81">
      <w:r w:rsidRPr="007B51BE">
        <w:t>Huang et al. 2018</w:t>
      </w:r>
      <w:r w:rsidRPr="007B51BE">
        <w:fldChar w:fldCharType="begin"/>
      </w:r>
      <w:r w:rsidR="0091313B">
        <w:instrText xml:space="preserve"> ADDIN ZOTERO_ITEM CSL_CITATION {"citationID":"HMAEBIpy","properties":{"formattedCitation":"\\super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91313B">
        <w:rPr>
          <w:rFonts w:ascii="Cambria Math" w:hAnsi="Cambria Math" w:cs="Cambria Math"/>
        </w:rPr>
        <w:instrText>∘</w:instrText>
      </w:r>
      <w:r w:rsidR="0091313B">
        <w:instrText>&lt;/sup&gt;&lt;/span&gt;) sectoral water withdrawal dataset for the period 1971</w:instrText>
      </w:r>
      <w:r w:rsidR="0091313B">
        <w:rPr>
          <w:rFonts w:cs="Calibri"/>
        </w:rPr>
        <w:instrText>–</w:instrText>
      </w:r>
      <w:r w:rsidR="0091313B">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B51BE">
        <w:fldChar w:fldCharType="separate"/>
      </w:r>
      <w:r w:rsidRPr="007B51BE">
        <w:rPr>
          <w:rFonts w:cs="Calibri"/>
          <w:szCs w:val="24"/>
          <w:vertAlign w:val="superscript"/>
        </w:rPr>
        <w:t>20</w:t>
      </w:r>
      <w:r w:rsidRPr="007B51BE">
        <w:fldChar w:fldCharType="end"/>
      </w:r>
      <w:r w:rsidR="00870C81" w:rsidRPr="007B51BE">
        <w:t xml:space="preserve">, </w:t>
      </w:r>
      <w:r w:rsidR="00636B96" w:rsidRPr="007B51BE">
        <w:t>uses</w:t>
      </w:r>
      <w:r w:rsidR="00870C81" w:rsidRPr="007B51BE">
        <w:t xml:space="preserve"> an earlier version of Tethys on historical data from 1971-2010. The underlying data have more regions and different totals, but many of the downscaling methods are identical, leading to similar results.</w:t>
      </w:r>
      <w:r w:rsidR="00636B96" w:rsidRPr="007B51BE">
        <w:t xml:space="preserve"> </w:t>
      </w:r>
      <w:r w:rsidR="00870C81" w:rsidRPr="007B51BE">
        <w:t xml:space="preserve">For the non-agricultural sectors (domestic, electricity, manufacturing, and mining), the same </w:t>
      </w:r>
      <w:r w:rsidR="00636B96" w:rsidRPr="007B51BE">
        <w:t xml:space="preserve">underlying </w:t>
      </w:r>
      <w:r w:rsidR="00870C81" w:rsidRPr="007B51BE">
        <w:t>population map is used</w:t>
      </w:r>
      <w:r w:rsidR="00636B96" w:rsidRPr="007B51BE">
        <w:t xml:space="preserve"> to downscale water use</w:t>
      </w:r>
      <w:r w:rsidR="00870C81" w:rsidRPr="007B51BE">
        <w:t xml:space="preserve">. This means that </w:t>
      </w:r>
      <w:commentRangeStart w:id="232"/>
      <w:r w:rsidR="00870C81" w:rsidRPr="007B51BE">
        <w:t>within each intersection of the different region schemes</w:t>
      </w:r>
      <w:commentRangeEnd w:id="232"/>
      <w:r w:rsidR="005816A9">
        <w:rPr>
          <w:rStyle w:val="CommentReference"/>
        </w:rPr>
        <w:commentReference w:id="232"/>
      </w:r>
      <w:r w:rsidR="00870C81" w:rsidRPr="007B51BE">
        <w:t>, the distribution of demand is identical, i.e., the ratio of their values to ours is constant for each grid cell in that intersection.</w:t>
      </w:r>
      <w:r w:rsidR="00636B96" w:rsidRPr="007B51BE">
        <w:t xml:space="preserve"> For irrigation</w:t>
      </w:r>
      <w:r w:rsidR="00870C81" w:rsidRPr="007B51BE">
        <w:t xml:space="preserve"> </w:t>
      </w:r>
      <w:r w:rsidRPr="007B51BE">
        <w:t>Huang et al. 2018</w:t>
      </w:r>
      <w:r w:rsidRPr="007B51BE">
        <w:fldChar w:fldCharType="begin"/>
      </w:r>
      <w:r w:rsidR="0091313B">
        <w:instrText xml:space="preserve"> ADDIN ZOTERO_ITEM CSL_CITATION {"citationID":"828hPAgd","properties":{"formattedCitation":"\\super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91313B">
        <w:rPr>
          <w:rFonts w:ascii="Cambria Math" w:hAnsi="Cambria Math" w:cs="Cambria Math"/>
        </w:rPr>
        <w:instrText>∘</w:instrText>
      </w:r>
      <w:r w:rsidR="0091313B">
        <w:instrText>&lt;/sup&gt;&lt;/span&gt;) sectoral water withdrawal dataset for the period 1971</w:instrText>
      </w:r>
      <w:r w:rsidR="0091313B">
        <w:rPr>
          <w:rFonts w:cs="Calibri"/>
        </w:rPr>
        <w:instrText>–</w:instrText>
      </w:r>
      <w:r w:rsidR="0091313B">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B51BE">
        <w:fldChar w:fldCharType="separate"/>
      </w:r>
      <w:r w:rsidRPr="007B51BE">
        <w:rPr>
          <w:rFonts w:cs="Calibri"/>
          <w:szCs w:val="24"/>
          <w:vertAlign w:val="superscript"/>
        </w:rPr>
        <w:t>20</w:t>
      </w:r>
      <w:r w:rsidRPr="007B51BE">
        <w:fldChar w:fldCharType="end"/>
      </w:r>
      <w:r w:rsidRPr="007B51BE">
        <w:t xml:space="preserve"> </w:t>
      </w:r>
      <w:r w:rsidR="00870C81" w:rsidRPr="007B51BE">
        <w:t>use USGS and FAO</w:t>
      </w:r>
      <w:r w:rsidRPr="007B51BE">
        <w:t xml:space="preserve"> </w:t>
      </w:r>
      <w:r w:rsidR="00870C81" w:rsidRPr="007B51BE">
        <w:t>AQUASTAT irrigation data, whereas the current version of Tethys uses crop landcover maps from Demeter.</w:t>
      </w:r>
      <w:r w:rsidR="00636B96" w:rsidRPr="007B51BE">
        <w:t xml:space="preserve"> </w:t>
      </w:r>
      <w:r w:rsidR="00870C81" w:rsidRPr="007B51BE">
        <w:t>Consumption and withdrawals generally show</w:t>
      </w:r>
      <w:r w:rsidR="00636B96" w:rsidRPr="007B51BE">
        <w:t>ed</w:t>
      </w:r>
      <w:r w:rsidR="00870C81" w:rsidRPr="007B51BE">
        <w:t xml:space="preserve"> similar spatial patterns, with differences in assumptions regarding each region's and sector's consumption to withdrawal ratios accounting for some differences. There </w:t>
      </w:r>
      <w:r w:rsidR="00636B96" w:rsidRPr="007B51BE">
        <w:t xml:space="preserve">are also some </w:t>
      </w:r>
      <w:r w:rsidR="00870C81" w:rsidRPr="007B51BE">
        <w:t xml:space="preserve">differences in accounting. For example, </w:t>
      </w:r>
      <w:r w:rsidR="00636B96" w:rsidRPr="007B51BE">
        <w:t xml:space="preserve">in this study </w:t>
      </w:r>
      <w:r w:rsidR="00870C81" w:rsidRPr="007B51BE">
        <w:t xml:space="preserve">hydropower </w:t>
      </w:r>
      <w:r w:rsidR="00636B96" w:rsidRPr="007B51BE">
        <w:t xml:space="preserve">is included </w:t>
      </w:r>
      <w:r w:rsidR="00870C81" w:rsidRPr="007B51BE">
        <w:t xml:space="preserve">in the consumption for electricity generation category, which by itself is several times greater than </w:t>
      </w:r>
      <w:r w:rsidR="00636B96" w:rsidRPr="007B51BE">
        <w:t xml:space="preserve">the </w:t>
      </w:r>
      <w:r w:rsidR="00870C81" w:rsidRPr="007B51BE">
        <w:t xml:space="preserve">entire water consumption for electricity generation </w:t>
      </w:r>
      <w:r w:rsidR="00636B96" w:rsidRPr="007B51BE">
        <w:t xml:space="preserve">in </w:t>
      </w:r>
      <w:r w:rsidRPr="007B51BE">
        <w:t>Huang et al. 2018</w:t>
      </w:r>
      <w:r w:rsidRPr="007B51BE">
        <w:fldChar w:fldCharType="begin"/>
      </w:r>
      <w:r w:rsidR="0091313B">
        <w:instrText xml:space="preserve"> ADDIN ZOTERO_ITEM CSL_CITATION {"citationID":"mNrtym3k","properties":{"formattedCitation":"\\super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91313B">
        <w:rPr>
          <w:rFonts w:ascii="Cambria Math" w:hAnsi="Cambria Math" w:cs="Cambria Math"/>
        </w:rPr>
        <w:instrText>∘</w:instrText>
      </w:r>
      <w:r w:rsidR="0091313B">
        <w:instrText>&lt;/sup&gt;&lt;/span&gt;) sectoral water withdrawal dataset for the period 1971</w:instrText>
      </w:r>
      <w:r w:rsidR="0091313B">
        <w:rPr>
          <w:rFonts w:cs="Calibri"/>
        </w:rPr>
        <w:instrText>–</w:instrText>
      </w:r>
      <w:r w:rsidR="0091313B">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B51BE">
        <w:fldChar w:fldCharType="separate"/>
      </w:r>
      <w:r w:rsidRPr="007B51BE">
        <w:rPr>
          <w:rFonts w:cs="Calibri"/>
          <w:szCs w:val="24"/>
          <w:vertAlign w:val="superscript"/>
        </w:rPr>
        <w:t>20</w:t>
      </w:r>
      <w:r w:rsidRPr="007B51BE">
        <w:fldChar w:fldCharType="end"/>
      </w:r>
      <w:r w:rsidR="00870C81" w:rsidRPr="007B51BE">
        <w:t>.</w:t>
      </w:r>
    </w:p>
    <w:p w14:paraId="48DAA4BF" w14:textId="6615132D" w:rsidR="00870C81" w:rsidRDefault="00870C81" w:rsidP="00870C81"/>
    <w:p w14:paraId="518D967D" w14:textId="1598EE04" w:rsidR="00870C81" w:rsidRDefault="00870C81" w:rsidP="00870C81">
      <w:pPr>
        <w:ind w:left="-270"/>
      </w:pPr>
    </w:p>
    <w:p w14:paraId="4459CA69" w14:textId="68563632" w:rsidR="003A1D5D" w:rsidRDefault="003A1D5D" w:rsidP="00423C4C"/>
    <w:p w14:paraId="42826472" w14:textId="2DD83DA9" w:rsidR="00E87680" w:rsidRDefault="00870C81" w:rsidP="00423C4C">
      <w:r>
        <w:t xml:space="preserve">The second data set we compared with is from </w:t>
      </w:r>
      <w:proofErr w:type="spellStart"/>
      <w:r w:rsidR="007B51BE" w:rsidRPr="007B51BE">
        <w:t>Mekonnen</w:t>
      </w:r>
      <w:proofErr w:type="spellEnd"/>
      <w:r w:rsidR="007B51BE" w:rsidRPr="007B51BE">
        <w:t>, M.M. and Hoekstra, A.Y. 2011</w:t>
      </w:r>
      <w:r w:rsidR="007B51BE" w:rsidRPr="007B51BE">
        <w:fldChar w:fldCharType="begin"/>
      </w:r>
      <w:r w:rsidR="0091313B">
        <w:instrText xml:space="preserve"> ADDIN ZOTERO_ITEM CSL_CITATION {"citationID":"2idE72KU","properties":{"formattedCitation":"\\super 22\\nosupersub{}","plainCitation":"22","noteIndex":0},"citationItems":[{"id":1468,"uris":["http://zotero.org/users/2476381/items/QRU4EFSB"],"itemData":{"id":1468,"type":"report","event-place":"Delft,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B51BE">
        <w:fldChar w:fldCharType="separate"/>
      </w:r>
      <w:r w:rsidR="007B51BE" w:rsidRPr="007B51BE">
        <w:rPr>
          <w:rFonts w:cs="Calibri"/>
          <w:szCs w:val="24"/>
          <w:vertAlign w:val="superscript"/>
        </w:rPr>
        <w:t>22</w:t>
      </w:r>
      <w:r w:rsidR="007B51BE" w:rsidRPr="007B51BE">
        <w:fldChar w:fldCharType="end"/>
      </w:r>
      <w:r w:rsidR="007B51BE">
        <w:t xml:space="preserve">. </w:t>
      </w:r>
      <w:r>
        <w:t>It contains monthly total blue water consumption values representing an average of years 1996-2005</w:t>
      </w:r>
      <w:ins w:id="233" w:author="Wild, Thomas B" w:date="2022-05-16T19:39:00Z">
        <w:r w:rsidR="00142ED6">
          <w:t>,</w:t>
        </w:r>
      </w:ins>
      <w:r w:rsidR="00636B96">
        <w:t xml:space="preserve"> which we compare to the base year values from 2010 from this study</w:t>
      </w:r>
      <w:r>
        <w:t>. The sectoral breakdown is different</w:t>
      </w:r>
      <w:r w:rsidR="00636B96">
        <w:t xml:space="preserve"> between the two datasets</w:t>
      </w:r>
      <w:ins w:id="234" w:author="Wild, Thomas B" w:date="2022-05-16T19:42:00Z">
        <w:r w:rsidR="00040758">
          <w:t>,</w:t>
        </w:r>
      </w:ins>
      <w:r w:rsidR="00E87680">
        <w:t xml:space="preserve"> </w:t>
      </w:r>
      <w:r>
        <w:t xml:space="preserve">but </w:t>
      </w:r>
      <w:ins w:id="235" w:author="Wild, Thomas B" w:date="2022-05-16T19:42:00Z">
        <w:r w:rsidR="006825F7">
          <w:t xml:space="preserve">the datasets are </w:t>
        </w:r>
      </w:ins>
      <w:r w:rsidR="00E87680">
        <w:t xml:space="preserve">at the same </w:t>
      </w:r>
      <w:r>
        <w:t>spatial resolution, so we compare monthly totals for each grid cell.</w:t>
      </w:r>
      <w:r w:rsidR="00E87680">
        <w:t xml:space="preserve"> </w:t>
      </w:r>
      <w:r>
        <w:t>We see some agreement between the two data sets. As the largest sector, differences in irrigation downscaling are likely responsible for the variation.</w:t>
      </w:r>
      <w:r w:rsidR="00E87680">
        <w:t xml:space="preserve"> </w:t>
      </w:r>
    </w:p>
    <w:p w14:paraId="7B11750E" w14:textId="77777777" w:rsidR="00E87680" w:rsidRDefault="00E87680" w:rsidP="00423C4C"/>
    <w:p w14:paraId="17A749C4" w14:textId="0A2332F5" w:rsidR="00E87680" w:rsidRDefault="00E87680" w:rsidP="00423C4C">
      <w:r>
        <w:t xml:space="preserve">As seen in </w:t>
      </w:r>
      <w:r w:rsidR="0091313B">
        <w:rPr>
          <w:highlight w:val="yellow"/>
        </w:rPr>
        <w:fldChar w:fldCharType="begin"/>
      </w:r>
      <w:r w:rsidR="0091313B">
        <w:instrText xml:space="preserve"> REF _Ref102742397 \h </w:instrText>
      </w:r>
      <w:r w:rsidR="0091313B">
        <w:rPr>
          <w:highlight w:val="yellow"/>
        </w:rPr>
      </w:r>
      <w:r w:rsidR="0091313B">
        <w:rPr>
          <w:highlight w:val="yellow"/>
        </w:rPr>
        <w:fldChar w:fldCharType="separate"/>
      </w:r>
      <w:r w:rsidR="00080F5D">
        <w:t xml:space="preserve">Figure </w:t>
      </w:r>
      <w:r w:rsidR="00080F5D">
        <w:rPr>
          <w:noProof/>
        </w:rPr>
        <w:t>6</w:t>
      </w:r>
      <w:r w:rsidR="0091313B">
        <w:rPr>
          <w:highlight w:val="yellow"/>
        </w:rPr>
        <w:fldChar w:fldCharType="end"/>
      </w:r>
      <w:r>
        <w:t xml:space="preserve"> we see a general agreement in the </w:t>
      </w:r>
      <w:r w:rsidR="00BC396E">
        <w:t xml:space="preserve">sub-regional patterns </w:t>
      </w:r>
      <w:r>
        <w:t xml:space="preserve">across the </w:t>
      </w:r>
      <w:r w:rsidR="00BC396E">
        <w:t>data sets.</w:t>
      </w:r>
      <w:r w:rsidR="0091313B">
        <w:t xml:space="preserve"> </w:t>
      </w:r>
      <w:r w:rsidR="0091313B">
        <w:fldChar w:fldCharType="begin"/>
      </w:r>
      <w:r w:rsidR="0091313B">
        <w:instrText xml:space="preserve"> REF _Ref102742407 \h </w:instrText>
      </w:r>
      <w:r w:rsidR="0091313B">
        <w:fldChar w:fldCharType="separate"/>
      </w:r>
      <w:r w:rsidR="00080F5D">
        <w:t xml:space="preserve">Figure </w:t>
      </w:r>
      <w:r w:rsidR="00080F5D">
        <w:rPr>
          <w:noProof/>
        </w:rPr>
        <w:t>7</w:t>
      </w:r>
      <w:r w:rsidR="0091313B">
        <w:fldChar w:fldCharType="end"/>
      </w:r>
      <w:r w:rsidR="00BC396E">
        <w:t xml:space="preserve"> </w:t>
      </w:r>
      <w:r>
        <w:t xml:space="preserve">also shows similar sub-annual patterns across the dataset with some differences in total values being attributed to underlying data and year of the study. Additional details on differences between the datasets are discussed in the meta-repository </w:t>
      </w:r>
      <w:hyperlink r:id="rId21" w:history="1">
        <w:r w:rsidRPr="00A70B05">
          <w:rPr>
            <w:rStyle w:val="Hyperlink"/>
          </w:rPr>
          <w:t>https://jgcri.github.io/khan-etal_2022_tethysSSPRCP/index.html</w:t>
        </w:r>
      </w:hyperlink>
      <w:r>
        <w:t>.</w:t>
      </w:r>
    </w:p>
    <w:p w14:paraId="66DC643C" w14:textId="7A18D052" w:rsidR="00E87680" w:rsidRDefault="00E87680" w:rsidP="00423C4C"/>
    <w:p w14:paraId="35241CB3" w14:textId="77777777" w:rsidR="007B51BE" w:rsidRDefault="00E87680" w:rsidP="007B51BE">
      <w:pPr>
        <w:keepNext/>
        <w:ind w:left="-360"/>
      </w:pPr>
      <w:commentRangeStart w:id="236"/>
      <w:r>
        <w:rPr>
          <w:noProof/>
        </w:rPr>
        <w:drawing>
          <wp:inline distT="0" distB="0" distL="0" distR="0" wp14:anchorId="3D3571C2" wp14:editId="7DCA5FAA">
            <wp:extent cx="5593161" cy="379095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t="5737" b="6082"/>
                    <a:stretch/>
                  </pic:blipFill>
                  <pic:spPr bwMode="auto">
                    <a:xfrm>
                      <a:off x="0" y="0"/>
                      <a:ext cx="5595934" cy="3792830"/>
                    </a:xfrm>
                    <a:prstGeom prst="rect">
                      <a:avLst/>
                    </a:prstGeom>
                    <a:noFill/>
                    <a:ln>
                      <a:noFill/>
                    </a:ln>
                    <a:extLst>
                      <a:ext uri="{53640926-AAD7-44D8-BBD7-CCE9431645EC}">
                        <a14:shadowObscured xmlns:a14="http://schemas.microsoft.com/office/drawing/2010/main"/>
                      </a:ext>
                    </a:extLst>
                  </pic:spPr>
                </pic:pic>
              </a:graphicData>
            </a:graphic>
          </wp:inline>
        </w:drawing>
      </w:r>
      <w:commentRangeEnd w:id="236"/>
      <w:r w:rsidR="000E5F70">
        <w:rPr>
          <w:rStyle w:val="CommentReference"/>
        </w:rPr>
        <w:commentReference w:id="236"/>
      </w:r>
    </w:p>
    <w:p w14:paraId="24FCD101" w14:textId="65DE3A69" w:rsidR="00E87680" w:rsidRDefault="007B51BE" w:rsidP="007B51BE">
      <w:pPr>
        <w:pStyle w:val="Caption"/>
      </w:pPr>
      <w:bookmarkStart w:id="237" w:name="_Ref102742397"/>
      <w:bookmarkStart w:id="238" w:name="_Hlk102742150"/>
      <w:r>
        <w:t xml:space="preserve">Figure </w:t>
      </w:r>
      <w:fldSimple w:instr=" SEQ Figure \* ARABIC ">
        <w:r w:rsidR="00080F5D">
          <w:rPr>
            <w:noProof/>
          </w:rPr>
          <w:t>6</w:t>
        </w:r>
      </w:fldSimple>
      <w:bookmarkEnd w:id="237"/>
      <w:r>
        <w:t xml:space="preserve"> Spatial distribution of water withdrawals and consumption across this study, Huang et al. 2018</w:t>
      </w:r>
      <w:r w:rsidR="0091313B">
        <w:fldChar w:fldCharType="begin"/>
      </w:r>
      <w:r w:rsidR="0091313B">
        <w:instrText xml:space="preserve"> ADDIN ZOTERO_ITEM CSL_CITATION {"citationID":"XMQvQqrn","properties":{"formattedCitation":"\\super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91313B">
        <w:rPr>
          <w:rFonts w:ascii="Cambria Math" w:hAnsi="Cambria Math" w:cs="Cambria Math"/>
        </w:rPr>
        <w:instrText>∘</w:instrText>
      </w:r>
      <w:r w:rsidR="0091313B">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fldChar w:fldCharType="separate"/>
      </w:r>
      <w:r w:rsidR="0091313B" w:rsidRPr="0091313B">
        <w:rPr>
          <w:rFonts w:cs="Calibri"/>
          <w:szCs w:val="24"/>
          <w:vertAlign w:val="superscript"/>
        </w:rPr>
        <w:t>20</w:t>
      </w:r>
      <w:r w:rsidR="0091313B">
        <w:fldChar w:fldCharType="end"/>
      </w:r>
      <w:r>
        <w:t xml:space="preserve"> and </w:t>
      </w:r>
      <w:proofErr w:type="spellStart"/>
      <w:r w:rsidRPr="00EB1E6D">
        <w:t>Mekonnen</w:t>
      </w:r>
      <w:proofErr w:type="spellEnd"/>
      <w:r w:rsidRPr="00EB1E6D">
        <w:t>, M.M. and Hoekstra, A.Y. 2011</w:t>
      </w:r>
      <w:r w:rsidR="0091313B">
        <w:fldChar w:fldCharType="begin"/>
      </w:r>
      <w:r w:rsidR="0091313B">
        <w:instrText xml:space="preserve"> ADDIN ZOTERO_ITEM CSL_CITATION {"citationID":"ofsFZhnl","properties":{"formattedCitation":"\\super 22\\nosupersub{}","plainCitation":"22","noteIndex":0},"citationItems":[{"id":1468,"uris":["http://zotero.org/users/2476381/items/QRU4EFSB"],"itemData":{"id":1468,"type":"report","event-place":"Delft,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91313B">
        <w:fldChar w:fldCharType="separate"/>
      </w:r>
      <w:r w:rsidR="0091313B" w:rsidRPr="0091313B">
        <w:rPr>
          <w:rFonts w:cs="Calibri"/>
          <w:szCs w:val="24"/>
          <w:vertAlign w:val="superscript"/>
        </w:rPr>
        <w:t>22</w:t>
      </w:r>
      <w:r w:rsidR="0091313B">
        <w:fldChar w:fldCharType="end"/>
      </w:r>
    </w:p>
    <w:bookmarkEnd w:id="238"/>
    <w:p w14:paraId="7C3F5505" w14:textId="6B8BBCAE" w:rsidR="00E87680" w:rsidRDefault="00E87680" w:rsidP="00423C4C"/>
    <w:p w14:paraId="1E00A742" w14:textId="0153BE90" w:rsidR="00BC396E" w:rsidRDefault="00350D15" w:rsidP="00423C4C">
      <w:r>
        <w:rPr>
          <w:noProof/>
        </w:rPr>
        <w:lastRenderedPageBreak/>
        <w:drawing>
          <wp:inline distT="0" distB="0" distL="0" distR="0" wp14:anchorId="20514171" wp14:editId="206D801F">
            <wp:extent cx="5291455" cy="366268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1455" cy="3662680"/>
                    </a:xfrm>
                    <a:prstGeom prst="rect">
                      <a:avLst/>
                    </a:prstGeom>
                    <a:noFill/>
                    <a:ln>
                      <a:noFill/>
                    </a:ln>
                  </pic:spPr>
                </pic:pic>
              </a:graphicData>
            </a:graphic>
          </wp:inline>
        </w:drawing>
      </w:r>
    </w:p>
    <w:p w14:paraId="04C25429" w14:textId="76C7CA7B" w:rsidR="0091313B" w:rsidRDefault="0091313B" w:rsidP="0091313B">
      <w:pPr>
        <w:pStyle w:val="Caption"/>
      </w:pPr>
      <w:bookmarkStart w:id="239" w:name="_Ref102742407"/>
      <w:r>
        <w:t xml:space="preserve">Figure </w:t>
      </w:r>
      <w:r w:rsidR="00B059B3">
        <w:fldChar w:fldCharType="begin"/>
      </w:r>
      <w:r w:rsidR="00B059B3">
        <w:instrText xml:space="preserve"> SEQ Figure \* ARABIC </w:instrText>
      </w:r>
      <w:r w:rsidR="00B059B3">
        <w:fldChar w:fldCharType="separate"/>
      </w:r>
      <w:r w:rsidR="00080F5D">
        <w:rPr>
          <w:noProof/>
        </w:rPr>
        <w:t>7</w:t>
      </w:r>
      <w:r w:rsidR="00B059B3">
        <w:rPr>
          <w:noProof/>
        </w:rPr>
        <w:fldChar w:fldCharType="end"/>
      </w:r>
      <w:bookmarkEnd w:id="239"/>
      <w:r>
        <w:t xml:space="preserve"> Temporal distribution of water withdrawals and consumption across this study, Huang et al. 2018</w:t>
      </w:r>
      <w:r>
        <w:fldChar w:fldCharType="begin"/>
      </w:r>
      <w:r>
        <w:instrText xml:space="preserve"> ADDIN ZOTERO_ITEM CSL_CITATION {"citationID":"iDOSCR1C","properties":{"formattedCitation":"\\super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Pr>
          <w:rFonts w:ascii="Cambria Math" w:hAnsi="Cambria Math" w:cs="Cambria Math"/>
        </w:rPr>
        <w:instrText>∘</w:instrText>
      </w:r>
      <w:r>
        <w:instrText>&lt;/sup&gt;&lt;/span&gt;) sectoral water withdrawal dataset for the period 1971</w:instrText>
      </w:r>
      <w:r>
        <w:rPr>
          <w:rFonts w:cs="Calibri"/>
        </w:rPr>
        <w:instrText>–</w:instrText>
      </w:r>
      <w: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fldChar w:fldCharType="separate"/>
      </w:r>
      <w:r w:rsidRPr="0091313B">
        <w:rPr>
          <w:rFonts w:cs="Calibri"/>
          <w:szCs w:val="24"/>
          <w:vertAlign w:val="superscript"/>
        </w:rPr>
        <w:t>20</w:t>
      </w:r>
      <w:r>
        <w:fldChar w:fldCharType="end"/>
      </w:r>
      <w:r>
        <w:t xml:space="preserve"> and </w:t>
      </w:r>
      <w:proofErr w:type="spellStart"/>
      <w:r w:rsidRPr="00EB1E6D">
        <w:t>Mekonnen</w:t>
      </w:r>
      <w:proofErr w:type="spellEnd"/>
      <w:r w:rsidRPr="00EB1E6D">
        <w:t>, M.M. and Hoekstra, A.Y. 2011</w:t>
      </w:r>
      <w:r>
        <w:fldChar w:fldCharType="begin"/>
      </w:r>
      <w:r>
        <w:instrText xml:space="preserve"> ADDIN ZOTERO_ITEM CSL_CITATION {"citationID":"SAAYa4Oe","properties":{"formattedCitation":"\\super 22\\nosupersub{}","plainCitation":"22","noteIndex":0},"citationItems":[{"id":1468,"uris":["http://zotero.org/users/2476381/items/QRU4EFSB"],"itemData":{"id":1468,"type":"report","event-place":"Delft,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fldChar w:fldCharType="separate"/>
      </w:r>
      <w:r w:rsidRPr="0091313B">
        <w:rPr>
          <w:rFonts w:cs="Calibri"/>
          <w:szCs w:val="24"/>
          <w:vertAlign w:val="superscript"/>
        </w:rPr>
        <w:t>22</w:t>
      </w:r>
      <w:r>
        <w:fldChar w:fldCharType="end"/>
      </w:r>
    </w:p>
    <w:p w14:paraId="725FF263" w14:textId="77777777" w:rsidR="006A42F1" w:rsidRPr="0033109F" w:rsidRDefault="006A42F1" w:rsidP="006A42F1">
      <w:pPr>
        <w:rPr>
          <w:b/>
        </w:rPr>
      </w:pPr>
    </w:p>
    <w:p w14:paraId="7343BCC3" w14:textId="7FDE1DA4" w:rsidR="008B508E" w:rsidRPr="00566B03" w:rsidRDefault="004E0C09" w:rsidP="00566B03">
      <w:pPr>
        <w:pStyle w:val="Heading3"/>
        <w:spacing w:before="0" w:after="0"/>
      </w:pPr>
      <w:r>
        <w:t>Usage Notes</w:t>
      </w:r>
    </w:p>
    <w:p w14:paraId="4B7CF63C" w14:textId="7B540B43" w:rsidR="00212771" w:rsidRDefault="00212771" w:rsidP="00212771">
      <w:pPr>
        <w:shd w:val="clear" w:color="auto" w:fill="FFFFFF"/>
        <w:jc w:val="left"/>
        <w:rPr>
          <w:rFonts w:asciiTheme="minorHAnsi" w:hAnsiTheme="minorHAnsi" w:cstheme="minorHAnsi"/>
          <w:lang w:val="en-US" w:eastAsia="en-US"/>
        </w:rPr>
      </w:pPr>
      <w:r w:rsidRPr="00212771">
        <w:t>Users</w:t>
      </w:r>
      <w:r>
        <w:t xml:space="preserve"> are encouraged to explore the accompanying meta-repository </w:t>
      </w:r>
      <w:r>
        <w:rPr>
          <w:rFonts w:asciiTheme="minorHAnsi" w:hAnsiTheme="minorHAnsi" w:cstheme="minorHAnsi"/>
          <w:lang w:val="en-US" w:eastAsia="en-US"/>
        </w:rPr>
        <w:t>(</w:t>
      </w:r>
      <w:hyperlink r:id="rId24" w:history="1">
        <w:r w:rsidRPr="00303AAB">
          <w:rPr>
            <w:rStyle w:val="Hyperlink"/>
          </w:rPr>
          <w:t>https://jgcri.github.io/khan-etal_2022_tethysSSPRCP/index.html</w:t>
        </w:r>
      </w:hyperlink>
      <w:r>
        <w:rPr>
          <w:rFonts w:asciiTheme="minorHAnsi" w:hAnsiTheme="minorHAnsi" w:cstheme="minorHAnsi"/>
          <w:lang w:val="en-US" w:eastAsia="en-US"/>
        </w:rPr>
        <w:t>)</w:t>
      </w:r>
      <w:ins w:id="240" w:author="Wild, Thomas B" w:date="2022-05-16T20:00:00Z">
        <w:r w:rsidR="00AF434E">
          <w:rPr>
            <w:rFonts w:asciiTheme="minorHAnsi" w:hAnsiTheme="minorHAnsi" w:cstheme="minorHAnsi"/>
            <w:lang w:val="en-US" w:eastAsia="en-US"/>
          </w:rPr>
          <w:t>,</w:t>
        </w:r>
      </w:ins>
      <w:r>
        <w:rPr>
          <w:rFonts w:asciiTheme="minorHAnsi" w:hAnsiTheme="minorHAnsi" w:cstheme="minorHAnsi"/>
          <w:lang w:val="en-US" w:eastAsia="en-US"/>
        </w:rPr>
        <w:t xml:space="preserve"> which provides detailed visualization across the various scenarios, sectors and time periods. Users can then download specific datasets for water withdrawal or consumption for relevant sectors, crops and desired SSP, RCP or GCM from the accompany</w:t>
      </w:r>
      <w:r w:rsidR="008B508E">
        <w:rPr>
          <w:rFonts w:asciiTheme="minorHAnsi" w:hAnsiTheme="minorHAnsi" w:cstheme="minorHAnsi"/>
          <w:lang w:val="en-US" w:eastAsia="en-US"/>
        </w:rPr>
        <w:t>ing</w:t>
      </w:r>
      <w:r>
        <w:rPr>
          <w:rFonts w:asciiTheme="minorHAnsi" w:hAnsiTheme="minorHAnsi" w:cstheme="minorHAnsi"/>
          <w:lang w:val="en-US" w:eastAsia="en-US"/>
        </w:rPr>
        <w:t xml:space="preserve"> dataset repository</w:t>
      </w:r>
      <w:r w:rsidR="008B508E">
        <w:rPr>
          <w:rFonts w:asciiTheme="minorHAnsi" w:hAnsiTheme="minorHAnsi" w:cstheme="minorHAnsi"/>
          <w:lang w:val="en-US" w:eastAsia="en-US"/>
        </w:rPr>
        <w:t xml:space="preserve"> (</w:t>
      </w:r>
      <w:hyperlink r:id="rId25" w:history="1">
        <w:r w:rsidR="008B508E" w:rsidRPr="00303AAB">
          <w:rPr>
            <w:rStyle w:val="Hyperlink"/>
          </w:rPr>
          <w:t>https://doi.org/10.7910/DVN/VIQEAB</w:t>
        </w:r>
      </w:hyperlink>
      <w:r w:rsidR="008B508E">
        <w:rPr>
          <w:rFonts w:asciiTheme="minorHAnsi" w:hAnsiTheme="minorHAnsi" w:cstheme="minorHAnsi"/>
          <w:lang w:val="en-US" w:eastAsia="en-US"/>
        </w:rPr>
        <w:t>)</w:t>
      </w:r>
      <w:r>
        <w:rPr>
          <w:rFonts w:asciiTheme="minorHAnsi" w:hAnsiTheme="minorHAnsi" w:cstheme="minorHAnsi"/>
          <w:lang w:val="en-US" w:eastAsia="en-US"/>
        </w:rPr>
        <w:t xml:space="preserve"> to analyze the raw data. Some example figures from the meta-repository are presented </w:t>
      </w:r>
      <w:r w:rsidR="008B508E">
        <w:rPr>
          <w:rFonts w:asciiTheme="minorHAnsi" w:hAnsiTheme="minorHAnsi" w:cstheme="minorHAnsi"/>
          <w:lang w:val="en-US" w:eastAsia="en-US"/>
        </w:rPr>
        <w:t>in this section</w:t>
      </w:r>
      <w:r>
        <w:rPr>
          <w:rFonts w:asciiTheme="minorHAnsi" w:hAnsiTheme="minorHAnsi" w:cstheme="minorHAnsi"/>
          <w:lang w:val="en-US" w:eastAsia="en-US"/>
        </w:rPr>
        <w:t>.</w:t>
      </w:r>
    </w:p>
    <w:p w14:paraId="40932573" w14:textId="7EA95778" w:rsidR="00212771" w:rsidRDefault="00212771" w:rsidP="00212771">
      <w:pPr>
        <w:shd w:val="clear" w:color="auto" w:fill="FFFFFF"/>
        <w:jc w:val="left"/>
        <w:rPr>
          <w:rFonts w:asciiTheme="minorHAnsi" w:hAnsiTheme="minorHAnsi" w:cstheme="minorHAnsi"/>
          <w:lang w:val="en-US" w:eastAsia="en-US"/>
        </w:rPr>
      </w:pPr>
    </w:p>
    <w:p w14:paraId="05A54071" w14:textId="547A9B2E" w:rsidR="00212771" w:rsidRDefault="000C04ED" w:rsidP="00212771">
      <w:pPr>
        <w:shd w:val="clear" w:color="auto" w:fill="FFFFFF"/>
        <w:jc w:val="left"/>
        <w:rPr>
          <w:rFonts w:asciiTheme="minorHAnsi" w:hAnsiTheme="minorHAnsi" w:cstheme="minorHAnsi"/>
          <w:lang w:val="en-US" w:eastAsia="en-US"/>
        </w:rPr>
      </w:pPr>
      <w:r>
        <w:rPr>
          <w:rFonts w:asciiTheme="minorHAnsi" w:hAnsiTheme="minorHAnsi" w:cstheme="minorHAnsi"/>
          <w:highlight w:val="yellow"/>
          <w:lang w:val="en-US" w:eastAsia="en-US"/>
        </w:rPr>
        <w:fldChar w:fldCharType="begin"/>
      </w:r>
      <w:r>
        <w:rPr>
          <w:rFonts w:asciiTheme="minorHAnsi" w:hAnsiTheme="minorHAnsi" w:cstheme="minorHAnsi"/>
          <w:lang w:val="en-US" w:eastAsia="en-US"/>
        </w:rPr>
        <w:instrText xml:space="preserve"> REF _Ref102750618 \h </w:instrText>
      </w:r>
      <w:r>
        <w:rPr>
          <w:rFonts w:asciiTheme="minorHAnsi" w:hAnsiTheme="minorHAnsi" w:cstheme="minorHAnsi"/>
          <w:highlight w:val="yellow"/>
          <w:lang w:val="en-US" w:eastAsia="en-US"/>
        </w:rPr>
      </w:r>
      <w:r>
        <w:rPr>
          <w:rFonts w:asciiTheme="minorHAnsi" w:hAnsiTheme="minorHAnsi" w:cstheme="minorHAnsi"/>
          <w:highlight w:val="yellow"/>
          <w:lang w:val="en-US" w:eastAsia="en-US"/>
        </w:rPr>
        <w:fldChar w:fldCharType="separate"/>
      </w:r>
      <w:r w:rsidR="00080F5D">
        <w:t xml:space="preserve">Figure </w:t>
      </w:r>
      <w:r w:rsidR="00080F5D">
        <w:rPr>
          <w:noProof/>
        </w:rPr>
        <w:t>8</w:t>
      </w:r>
      <w:r>
        <w:rPr>
          <w:rFonts w:asciiTheme="minorHAnsi" w:hAnsiTheme="minorHAnsi" w:cstheme="minorHAnsi"/>
          <w:highlight w:val="yellow"/>
          <w:lang w:val="en-US" w:eastAsia="en-US"/>
        </w:rPr>
        <w:fldChar w:fldCharType="end"/>
      </w:r>
      <w:r>
        <w:rPr>
          <w:rFonts w:asciiTheme="minorHAnsi" w:hAnsiTheme="minorHAnsi" w:cstheme="minorHAnsi"/>
          <w:lang w:val="en-US" w:eastAsia="en-US"/>
        </w:rPr>
        <w:t xml:space="preserve"> </w:t>
      </w:r>
      <w:r w:rsidR="00212771">
        <w:rPr>
          <w:rFonts w:asciiTheme="minorHAnsi" w:hAnsiTheme="minorHAnsi" w:cstheme="minorHAnsi"/>
          <w:lang w:val="en-US" w:eastAsia="en-US"/>
        </w:rPr>
        <w:t>shows the total water</w:t>
      </w:r>
      <w:r w:rsidR="008B508E">
        <w:rPr>
          <w:rFonts w:asciiTheme="minorHAnsi" w:hAnsiTheme="minorHAnsi" w:cstheme="minorHAnsi"/>
          <w:lang w:val="en-US" w:eastAsia="en-US"/>
        </w:rPr>
        <w:t xml:space="preserve"> </w:t>
      </w:r>
      <w:r w:rsidR="00212771">
        <w:rPr>
          <w:rFonts w:asciiTheme="minorHAnsi" w:hAnsiTheme="minorHAnsi" w:cstheme="minorHAnsi"/>
          <w:lang w:val="en-US" w:eastAsia="en-US"/>
        </w:rPr>
        <w:t xml:space="preserve">withdrawals by sector for each SSP-RCP-GCM combination. Similar figures are available for consumption as well as by crop. </w:t>
      </w:r>
      <w:r>
        <w:rPr>
          <w:rFonts w:asciiTheme="minorHAnsi" w:hAnsiTheme="minorHAnsi" w:cstheme="minorHAnsi"/>
          <w:highlight w:val="yellow"/>
          <w:lang w:val="en-US" w:eastAsia="en-US"/>
        </w:rPr>
        <w:fldChar w:fldCharType="begin"/>
      </w:r>
      <w:r>
        <w:rPr>
          <w:rFonts w:asciiTheme="minorHAnsi" w:hAnsiTheme="minorHAnsi" w:cstheme="minorHAnsi"/>
          <w:lang w:val="en-US" w:eastAsia="en-US"/>
        </w:rPr>
        <w:instrText xml:space="preserve"> REF _Ref102750628 \h </w:instrText>
      </w:r>
      <w:r>
        <w:rPr>
          <w:rFonts w:asciiTheme="minorHAnsi" w:hAnsiTheme="minorHAnsi" w:cstheme="minorHAnsi"/>
          <w:highlight w:val="yellow"/>
          <w:lang w:val="en-US" w:eastAsia="en-US"/>
        </w:rPr>
      </w:r>
      <w:r>
        <w:rPr>
          <w:rFonts w:asciiTheme="minorHAnsi" w:hAnsiTheme="minorHAnsi" w:cstheme="minorHAnsi"/>
          <w:highlight w:val="yellow"/>
          <w:lang w:val="en-US" w:eastAsia="en-US"/>
        </w:rPr>
        <w:fldChar w:fldCharType="separate"/>
      </w:r>
      <w:r w:rsidR="00080F5D">
        <w:t xml:space="preserve">Figure </w:t>
      </w:r>
      <w:r w:rsidR="00080F5D">
        <w:rPr>
          <w:noProof/>
        </w:rPr>
        <w:t>9</w:t>
      </w:r>
      <w:r>
        <w:rPr>
          <w:rFonts w:asciiTheme="minorHAnsi" w:hAnsiTheme="minorHAnsi" w:cstheme="minorHAnsi"/>
          <w:highlight w:val="yellow"/>
          <w:lang w:val="en-US" w:eastAsia="en-US"/>
        </w:rPr>
        <w:fldChar w:fldCharType="end"/>
      </w:r>
      <w:r w:rsidR="00212771">
        <w:rPr>
          <w:rFonts w:asciiTheme="minorHAnsi" w:hAnsiTheme="minorHAnsi" w:cstheme="minorHAnsi"/>
          <w:lang w:val="en-US" w:eastAsia="en-US"/>
        </w:rPr>
        <w:t xml:space="preserve"> shows the sub-annual temporal distribution </w:t>
      </w:r>
      <w:r w:rsidR="00B21333">
        <w:rPr>
          <w:rFonts w:asciiTheme="minorHAnsi" w:hAnsiTheme="minorHAnsi" w:cstheme="minorHAnsi"/>
          <w:lang w:val="en-US" w:eastAsia="en-US"/>
        </w:rPr>
        <w:t>across the same set of scenarios for 2010 and for 2100. Patterns such as an increase in summer water withdrawals can be seen in such figures.</w:t>
      </w:r>
    </w:p>
    <w:p w14:paraId="6E3AB4DB" w14:textId="4926A866" w:rsidR="00B21333" w:rsidRDefault="00B21333" w:rsidP="00212771">
      <w:pPr>
        <w:shd w:val="clear" w:color="auto" w:fill="FFFFFF"/>
        <w:jc w:val="left"/>
        <w:rPr>
          <w:rFonts w:asciiTheme="minorHAnsi" w:hAnsiTheme="minorHAnsi" w:cstheme="minorHAnsi"/>
          <w:lang w:val="en-US" w:eastAsia="en-US"/>
        </w:rPr>
      </w:pPr>
    </w:p>
    <w:p w14:paraId="6B171A7B" w14:textId="6CE0D3C2" w:rsidR="00B21333" w:rsidRDefault="00B21333" w:rsidP="00212771">
      <w:pPr>
        <w:shd w:val="clear" w:color="auto" w:fill="FFFFFF"/>
        <w:jc w:val="left"/>
        <w:rPr>
          <w:rFonts w:asciiTheme="minorHAnsi" w:hAnsiTheme="minorHAnsi" w:cstheme="minorHAnsi"/>
          <w:lang w:val="en-US" w:eastAsia="en-US"/>
        </w:rPr>
      </w:pPr>
      <w:r>
        <w:rPr>
          <w:rFonts w:asciiTheme="minorHAnsi" w:hAnsiTheme="minorHAnsi" w:cstheme="minorHAnsi"/>
          <w:lang w:val="en-US" w:eastAsia="en-US"/>
        </w:rPr>
        <w:t xml:space="preserve">The meta-repository also includes details on three selected basins: the Indus, </w:t>
      </w:r>
      <w:proofErr w:type="gramStart"/>
      <w:r>
        <w:rPr>
          <w:rFonts w:asciiTheme="minorHAnsi" w:hAnsiTheme="minorHAnsi" w:cstheme="minorHAnsi"/>
          <w:lang w:val="en-US" w:eastAsia="en-US"/>
        </w:rPr>
        <w:t>Nile</w:t>
      </w:r>
      <w:proofErr w:type="gramEnd"/>
      <w:r>
        <w:rPr>
          <w:rFonts w:asciiTheme="minorHAnsi" w:hAnsiTheme="minorHAnsi" w:cstheme="minorHAnsi"/>
          <w:lang w:val="en-US" w:eastAsia="en-US"/>
        </w:rPr>
        <w:t xml:space="preserve"> and Colorado</w:t>
      </w:r>
      <w:ins w:id="241" w:author="Wild, Thomas B" w:date="2022-05-16T20:01:00Z">
        <w:r w:rsidR="00DB6A17">
          <w:rPr>
            <w:rFonts w:asciiTheme="minorHAnsi" w:hAnsiTheme="minorHAnsi" w:cstheme="minorHAnsi"/>
            <w:lang w:val="en-US" w:eastAsia="en-US"/>
          </w:rPr>
          <w:t xml:space="preserve"> (U.S.)</w:t>
        </w:r>
      </w:ins>
      <w:r>
        <w:rPr>
          <w:rFonts w:asciiTheme="minorHAnsi" w:hAnsiTheme="minorHAnsi" w:cstheme="minorHAnsi"/>
          <w:lang w:val="en-US" w:eastAsia="en-US"/>
        </w:rPr>
        <w:t xml:space="preserve">. These are used to show how the data can be used to explore trends and patterns at this finer resolution. </w:t>
      </w:r>
      <w:r w:rsidR="000C04ED">
        <w:rPr>
          <w:rFonts w:asciiTheme="minorHAnsi" w:hAnsiTheme="minorHAnsi" w:cstheme="minorHAnsi"/>
          <w:highlight w:val="yellow"/>
          <w:lang w:val="en-US" w:eastAsia="en-US"/>
        </w:rPr>
        <w:fldChar w:fldCharType="begin"/>
      </w:r>
      <w:r w:rsidR="000C04ED">
        <w:rPr>
          <w:rFonts w:asciiTheme="minorHAnsi" w:hAnsiTheme="minorHAnsi" w:cstheme="minorHAnsi"/>
          <w:lang w:val="en-US" w:eastAsia="en-US"/>
        </w:rPr>
        <w:instrText xml:space="preserve"> REF _Ref102750638 \h </w:instrText>
      </w:r>
      <w:r w:rsidR="000C04ED">
        <w:rPr>
          <w:rFonts w:asciiTheme="minorHAnsi" w:hAnsiTheme="minorHAnsi" w:cstheme="minorHAnsi"/>
          <w:highlight w:val="yellow"/>
          <w:lang w:val="en-US" w:eastAsia="en-US"/>
        </w:rPr>
      </w:r>
      <w:r w:rsidR="000C04ED">
        <w:rPr>
          <w:rFonts w:asciiTheme="minorHAnsi" w:hAnsiTheme="minorHAnsi" w:cstheme="minorHAnsi"/>
          <w:highlight w:val="yellow"/>
          <w:lang w:val="en-US" w:eastAsia="en-US"/>
        </w:rPr>
        <w:fldChar w:fldCharType="separate"/>
      </w:r>
      <w:r w:rsidR="00080F5D">
        <w:t xml:space="preserve">Figure </w:t>
      </w:r>
      <w:r w:rsidR="00080F5D">
        <w:rPr>
          <w:noProof/>
        </w:rPr>
        <w:t>10</w:t>
      </w:r>
      <w:r w:rsidR="000C04ED">
        <w:rPr>
          <w:rFonts w:asciiTheme="minorHAnsi" w:hAnsiTheme="minorHAnsi" w:cstheme="minorHAnsi"/>
          <w:highlight w:val="yellow"/>
          <w:lang w:val="en-US" w:eastAsia="en-US"/>
        </w:rPr>
        <w:fldChar w:fldCharType="end"/>
      </w:r>
      <w:r>
        <w:rPr>
          <w:rFonts w:asciiTheme="minorHAnsi" w:hAnsiTheme="minorHAnsi" w:cstheme="minorHAnsi"/>
          <w:lang w:val="en-US" w:eastAsia="en-US"/>
        </w:rPr>
        <w:t xml:space="preserve"> is an example showing how land</w:t>
      </w:r>
      <w:r w:rsidR="00350D15">
        <w:rPr>
          <w:rFonts w:asciiTheme="minorHAnsi" w:hAnsiTheme="minorHAnsi" w:cstheme="minorHAnsi"/>
          <w:lang w:val="en-US" w:eastAsia="en-US"/>
        </w:rPr>
        <w:t>-</w:t>
      </w:r>
      <w:r>
        <w:rPr>
          <w:rFonts w:asciiTheme="minorHAnsi" w:hAnsiTheme="minorHAnsi" w:cstheme="minorHAnsi"/>
          <w:lang w:val="en-US" w:eastAsia="en-US"/>
        </w:rPr>
        <w:t>use change impacts which type of crop becomes the dominant water user in the Indus basin over time</w:t>
      </w:r>
      <w:r w:rsidR="00350D15">
        <w:rPr>
          <w:rFonts w:asciiTheme="minorHAnsi" w:hAnsiTheme="minorHAnsi" w:cstheme="minorHAnsi"/>
          <w:lang w:val="en-US" w:eastAsia="en-US"/>
        </w:rPr>
        <w:t xml:space="preserve"> for the SSP1-RCP2.6-GFDL scenario</w:t>
      </w:r>
      <w:r>
        <w:rPr>
          <w:rFonts w:asciiTheme="minorHAnsi" w:hAnsiTheme="minorHAnsi" w:cstheme="minorHAnsi"/>
          <w:lang w:val="en-US" w:eastAsia="en-US"/>
        </w:rPr>
        <w:t xml:space="preserve">. </w:t>
      </w:r>
      <w:r w:rsidR="000C04ED">
        <w:rPr>
          <w:rFonts w:asciiTheme="minorHAnsi" w:hAnsiTheme="minorHAnsi" w:cstheme="minorHAnsi"/>
          <w:highlight w:val="yellow"/>
          <w:lang w:val="en-US" w:eastAsia="en-US"/>
        </w:rPr>
        <w:fldChar w:fldCharType="begin"/>
      </w:r>
      <w:r w:rsidR="000C04ED">
        <w:rPr>
          <w:rFonts w:asciiTheme="minorHAnsi" w:hAnsiTheme="minorHAnsi" w:cstheme="minorHAnsi"/>
          <w:lang w:val="en-US" w:eastAsia="en-US"/>
        </w:rPr>
        <w:instrText xml:space="preserve"> REF _Ref102750647 \h </w:instrText>
      </w:r>
      <w:r w:rsidR="000C04ED">
        <w:rPr>
          <w:rFonts w:asciiTheme="minorHAnsi" w:hAnsiTheme="minorHAnsi" w:cstheme="minorHAnsi"/>
          <w:highlight w:val="yellow"/>
          <w:lang w:val="en-US" w:eastAsia="en-US"/>
        </w:rPr>
      </w:r>
      <w:r w:rsidR="000C04ED">
        <w:rPr>
          <w:rFonts w:asciiTheme="minorHAnsi" w:hAnsiTheme="minorHAnsi" w:cstheme="minorHAnsi"/>
          <w:highlight w:val="yellow"/>
          <w:lang w:val="en-US" w:eastAsia="en-US"/>
        </w:rPr>
        <w:fldChar w:fldCharType="separate"/>
      </w:r>
      <w:r w:rsidR="00080F5D">
        <w:t xml:space="preserve">Figure </w:t>
      </w:r>
      <w:r w:rsidR="00080F5D">
        <w:rPr>
          <w:noProof/>
        </w:rPr>
        <w:t>11</w:t>
      </w:r>
      <w:r w:rsidR="000C04ED">
        <w:rPr>
          <w:rFonts w:asciiTheme="minorHAnsi" w:hAnsiTheme="minorHAnsi" w:cstheme="minorHAnsi"/>
          <w:highlight w:val="yellow"/>
          <w:lang w:val="en-US" w:eastAsia="en-US"/>
        </w:rPr>
        <w:fldChar w:fldCharType="end"/>
      </w:r>
      <w:r w:rsidR="000C04ED">
        <w:rPr>
          <w:rFonts w:asciiTheme="minorHAnsi" w:hAnsiTheme="minorHAnsi" w:cstheme="minorHAnsi"/>
          <w:lang w:val="en-US" w:eastAsia="en-US"/>
        </w:rPr>
        <w:t xml:space="preserve"> </w:t>
      </w:r>
      <w:r w:rsidR="00350D15">
        <w:rPr>
          <w:rFonts w:asciiTheme="minorHAnsi" w:hAnsiTheme="minorHAnsi" w:cstheme="minorHAnsi"/>
          <w:lang w:val="en-US" w:eastAsia="en-US"/>
        </w:rPr>
        <w:t xml:space="preserve">shows the accompanying distribution of total water withdrawals both spatially and temporally. Similar figures are provided in the meta-repository for water consumption as well as for other sectors, </w:t>
      </w:r>
      <w:proofErr w:type="gramStart"/>
      <w:r w:rsidR="00350D15">
        <w:rPr>
          <w:rFonts w:asciiTheme="minorHAnsi" w:hAnsiTheme="minorHAnsi" w:cstheme="minorHAnsi"/>
          <w:lang w:val="en-US" w:eastAsia="en-US"/>
        </w:rPr>
        <w:t>crops</w:t>
      </w:r>
      <w:proofErr w:type="gramEnd"/>
      <w:r w:rsidR="00350D15">
        <w:rPr>
          <w:rFonts w:asciiTheme="minorHAnsi" w:hAnsiTheme="minorHAnsi" w:cstheme="minorHAnsi"/>
          <w:lang w:val="en-US" w:eastAsia="en-US"/>
        </w:rPr>
        <w:t xml:space="preserve"> and scenarios.</w:t>
      </w:r>
    </w:p>
    <w:p w14:paraId="73A0D565" w14:textId="134302D1" w:rsidR="00014671" w:rsidRDefault="00014671" w:rsidP="00212771">
      <w:pPr>
        <w:shd w:val="clear" w:color="auto" w:fill="FFFFFF"/>
        <w:jc w:val="left"/>
        <w:rPr>
          <w:rFonts w:asciiTheme="minorHAnsi" w:hAnsiTheme="minorHAnsi" w:cstheme="minorHAnsi"/>
          <w:lang w:val="en-US" w:eastAsia="en-US"/>
        </w:rPr>
      </w:pPr>
    </w:p>
    <w:p w14:paraId="0CCFC27A" w14:textId="4460E8CA" w:rsidR="00014671" w:rsidRDefault="00014671" w:rsidP="00212771">
      <w:pPr>
        <w:shd w:val="clear" w:color="auto" w:fill="FFFFFF"/>
        <w:jc w:val="left"/>
        <w:rPr>
          <w:rFonts w:asciiTheme="minorHAnsi" w:hAnsiTheme="minorHAnsi" w:cstheme="minorHAnsi"/>
          <w:lang w:val="en-US" w:eastAsia="en-US"/>
        </w:rPr>
      </w:pPr>
      <w:r>
        <w:rPr>
          <w:rFonts w:asciiTheme="minorHAnsi" w:hAnsiTheme="minorHAnsi" w:cstheme="minorHAnsi"/>
          <w:noProof/>
          <w:lang w:val="en-US" w:eastAsia="en-US"/>
        </w:rPr>
        <w:lastRenderedPageBreak/>
        <w:drawing>
          <wp:inline distT="0" distB="0" distL="0" distR="0" wp14:anchorId="7923F104" wp14:editId="77CC357B">
            <wp:extent cx="5291455" cy="4067175"/>
            <wp:effectExtent l="0" t="0" r="444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1455" cy="4067175"/>
                    </a:xfrm>
                    <a:prstGeom prst="rect">
                      <a:avLst/>
                    </a:prstGeom>
                    <a:noFill/>
                    <a:ln>
                      <a:noFill/>
                    </a:ln>
                  </pic:spPr>
                </pic:pic>
              </a:graphicData>
            </a:graphic>
          </wp:inline>
        </w:drawing>
      </w:r>
    </w:p>
    <w:p w14:paraId="50B9E837" w14:textId="0E278565" w:rsidR="00A05D58" w:rsidRDefault="00CB37B3" w:rsidP="00A05D58">
      <w:pPr>
        <w:pStyle w:val="Caption"/>
      </w:pPr>
      <w:bookmarkStart w:id="242" w:name="_Ref102750618"/>
      <w:r>
        <w:t xml:space="preserve">Figure </w:t>
      </w:r>
      <w:r w:rsidR="00B059B3">
        <w:fldChar w:fldCharType="begin"/>
      </w:r>
      <w:r w:rsidR="00B059B3">
        <w:instrText xml:space="preserve"> SEQ Figure \* ARABIC </w:instrText>
      </w:r>
      <w:r w:rsidR="00B059B3">
        <w:fldChar w:fldCharType="separate"/>
      </w:r>
      <w:r w:rsidR="00080F5D">
        <w:rPr>
          <w:noProof/>
        </w:rPr>
        <w:t>8</w:t>
      </w:r>
      <w:r w:rsidR="00B059B3">
        <w:rPr>
          <w:noProof/>
        </w:rPr>
        <w:fldChar w:fldCharType="end"/>
      </w:r>
      <w:bookmarkEnd w:id="242"/>
      <w:r>
        <w:t xml:space="preserve"> </w:t>
      </w:r>
      <w:r w:rsidR="00A05D58">
        <w:t xml:space="preserve">Global annual water withdrawals for SSP-RCP-GCM combinations by </w:t>
      </w:r>
      <w:commentRangeStart w:id="243"/>
      <w:r w:rsidR="00A05D58">
        <w:t>sector</w:t>
      </w:r>
      <w:commentRangeEnd w:id="243"/>
      <w:r w:rsidR="008E5E16">
        <w:rPr>
          <w:rStyle w:val="CommentReference"/>
          <w:i w:val="0"/>
          <w:iCs w:val="0"/>
          <w:color w:val="auto"/>
        </w:rPr>
        <w:commentReference w:id="243"/>
      </w:r>
    </w:p>
    <w:p w14:paraId="5EDA783B" w14:textId="34A8638D" w:rsidR="00014671" w:rsidRDefault="00014671" w:rsidP="00212771">
      <w:pPr>
        <w:shd w:val="clear" w:color="auto" w:fill="FFFFFF"/>
        <w:jc w:val="left"/>
        <w:rPr>
          <w:rFonts w:asciiTheme="minorHAnsi" w:hAnsiTheme="minorHAnsi" w:cstheme="minorHAnsi"/>
          <w:lang w:val="en-US" w:eastAsia="en-US"/>
        </w:rPr>
      </w:pPr>
      <w:r>
        <w:rPr>
          <w:rFonts w:asciiTheme="minorHAnsi" w:hAnsiTheme="minorHAnsi" w:cstheme="minorHAnsi"/>
          <w:noProof/>
          <w:lang w:val="en-US" w:eastAsia="en-US"/>
        </w:rPr>
        <w:drawing>
          <wp:inline distT="0" distB="0" distL="0" distR="0" wp14:anchorId="2D53494C" wp14:editId="5142C1B0">
            <wp:extent cx="5291455" cy="4067175"/>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1455" cy="4067175"/>
                    </a:xfrm>
                    <a:prstGeom prst="rect">
                      <a:avLst/>
                    </a:prstGeom>
                    <a:noFill/>
                    <a:ln>
                      <a:noFill/>
                    </a:ln>
                  </pic:spPr>
                </pic:pic>
              </a:graphicData>
            </a:graphic>
          </wp:inline>
        </w:drawing>
      </w:r>
    </w:p>
    <w:p w14:paraId="0513A315" w14:textId="2F044D3F" w:rsidR="00A05D58" w:rsidRDefault="00CB37B3" w:rsidP="00A05D58">
      <w:pPr>
        <w:pStyle w:val="Caption"/>
      </w:pPr>
      <w:bookmarkStart w:id="244" w:name="_Ref102750628"/>
      <w:r>
        <w:t xml:space="preserve">Figure </w:t>
      </w:r>
      <w:r w:rsidR="00B059B3">
        <w:fldChar w:fldCharType="begin"/>
      </w:r>
      <w:r w:rsidR="00B059B3">
        <w:instrText xml:space="preserve"> SEQ Figure \* ARABIC </w:instrText>
      </w:r>
      <w:r w:rsidR="00B059B3">
        <w:fldChar w:fldCharType="separate"/>
      </w:r>
      <w:r w:rsidR="00080F5D">
        <w:rPr>
          <w:noProof/>
        </w:rPr>
        <w:t>9</w:t>
      </w:r>
      <w:r w:rsidR="00B059B3">
        <w:rPr>
          <w:noProof/>
        </w:rPr>
        <w:fldChar w:fldCharType="end"/>
      </w:r>
      <w:bookmarkEnd w:id="244"/>
      <w:r>
        <w:t xml:space="preserve"> </w:t>
      </w:r>
      <w:r w:rsidR="00A05D58">
        <w:t>Global monthly water withdrawals for SSP-RCP-GCM combinations by sector for 2010 and 2100</w:t>
      </w:r>
    </w:p>
    <w:p w14:paraId="3AFFE27A" w14:textId="28F381D4" w:rsidR="00014671" w:rsidRPr="00A05D58" w:rsidRDefault="00014671" w:rsidP="00212771">
      <w:pPr>
        <w:shd w:val="clear" w:color="auto" w:fill="FFFFFF"/>
        <w:jc w:val="left"/>
        <w:rPr>
          <w:rFonts w:asciiTheme="minorHAnsi" w:hAnsiTheme="minorHAnsi" w:cstheme="minorHAnsi"/>
          <w:lang w:eastAsia="en-US"/>
        </w:rPr>
      </w:pPr>
    </w:p>
    <w:p w14:paraId="756EC63F" w14:textId="52C62417" w:rsidR="00014671" w:rsidRDefault="00CB37B3" w:rsidP="00155849">
      <w:pPr>
        <w:shd w:val="clear" w:color="auto" w:fill="FFFFFF"/>
        <w:ind w:left="-360"/>
        <w:jc w:val="left"/>
        <w:rPr>
          <w:rFonts w:asciiTheme="minorHAnsi" w:hAnsiTheme="minorHAnsi" w:cstheme="minorHAnsi"/>
          <w:lang w:val="en-US" w:eastAsia="en-US"/>
        </w:rPr>
      </w:pPr>
      <w:r>
        <w:rPr>
          <w:rFonts w:asciiTheme="minorHAnsi" w:hAnsiTheme="minorHAnsi" w:cstheme="minorHAnsi"/>
          <w:noProof/>
          <w:lang w:val="en-US" w:eastAsia="en-US"/>
        </w:rPr>
        <w:lastRenderedPageBreak/>
        <w:drawing>
          <wp:inline distT="0" distB="0" distL="0" distR="0" wp14:anchorId="33E52119" wp14:editId="246821FE">
            <wp:extent cx="5722091"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8839" cy="3223247"/>
                    </a:xfrm>
                    <a:prstGeom prst="rect">
                      <a:avLst/>
                    </a:prstGeom>
                    <a:noFill/>
                    <a:ln>
                      <a:noFill/>
                    </a:ln>
                  </pic:spPr>
                </pic:pic>
              </a:graphicData>
            </a:graphic>
          </wp:inline>
        </w:drawing>
      </w:r>
    </w:p>
    <w:p w14:paraId="2C53154B" w14:textId="139CF0A5" w:rsidR="00A05D58" w:rsidRPr="006C5AD7" w:rsidRDefault="00CB37B3" w:rsidP="00A05D58">
      <w:pPr>
        <w:pStyle w:val="Caption"/>
      </w:pPr>
      <w:bookmarkStart w:id="245" w:name="_Ref102750638"/>
      <w:r>
        <w:t xml:space="preserve">Figure </w:t>
      </w:r>
      <w:r w:rsidR="00B059B3">
        <w:fldChar w:fldCharType="begin"/>
      </w:r>
      <w:r w:rsidR="00B059B3">
        <w:instrText xml:space="preserve"> SEQ Figure \* ARABIC </w:instrText>
      </w:r>
      <w:r w:rsidR="00B059B3">
        <w:fldChar w:fldCharType="separate"/>
      </w:r>
      <w:r w:rsidR="00080F5D">
        <w:rPr>
          <w:noProof/>
        </w:rPr>
        <w:t>10</w:t>
      </w:r>
      <w:r w:rsidR="00B059B3">
        <w:rPr>
          <w:noProof/>
        </w:rPr>
        <w:fldChar w:fldCharType="end"/>
      </w:r>
      <w:bookmarkEnd w:id="245"/>
      <w:r>
        <w:t xml:space="preserve"> </w:t>
      </w:r>
      <w:r w:rsidR="00A05D58">
        <w:t xml:space="preserve">Indus </w:t>
      </w:r>
      <w:r w:rsidR="006C5AD7">
        <w:t>B</w:t>
      </w:r>
      <w:r w:rsidR="00A05D58">
        <w:t>asin water withdrawals (km</w:t>
      </w:r>
      <w:r w:rsidR="00A05D58" w:rsidRPr="00A05D58">
        <w:rPr>
          <w:vertAlign w:val="superscript"/>
        </w:rPr>
        <w:t>3</w:t>
      </w:r>
      <w:r w:rsidR="00A05D58">
        <w:t>) by crop for scenario SSP 1, RCP 2.6, GCM GFDL. a) Showing which crop has the maximum water withdrawals (km</w:t>
      </w:r>
      <w:r w:rsidR="00A05D58" w:rsidRPr="00A05D58">
        <w:rPr>
          <w:vertAlign w:val="superscript"/>
        </w:rPr>
        <w:t>3</w:t>
      </w:r>
      <w:r w:rsidR="00A05D58">
        <w:t>) in each grid cell</w:t>
      </w:r>
      <w:r w:rsidR="006C5AD7">
        <w:t xml:space="preserve"> for years 2025, 2050, 2075 and 2100</w:t>
      </w:r>
      <w:r w:rsidR="00A05D58">
        <w:t>. b</w:t>
      </w:r>
      <w:r w:rsidR="006C5AD7">
        <w:t>) Aggregated water withdrawals (km</w:t>
      </w:r>
      <w:r w:rsidR="006C5AD7">
        <w:rPr>
          <w:vertAlign w:val="superscript"/>
        </w:rPr>
        <w:t>3</w:t>
      </w:r>
      <w:r w:rsidR="006C5AD7">
        <w:t xml:space="preserve">) by crop in the Indus Basin </w:t>
      </w:r>
      <w:r>
        <w:t xml:space="preserve">from </w:t>
      </w:r>
      <w:r w:rsidR="006C5AD7">
        <w:t xml:space="preserve">2015 to 2100. </w:t>
      </w:r>
    </w:p>
    <w:p w14:paraId="20C85FC2" w14:textId="32D35691" w:rsidR="00014671" w:rsidRDefault="00014671" w:rsidP="00212771">
      <w:pPr>
        <w:shd w:val="clear" w:color="auto" w:fill="FFFFFF"/>
        <w:jc w:val="left"/>
        <w:rPr>
          <w:rFonts w:asciiTheme="minorHAnsi" w:hAnsiTheme="minorHAnsi" w:cstheme="minorHAnsi"/>
          <w:lang w:val="en-US" w:eastAsia="en-US"/>
        </w:rPr>
      </w:pPr>
    </w:p>
    <w:p w14:paraId="70ACC22E" w14:textId="1E4BB477" w:rsidR="00D148C5" w:rsidRDefault="00D148C5" w:rsidP="00155849">
      <w:pPr>
        <w:shd w:val="clear" w:color="auto" w:fill="FFFFFF"/>
        <w:ind w:left="-270"/>
        <w:jc w:val="left"/>
        <w:rPr>
          <w:rFonts w:asciiTheme="minorHAnsi" w:hAnsiTheme="minorHAnsi" w:cstheme="minorHAnsi"/>
          <w:lang w:val="en-US" w:eastAsia="en-US"/>
        </w:rPr>
      </w:pPr>
      <w:commentRangeStart w:id="246"/>
      <w:r>
        <w:rPr>
          <w:rFonts w:asciiTheme="minorHAnsi" w:hAnsiTheme="minorHAnsi" w:cstheme="minorHAnsi"/>
          <w:noProof/>
          <w:lang w:val="en-US" w:eastAsia="en-US"/>
        </w:rPr>
        <w:drawing>
          <wp:inline distT="0" distB="0" distL="0" distR="0" wp14:anchorId="6E5E9CC9" wp14:editId="0C8641D6">
            <wp:extent cx="5705162" cy="3209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2308" cy="3213946"/>
                    </a:xfrm>
                    <a:prstGeom prst="rect">
                      <a:avLst/>
                    </a:prstGeom>
                    <a:noFill/>
                    <a:ln>
                      <a:noFill/>
                    </a:ln>
                  </pic:spPr>
                </pic:pic>
              </a:graphicData>
            </a:graphic>
          </wp:inline>
        </w:drawing>
      </w:r>
      <w:commentRangeEnd w:id="246"/>
      <w:r w:rsidR="00103AD4">
        <w:rPr>
          <w:rStyle w:val="CommentReference"/>
        </w:rPr>
        <w:commentReference w:id="246"/>
      </w:r>
    </w:p>
    <w:p w14:paraId="0CC10242" w14:textId="0137084E" w:rsidR="00CB37B3" w:rsidRPr="006C5AD7" w:rsidRDefault="00CB37B3" w:rsidP="00CB37B3">
      <w:pPr>
        <w:pStyle w:val="Caption"/>
      </w:pPr>
      <w:bookmarkStart w:id="247" w:name="_Ref102750647"/>
      <w:r>
        <w:t xml:space="preserve">Figure </w:t>
      </w:r>
      <w:r w:rsidR="00B059B3">
        <w:fldChar w:fldCharType="begin"/>
      </w:r>
      <w:r w:rsidR="00B059B3">
        <w:instrText xml:space="preserve"> SEQ Figure \* ARABIC </w:instrText>
      </w:r>
      <w:r w:rsidR="00B059B3">
        <w:fldChar w:fldCharType="separate"/>
      </w:r>
      <w:r w:rsidR="00080F5D">
        <w:rPr>
          <w:noProof/>
        </w:rPr>
        <w:t>11</w:t>
      </w:r>
      <w:r w:rsidR="00B059B3">
        <w:rPr>
          <w:noProof/>
        </w:rPr>
        <w:fldChar w:fldCharType="end"/>
      </w:r>
      <w:bookmarkEnd w:id="247"/>
      <w:r>
        <w:t xml:space="preserve"> Indus Basin total water withdrawals (km</w:t>
      </w:r>
      <w:r w:rsidRPr="00A05D58">
        <w:rPr>
          <w:vertAlign w:val="superscript"/>
        </w:rPr>
        <w:t>3</w:t>
      </w:r>
      <w:r>
        <w:t>) for scenario SSP 1, RCP 2.6, GCM GFDL. a) Showing total water withdrawals (km</w:t>
      </w:r>
      <w:r w:rsidRPr="00A05D58">
        <w:rPr>
          <w:vertAlign w:val="superscript"/>
        </w:rPr>
        <w:t>3</w:t>
      </w:r>
      <w:r>
        <w:t>) in each grid cell for years 2025, 2050, 2075 and 2100. b) Aggregated total water withdrawals (km</w:t>
      </w:r>
      <w:r>
        <w:rPr>
          <w:vertAlign w:val="superscript"/>
        </w:rPr>
        <w:t>3</w:t>
      </w:r>
      <w:r>
        <w:t xml:space="preserve">) in the Indus Basin from 2015 to 2100. </w:t>
      </w:r>
    </w:p>
    <w:p w14:paraId="05D34E8A" w14:textId="730D6BF9" w:rsidR="00350D15" w:rsidRDefault="00350D15" w:rsidP="00212771">
      <w:pPr>
        <w:shd w:val="clear" w:color="auto" w:fill="FFFFFF"/>
        <w:jc w:val="left"/>
        <w:rPr>
          <w:rFonts w:asciiTheme="minorHAnsi" w:hAnsiTheme="minorHAnsi" w:cstheme="minorHAnsi"/>
          <w:lang w:val="en-US" w:eastAsia="en-US"/>
        </w:rPr>
      </w:pPr>
      <w:r>
        <w:rPr>
          <w:rFonts w:asciiTheme="minorHAnsi" w:hAnsiTheme="minorHAnsi" w:cstheme="minorHAnsi"/>
          <w:lang w:val="en-US" w:eastAsia="en-US"/>
        </w:rPr>
        <w:t xml:space="preserve">We highlight that </w:t>
      </w:r>
      <w:r w:rsidR="008B508E">
        <w:rPr>
          <w:rFonts w:asciiTheme="minorHAnsi" w:hAnsiTheme="minorHAnsi" w:cstheme="minorHAnsi"/>
          <w:lang w:val="en-US" w:eastAsia="en-US"/>
        </w:rPr>
        <w:t xml:space="preserve">several developments have been planned in the next release of Tethys to improve </w:t>
      </w:r>
      <w:r>
        <w:rPr>
          <w:rFonts w:asciiTheme="minorHAnsi" w:hAnsiTheme="minorHAnsi" w:cstheme="minorHAnsi"/>
          <w:lang w:val="en-US" w:eastAsia="en-US"/>
        </w:rPr>
        <w:t xml:space="preserve">the </w:t>
      </w:r>
      <w:r w:rsidR="008B508E">
        <w:rPr>
          <w:rFonts w:asciiTheme="minorHAnsi" w:hAnsiTheme="minorHAnsi" w:cstheme="minorHAnsi"/>
          <w:lang w:val="en-US" w:eastAsia="en-US"/>
        </w:rPr>
        <w:t>methodolog</w:t>
      </w:r>
      <w:r w:rsidR="00D148C5">
        <w:rPr>
          <w:rFonts w:asciiTheme="minorHAnsi" w:hAnsiTheme="minorHAnsi" w:cstheme="minorHAnsi"/>
          <w:lang w:val="en-US" w:eastAsia="en-US"/>
        </w:rPr>
        <w:t>ies</w:t>
      </w:r>
      <w:r w:rsidR="008B508E">
        <w:rPr>
          <w:rFonts w:asciiTheme="minorHAnsi" w:hAnsiTheme="minorHAnsi" w:cstheme="minorHAnsi"/>
          <w:lang w:val="en-US" w:eastAsia="en-US"/>
        </w:rPr>
        <w:t xml:space="preserve"> used to </w:t>
      </w:r>
      <w:r>
        <w:rPr>
          <w:rFonts w:asciiTheme="minorHAnsi" w:hAnsiTheme="minorHAnsi" w:cstheme="minorHAnsi"/>
          <w:lang w:val="en-US" w:eastAsia="en-US"/>
        </w:rPr>
        <w:t>downscal</w:t>
      </w:r>
      <w:r w:rsidR="008B508E">
        <w:rPr>
          <w:rFonts w:asciiTheme="minorHAnsi" w:hAnsiTheme="minorHAnsi" w:cstheme="minorHAnsi"/>
          <w:lang w:val="en-US" w:eastAsia="en-US"/>
        </w:rPr>
        <w:t xml:space="preserve">e </w:t>
      </w:r>
      <w:r>
        <w:rPr>
          <w:rFonts w:asciiTheme="minorHAnsi" w:hAnsiTheme="minorHAnsi" w:cstheme="minorHAnsi"/>
          <w:lang w:val="en-US" w:eastAsia="en-US"/>
        </w:rPr>
        <w:t>water use</w:t>
      </w:r>
      <w:r w:rsidR="008B508E">
        <w:rPr>
          <w:rFonts w:asciiTheme="minorHAnsi" w:hAnsiTheme="minorHAnsi" w:cstheme="minorHAnsi"/>
          <w:lang w:val="en-US" w:eastAsia="en-US"/>
        </w:rPr>
        <w:t xml:space="preserve"> for the dataset in this paper. </w:t>
      </w:r>
      <w:r>
        <w:rPr>
          <w:rFonts w:asciiTheme="minorHAnsi" w:hAnsiTheme="minorHAnsi" w:cstheme="minorHAnsi"/>
          <w:lang w:val="en-US" w:eastAsia="en-US"/>
        </w:rPr>
        <w:t>Some of the</w:t>
      </w:r>
      <w:r w:rsidR="00B00BFC">
        <w:rPr>
          <w:rFonts w:asciiTheme="minorHAnsi" w:hAnsiTheme="minorHAnsi" w:cstheme="minorHAnsi"/>
          <w:lang w:val="en-US" w:eastAsia="en-US"/>
        </w:rPr>
        <w:t xml:space="preserve"> key planned developments</w:t>
      </w:r>
      <w:r>
        <w:rPr>
          <w:rFonts w:asciiTheme="minorHAnsi" w:hAnsiTheme="minorHAnsi" w:cstheme="minorHAnsi"/>
          <w:lang w:val="en-US" w:eastAsia="en-US"/>
        </w:rPr>
        <w:t xml:space="preserve"> include:</w:t>
      </w:r>
    </w:p>
    <w:p w14:paraId="3DD33684" w14:textId="77777777" w:rsidR="00350D15"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Pr>
          <w:rFonts w:asciiTheme="minorHAnsi" w:hAnsiTheme="minorHAnsi" w:cstheme="minorHAnsi"/>
          <w:lang w:val="en-US" w:eastAsia="en-US"/>
        </w:rPr>
        <w:t>I</w:t>
      </w:r>
      <w:r w:rsidRPr="00350D15">
        <w:rPr>
          <w:rFonts w:asciiTheme="minorHAnsi" w:hAnsiTheme="minorHAnsi" w:cstheme="minorHAnsi"/>
          <w:lang w:val="en-US" w:eastAsia="en-US"/>
        </w:rPr>
        <w:t xml:space="preserve">mproving the spatial distribution of powerplant water use based on actual and projected powerplant location instead of based on population. </w:t>
      </w:r>
    </w:p>
    <w:p w14:paraId="5075F7B8" w14:textId="140B6066" w:rsidR="008B508E"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350D15">
        <w:rPr>
          <w:rFonts w:asciiTheme="minorHAnsi" w:hAnsiTheme="minorHAnsi" w:cstheme="minorHAnsi"/>
          <w:lang w:val="en-US" w:eastAsia="en-US"/>
        </w:rPr>
        <w:t xml:space="preserve">Updating </w:t>
      </w:r>
      <w:r w:rsidR="005E3CE0">
        <w:rPr>
          <w:rFonts w:asciiTheme="minorHAnsi" w:hAnsiTheme="minorHAnsi" w:cstheme="minorHAnsi"/>
          <w:lang w:val="en-US" w:eastAsia="en-US"/>
        </w:rPr>
        <w:t xml:space="preserve">the output </w:t>
      </w:r>
      <w:r w:rsidRPr="00350D15">
        <w:rPr>
          <w:rFonts w:asciiTheme="minorHAnsi" w:hAnsiTheme="minorHAnsi" w:cstheme="minorHAnsi"/>
          <w:lang w:val="en-US" w:eastAsia="en-US"/>
        </w:rPr>
        <w:t>resolution</w:t>
      </w:r>
      <w:r w:rsidR="00B00BFC">
        <w:rPr>
          <w:rFonts w:asciiTheme="minorHAnsi" w:hAnsiTheme="minorHAnsi" w:cstheme="minorHAnsi"/>
          <w:lang w:val="en-US" w:eastAsia="en-US"/>
        </w:rPr>
        <w:t xml:space="preserve"> </w:t>
      </w:r>
      <w:r w:rsidR="005E3CE0">
        <w:rPr>
          <w:rFonts w:asciiTheme="minorHAnsi" w:hAnsiTheme="minorHAnsi" w:cstheme="minorHAnsi"/>
          <w:lang w:val="en-US" w:eastAsia="en-US"/>
        </w:rPr>
        <w:t>to 1/8</w:t>
      </w:r>
      <w:r w:rsidR="005E3CE0" w:rsidRPr="005E3CE0">
        <w:rPr>
          <w:rFonts w:asciiTheme="minorHAnsi" w:hAnsiTheme="minorHAnsi" w:cstheme="minorHAnsi"/>
          <w:vertAlign w:val="superscript"/>
          <w:lang w:val="en-US" w:eastAsia="en-US"/>
        </w:rPr>
        <w:t>th</w:t>
      </w:r>
      <w:r w:rsidR="005E3CE0">
        <w:rPr>
          <w:rFonts w:asciiTheme="minorHAnsi" w:hAnsiTheme="minorHAnsi" w:cstheme="minorHAnsi"/>
          <w:lang w:val="en-US" w:eastAsia="en-US"/>
        </w:rPr>
        <w:t xml:space="preserve"> degrees from the existing ½ degree resolution.</w:t>
      </w:r>
    </w:p>
    <w:p w14:paraId="657BF3DF" w14:textId="5E8152B1" w:rsidR="00350D15" w:rsidRDefault="008B508E" w:rsidP="00350D15">
      <w:pPr>
        <w:pStyle w:val="ListParagraph"/>
        <w:numPr>
          <w:ilvl w:val="1"/>
          <w:numId w:val="11"/>
        </w:numPr>
        <w:shd w:val="clear" w:color="auto" w:fill="FFFFFF"/>
        <w:jc w:val="left"/>
        <w:rPr>
          <w:rFonts w:asciiTheme="minorHAnsi" w:hAnsiTheme="minorHAnsi" w:cstheme="minorHAnsi"/>
          <w:lang w:val="en-US" w:eastAsia="en-US"/>
        </w:rPr>
      </w:pPr>
      <w:r>
        <w:rPr>
          <w:rFonts w:asciiTheme="minorHAnsi" w:hAnsiTheme="minorHAnsi" w:cstheme="minorHAnsi"/>
          <w:lang w:val="en-US" w:eastAsia="en-US"/>
        </w:rPr>
        <w:lastRenderedPageBreak/>
        <w:t xml:space="preserve">Including </w:t>
      </w:r>
      <w:r w:rsidR="00B00BFC">
        <w:rPr>
          <w:rFonts w:asciiTheme="minorHAnsi" w:hAnsiTheme="minorHAnsi" w:cstheme="minorHAnsi"/>
          <w:lang w:val="en-US" w:eastAsia="en-US"/>
        </w:rPr>
        <w:t xml:space="preserve">future </w:t>
      </w:r>
      <w:r w:rsidR="00350D15" w:rsidRPr="00350D15">
        <w:rPr>
          <w:rFonts w:asciiTheme="minorHAnsi" w:hAnsiTheme="minorHAnsi" w:cstheme="minorHAnsi"/>
          <w:lang w:val="en-US" w:eastAsia="en-US"/>
        </w:rPr>
        <w:t xml:space="preserve">population projections </w:t>
      </w:r>
      <w:r>
        <w:rPr>
          <w:rFonts w:asciiTheme="minorHAnsi" w:hAnsiTheme="minorHAnsi" w:cstheme="minorHAnsi"/>
          <w:lang w:val="en-US" w:eastAsia="en-US"/>
        </w:rPr>
        <w:t>to improve on the current methodology which uses a</w:t>
      </w:r>
      <w:r w:rsidR="00B00BFC">
        <w:rPr>
          <w:rFonts w:asciiTheme="minorHAnsi" w:hAnsiTheme="minorHAnsi" w:cstheme="minorHAnsi"/>
          <w:lang w:val="en-US" w:eastAsia="en-US"/>
        </w:rPr>
        <w:t xml:space="preserve"> </w:t>
      </w:r>
      <w:r w:rsidR="00350D15" w:rsidRPr="00350D15">
        <w:rPr>
          <w:rFonts w:asciiTheme="minorHAnsi" w:hAnsiTheme="minorHAnsi" w:cstheme="minorHAnsi"/>
          <w:lang w:val="en-US" w:eastAsia="en-US"/>
        </w:rPr>
        <w:t xml:space="preserve">static base year </w:t>
      </w:r>
      <w:r w:rsidR="00B00BFC">
        <w:rPr>
          <w:rFonts w:asciiTheme="minorHAnsi" w:hAnsiTheme="minorHAnsi" w:cstheme="minorHAnsi"/>
          <w:lang w:val="en-US" w:eastAsia="en-US"/>
        </w:rPr>
        <w:t xml:space="preserve">population </w:t>
      </w:r>
      <w:r w:rsidR="00350D15" w:rsidRPr="00350D15">
        <w:rPr>
          <w:rFonts w:asciiTheme="minorHAnsi" w:hAnsiTheme="minorHAnsi" w:cstheme="minorHAnsi"/>
          <w:lang w:val="en-US" w:eastAsia="en-US"/>
        </w:rPr>
        <w:t>map</w:t>
      </w:r>
      <w:r w:rsidR="00B00BFC">
        <w:rPr>
          <w:rFonts w:asciiTheme="minorHAnsi" w:hAnsiTheme="minorHAnsi" w:cstheme="minorHAnsi"/>
          <w:lang w:val="en-US" w:eastAsia="en-US"/>
        </w:rPr>
        <w:t xml:space="preserve"> </w:t>
      </w:r>
      <w:r>
        <w:rPr>
          <w:rFonts w:asciiTheme="minorHAnsi" w:hAnsiTheme="minorHAnsi" w:cstheme="minorHAnsi"/>
          <w:lang w:val="en-US" w:eastAsia="en-US"/>
        </w:rPr>
        <w:t>even for future years.</w:t>
      </w:r>
    </w:p>
    <w:p w14:paraId="69986BD9" w14:textId="4951442B" w:rsidR="00350D15" w:rsidRPr="005E3CE0"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350D15">
        <w:rPr>
          <w:rFonts w:asciiTheme="minorHAnsi" w:hAnsiTheme="minorHAnsi" w:cstheme="minorHAnsi"/>
          <w:lang w:val="en-US" w:eastAsia="en-US"/>
        </w:rPr>
        <w:t xml:space="preserve">Improving the downscaling of biomass water use which is currently </w:t>
      </w:r>
      <w:r w:rsidRPr="005E3CE0">
        <w:rPr>
          <w:rFonts w:asciiTheme="minorHAnsi" w:hAnsiTheme="minorHAnsi" w:cstheme="minorHAnsi"/>
          <w:lang w:val="en-US" w:eastAsia="en-US"/>
        </w:rPr>
        <w:t>distributed equally with</w:t>
      </w:r>
      <w:r w:rsidR="00B00BFC" w:rsidRPr="005E3CE0">
        <w:rPr>
          <w:rFonts w:asciiTheme="minorHAnsi" w:hAnsiTheme="minorHAnsi" w:cstheme="minorHAnsi"/>
          <w:lang w:val="en-US" w:eastAsia="en-US"/>
        </w:rPr>
        <w:t>in</w:t>
      </w:r>
      <w:r w:rsidRPr="005E3CE0">
        <w:rPr>
          <w:rFonts w:asciiTheme="minorHAnsi" w:hAnsiTheme="minorHAnsi" w:cstheme="minorHAnsi"/>
          <w:lang w:val="en-US" w:eastAsia="en-US"/>
        </w:rPr>
        <w:t xml:space="preserve"> each region. </w:t>
      </w:r>
    </w:p>
    <w:p w14:paraId="44CCECD8" w14:textId="1398B8F4" w:rsidR="003165B5" w:rsidRPr="00566B03" w:rsidRDefault="00B00BFC" w:rsidP="0030286C">
      <w:pPr>
        <w:pStyle w:val="ListParagraph"/>
        <w:numPr>
          <w:ilvl w:val="1"/>
          <w:numId w:val="11"/>
        </w:numPr>
        <w:shd w:val="clear" w:color="auto" w:fill="FFFFFF"/>
        <w:spacing w:before="120"/>
        <w:jc w:val="left"/>
      </w:pPr>
      <w:r w:rsidRPr="005E3CE0">
        <w:rPr>
          <w:rFonts w:asciiTheme="minorHAnsi" w:hAnsiTheme="minorHAnsi" w:cstheme="minorHAnsi"/>
          <w:lang w:val="en-US" w:eastAsia="en-US"/>
        </w:rPr>
        <w:t xml:space="preserve">Making Tethys compatible with </w:t>
      </w:r>
      <w:commentRangeStart w:id="248"/>
      <w:r w:rsidRPr="005E3CE0">
        <w:rPr>
          <w:rFonts w:asciiTheme="minorHAnsi" w:hAnsiTheme="minorHAnsi" w:cstheme="minorHAnsi"/>
          <w:lang w:val="en-US" w:eastAsia="en-US"/>
        </w:rPr>
        <w:t>GCAM-USA</w:t>
      </w:r>
      <w:commentRangeEnd w:id="248"/>
      <w:r w:rsidR="006E25E8">
        <w:rPr>
          <w:rStyle w:val="CommentReference"/>
        </w:rPr>
        <w:commentReference w:id="248"/>
      </w:r>
      <w:ins w:id="249" w:author="Wild, Thomas B" w:date="2022-05-16T20:22:00Z">
        <w:r w:rsidR="006E25E8">
          <w:rPr>
            <w:rFonts w:asciiTheme="minorHAnsi" w:hAnsiTheme="minorHAnsi" w:cstheme="minorHAnsi"/>
            <w:lang w:val="en-US" w:eastAsia="en-US"/>
          </w:rPr>
          <w:t>,</w:t>
        </w:r>
      </w:ins>
      <w:r w:rsidRPr="005E3CE0">
        <w:rPr>
          <w:rFonts w:asciiTheme="minorHAnsi" w:hAnsiTheme="minorHAnsi" w:cstheme="minorHAnsi"/>
          <w:lang w:val="en-US" w:eastAsia="en-US"/>
        </w:rPr>
        <w:t xml:space="preserve"> </w:t>
      </w:r>
      <w:r w:rsidR="008B508E" w:rsidRPr="005E3CE0">
        <w:rPr>
          <w:rFonts w:asciiTheme="minorHAnsi" w:hAnsiTheme="minorHAnsi" w:cstheme="minorHAnsi"/>
          <w:lang w:val="en-US" w:eastAsia="en-US"/>
        </w:rPr>
        <w:t>which allow use of more accurate state-level water use data instead of using national data as inputs to Tethys.</w:t>
      </w:r>
    </w:p>
    <w:p w14:paraId="5A4148AF" w14:textId="77777777" w:rsidR="00566B03" w:rsidRPr="005E3CE0" w:rsidRDefault="00566B03" w:rsidP="00566B03">
      <w:pPr>
        <w:shd w:val="clear" w:color="auto" w:fill="FFFFFF"/>
        <w:spacing w:before="120"/>
        <w:jc w:val="left"/>
      </w:pPr>
    </w:p>
    <w:p w14:paraId="1FFBEEE3" w14:textId="683831A5" w:rsidR="00DD2C29" w:rsidRPr="00B60457" w:rsidRDefault="00994267" w:rsidP="00566B03">
      <w:pPr>
        <w:pStyle w:val="Heading3"/>
        <w:spacing w:before="0" w:after="0"/>
      </w:pPr>
      <w:r>
        <w:t>Code A</w:t>
      </w:r>
      <w:r w:rsidR="00DD2C29" w:rsidRPr="00B60457">
        <w:t>vailability</w:t>
      </w:r>
    </w:p>
    <w:p w14:paraId="4C4EF702" w14:textId="5D7616ED" w:rsidR="0094698D" w:rsidRDefault="0094698D" w:rsidP="00566B03">
      <w:r>
        <w:t xml:space="preserve">The following table provides links to all models, </w:t>
      </w:r>
      <w:r w:rsidR="00E3730D">
        <w:t xml:space="preserve">data, </w:t>
      </w:r>
      <w:r>
        <w:t xml:space="preserve">versions and </w:t>
      </w:r>
      <w:proofErr w:type="spellStart"/>
      <w:r>
        <w:t>doi’s</w:t>
      </w:r>
      <w:proofErr w:type="spellEnd"/>
      <w:r>
        <w:t xml:space="preserve"> used to generate this dataset.</w:t>
      </w:r>
    </w:p>
    <w:p w14:paraId="3869D48E" w14:textId="77777777" w:rsidR="00F62D97" w:rsidRDefault="00F62D97" w:rsidP="00F62D97">
      <w:pPr>
        <w:rPr>
          <w:color w:val="FF0000"/>
        </w:rPr>
      </w:pPr>
    </w:p>
    <w:tbl>
      <w:tblPr>
        <w:tblStyle w:val="TableGrid"/>
        <w:tblW w:w="5458" w:type="pct"/>
        <w:tblLook w:val="04A0" w:firstRow="1" w:lastRow="0" w:firstColumn="1" w:lastColumn="0" w:noHBand="0" w:noVBand="1"/>
      </w:tblPr>
      <w:tblGrid>
        <w:gridCol w:w="1021"/>
        <w:gridCol w:w="1137"/>
        <w:gridCol w:w="926"/>
        <w:gridCol w:w="2991"/>
        <w:gridCol w:w="3258"/>
      </w:tblGrid>
      <w:tr w:rsidR="00E3730D" w14:paraId="311E930C" w14:textId="77777777" w:rsidTr="00E3730D">
        <w:trPr>
          <w:trHeight w:val="802"/>
        </w:trPr>
        <w:tc>
          <w:tcPr>
            <w:tcW w:w="760" w:type="pct"/>
            <w:shd w:val="clear" w:color="auto" w:fill="F2F2F2" w:themeFill="background1" w:themeFillShade="F2"/>
            <w:vAlign w:val="center"/>
          </w:tcPr>
          <w:p w14:paraId="4F0C2413" w14:textId="661D2CD0" w:rsidR="00E3730D" w:rsidRDefault="00E3730D" w:rsidP="00E3730D">
            <w:pPr>
              <w:pStyle w:val="NormalWeb"/>
              <w:spacing w:before="0" w:beforeAutospacing="0" w:after="0" w:afterAutospacing="0"/>
              <w:jc w:val="center"/>
              <w:rPr>
                <w:b/>
                <w:bCs/>
              </w:rPr>
            </w:pPr>
            <w:r>
              <w:rPr>
                <w:b/>
                <w:bCs/>
              </w:rPr>
              <w:t>Type</w:t>
            </w:r>
          </w:p>
        </w:tc>
        <w:tc>
          <w:tcPr>
            <w:tcW w:w="1112" w:type="pct"/>
            <w:shd w:val="clear" w:color="auto" w:fill="F2F2F2" w:themeFill="background1" w:themeFillShade="F2"/>
            <w:vAlign w:val="center"/>
          </w:tcPr>
          <w:p w14:paraId="5842FA9A" w14:textId="2A265650" w:rsidR="00E3730D" w:rsidRDefault="00E3730D" w:rsidP="00E3730D">
            <w:pPr>
              <w:pStyle w:val="NormalWeb"/>
              <w:spacing w:before="0" w:beforeAutospacing="0" w:after="0" w:afterAutospacing="0"/>
              <w:jc w:val="center"/>
              <w:rPr>
                <w:b/>
                <w:bCs/>
              </w:rPr>
            </w:pPr>
            <w:r>
              <w:rPr>
                <w:b/>
                <w:bCs/>
              </w:rPr>
              <w:t>Details</w:t>
            </w:r>
          </w:p>
        </w:tc>
        <w:tc>
          <w:tcPr>
            <w:tcW w:w="790" w:type="pct"/>
            <w:shd w:val="clear" w:color="auto" w:fill="F2F2F2" w:themeFill="background1" w:themeFillShade="F2"/>
            <w:vAlign w:val="center"/>
          </w:tcPr>
          <w:p w14:paraId="1A05EFC4" w14:textId="7FE0CA2D" w:rsidR="00E3730D" w:rsidRDefault="00E3730D" w:rsidP="00E3730D">
            <w:pPr>
              <w:pStyle w:val="NormalWeb"/>
              <w:spacing w:before="0" w:beforeAutospacing="0" w:after="0" w:afterAutospacing="0"/>
              <w:jc w:val="center"/>
              <w:rPr>
                <w:b/>
                <w:bCs/>
              </w:rPr>
            </w:pPr>
            <w:r>
              <w:rPr>
                <w:b/>
                <w:bCs/>
              </w:rPr>
              <w:t>Model Version</w:t>
            </w:r>
          </w:p>
        </w:tc>
        <w:tc>
          <w:tcPr>
            <w:tcW w:w="1435" w:type="pct"/>
            <w:shd w:val="clear" w:color="auto" w:fill="F2F2F2" w:themeFill="background1" w:themeFillShade="F2"/>
            <w:vAlign w:val="center"/>
          </w:tcPr>
          <w:p w14:paraId="1FD0DA9A" w14:textId="3C801DD9" w:rsidR="00E3730D" w:rsidRPr="00DB48BC" w:rsidRDefault="00E3730D" w:rsidP="00E3730D">
            <w:pPr>
              <w:pStyle w:val="NormalWeb"/>
              <w:spacing w:before="0" w:beforeAutospacing="0" w:after="0" w:afterAutospacing="0"/>
              <w:jc w:val="center"/>
              <w:rPr>
                <w:b/>
                <w:bCs/>
              </w:rPr>
            </w:pPr>
            <w:r>
              <w:rPr>
                <w:b/>
                <w:bCs/>
              </w:rPr>
              <w:t>Data DOI</w:t>
            </w:r>
          </w:p>
        </w:tc>
        <w:tc>
          <w:tcPr>
            <w:tcW w:w="904" w:type="pct"/>
            <w:shd w:val="clear" w:color="auto" w:fill="F2F2F2" w:themeFill="background1" w:themeFillShade="F2"/>
            <w:vAlign w:val="center"/>
          </w:tcPr>
          <w:p w14:paraId="2A5EF66D" w14:textId="77777777" w:rsidR="00E3730D" w:rsidRPr="00DB48BC" w:rsidRDefault="00E3730D" w:rsidP="00E3730D">
            <w:pPr>
              <w:pStyle w:val="NormalWeb"/>
              <w:spacing w:before="0" w:beforeAutospacing="0" w:after="0" w:afterAutospacing="0"/>
              <w:jc w:val="center"/>
              <w:rPr>
                <w:b/>
                <w:bCs/>
              </w:rPr>
            </w:pPr>
            <w:r>
              <w:rPr>
                <w:b/>
                <w:bCs/>
              </w:rPr>
              <w:t>Model DOI</w:t>
            </w:r>
          </w:p>
        </w:tc>
      </w:tr>
      <w:tr w:rsidR="00E3730D" w14:paraId="58865C61" w14:textId="77777777" w:rsidTr="00E3730D">
        <w:trPr>
          <w:trHeight w:val="405"/>
        </w:trPr>
        <w:tc>
          <w:tcPr>
            <w:tcW w:w="760" w:type="pct"/>
            <w:shd w:val="clear" w:color="auto" w:fill="auto"/>
            <w:vAlign w:val="center"/>
          </w:tcPr>
          <w:p w14:paraId="7CFBF298" w14:textId="523A811D" w:rsidR="00E3730D" w:rsidRPr="001E2DAE" w:rsidRDefault="00E3730D" w:rsidP="00E3730D">
            <w:pPr>
              <w:pStyle w:val="NormalWeb"/>
              <w:spacing w:before="0" w:beforeAutospacing="0" w:after="0" w:afterAutospacing="0"/>
              <w:jc w:val="center"/>
              <w:rPr>
                <w:b/>
                <w:bCs/>
              </w:rPr>
            </w:pPr>
            <w:r>
              <w:rPr>
                <w:b/>
                <w:bCs/>
              </w:rPr>
              <w:t>Tethys</w:t>
            </w:r>
          </w:p>
        </w:tc>
        <w:tc>
          <w:tcPr>
            <w:tcW w:w="1112" w:type="pct"/>
            <w:vAlign w:val="center"/>
          </w:tcPr>
          <w:p w14:paraId="13D5D971" w14:textId="5B824773" w:rsidR="00E3730D" w:rsidRPr="001E2DAE" w:rsidRDefault="00E3730D" w:rsidP="00E3730D">
            <w:pPr>
              <w:pStyle w:val="NormalWeb"/>
              <w:spacing w:before="0" w:beforeAutospacing="0" w:after="0" w:afterAutospacing="0"/>
              <w:jc w:val="center"/>
              <w:rPr>
                <w:sz w:val="18"/>
                <w:szCs w:val="18"/>
              </w:rPr>
            </w:pPr>
            <w:r>
              <w:rPr>
                <w:sz w:val="18"/>
                <w:szCs w:val="18"/>
              </w:rPr>
              <w:t>Used to generate the data presented in this paper</w:t>
            </w:r>
          </w:p>
        </w:tc>
        <w:tc>
          <w:tcPr>
            <w:tcW w:w="790" w:type="pct"/>
            <w:vAlign w:val="center"/>
          </w:tcPr>
          <w:p w14:paraId="5B8A1B1C" w14:textId="7D62A28B" w:rsidR="00E3730D" w:rsidRPr="001E2DAE" w:rsidRDefault="006E7727" w:rsidP="00E3730D">
            <w:pPr>
              <w:pStyle w:val="NormalWeb"/>
              <w:spacing w:before="0" w:beforeAutospacing="0" w:after="0" w:afterAutospacing="0"/>
              <w:jc w:val="center"/>
              <w:rPr>
                <w:sz w:val="18"/>
                <w:szCs w:val="18"/>
              </w:rPr>
            </w:pPr>
            <w:r w:rsidRPr="006E7727">
              <w:rPr>
                <w:sz w:val="18"/>
                <w:szCs w:val="18"/>
              </w:rPr>
              <w:t>v1.3.0</w:t>
            </w:r>
          </w:p>
        </w:tc>
        <w:tc>
          <w:tcPr>
            <w:tcW w:w="1435" w:type="pct"/>
            <w:vAlign w:val="center"/>
          </w:tcPr>
          <w:p w14:paraId="6896BD1C" w14:textId="79A01B58" w:rsidR="00E3730D" w:rsidRPr="001E2DAE" w:rsidRDefault="00B059B3" w:rsidP="00E3730D">
            <w:pPr>
              <w:pStyle w:val="NormalWeb"/>
              <w:spacing w:before="0" w:beforeAutospacing="0" w:after="0" w:afterAutospacing="0"/>
              <w:jc w:val="center"/>
              <w:rPr>
                <w:sz w:val="18"/>
                <w:szCs w:val="18"/>
              </w:rPr>
            </w:pPr>
            <w:hyperlink r:id="rId30" w:history="1">
              <w:r w:rsidR="00D73991" w:rsidRPr="00A70B05">
                <w:rPr>
                  <w:rStyle w:val="Hyperlink"/>
                  <w:sz w:val="18"/>
                  <w:szCs w:val="18"/>
                </w:rPr>
                <w:t>https://doi.org/10.7910/DVN/VIQEAB</w:t>
              </w:r>
            </w:hyperlink>
            <w:r w:rsidR="00D73991">
              <w:rPr>
                <w:sz w:val="18"/>
                <w:szCs w:val="18"/>
              </w:rPr>
              <w:t xml:space="preserve"> </w:t>
            </w:r>
          </w:p>
        </w:tc>
        <w:tc>
          <w:tcPr>
            <w:tcW w:w="904" w:type="pct"/>
            <w:vAlign w:val="center"/>
          </w:tcPr>
          <w:p w14:paraId="79E1B9CE" w14:textId="0E45FCA0" w:rsidR="00E3730D" w:rsidRPr="002F00C4" w:rsidRDefault="00B059B3" w:rsidP="00E3730D">
            <w:pPr>
              <w:pStyle w:val="NormalWeb"/>
              <w:spacing w:before="0" w:beforeAutospacing="0" w:after="0" w:afterAutospacing="0"/>
              <w:jc w:val="center"/>
              <w:rPr>
                <w:sz w:val="18"/>
                <w:szCs w:val="18"/>
              </w:rPr>
            </w:pPr>
            <w:hyperlink r:id="rId31" w:history="1">
              <w:r w:rsidR="00D73991" w:rsidRPr="00A70B05">
                <w:rPr>
                  <w:rStyle w:val="Hyperlink"/>
                  <w:sz w:val="18"/>
                  <w:szCs w:val="18"/>
                </w:rPr>
                <w:t>https://doi.org/10.5281/zenodo.6399488</w:t>
              </w:r>
            </w:hyperlink>
            <w:r w:rsidR="00D73991">
              <w:rPr>
                <w:sz w:val="18"/>
                <w:szCs w:val="18"/>
              </w:rPr>
              <w:t xml:space="preserve"> </w:t>
            </w:r>
          </w:p>
        </w:tc>
      </w:tr>
      <w:tr w:rsidR="00E3730D" w14:paraId="166D7DDD" w14:textId="77777777" w:rsidTr="00E3730D">
        <w:trPr>
          <w:trHeight w:val="405"/>
        </w:trPr>
        <w:tc>
          <w:tcPr>
            <w:tcW w:w="760" w:type="pct"/>
            <w:shd w:val="clear" w:color="auto" w:fill="auto"/>
            <w:vAlign w:val="center"/>
          </w:tcPr>
          <w:p w14:paraId="01863A4A" w14:textId="72283E01" w:rsidR="00E3730D" w:rsidRDefault="00E3730D" w:rsidP="00E3730D">
            <w:pPr>
              <w:pStyle w:val="NormalWeb"/>
              <w:spacing w:before="0" w:beforeAutospacing="0" w:after="0" w:afterAutospacing="0"/>
              <w:jc w:val="center"/>
              <w:rPr>
                <w:b/>
                <w:bCs/>
              </w:rPr>
            </w:pPr>
            <w:r>
              <w:rPr>
                <w:b/>
                <w:bCs/>
              </w:rPr>
              <w:t>GCAM</w:t>
            </w:r>
          </w:p>
        </w:tc>
        <w:tc>
          <w:tcPr>
            <w:tcW w:w="1112" w:type="pct"/>
            <w:vAlign w:val="center"/>
          </w:tcPr>
          <w:p w14:paraId="37189BB0" w14:textId="318A913D" w:rsidR="00E3730D" w:rsidRPr="001E2DAE" w:rsidRDefault="00E3730D" w:rsidP="00E3730D">
            <w:pPr>
              <w:pStyle w:val="NormalWeb"/>
              <w:spacing w:before="0" w:beforeAutospacing="0" w:after="0" w:afterAutospacing="0"/>
              <w:jc w:val="center"/>
              <w:rPr>
                <w:sz w:val="18"/>
                <w:szCs w:val="18"/>
              </w:rPr>
            </w:pPr>
            <w:r>
              <w:rPr>
                <w:sz w:val="18"/>
                <w:szCs w:val="18"/>
              </w:rPr>
              <w:t>Water use data used as inputs for Tethys</w:t>
            </w:r>
          </w:p>
        </w:tc>
        <w:tc>
          <w:tcPr>
            <w:tcW w:w="790" w:type="pct"/>
            <w:vAlign w:val="center"/>
          </w:tcPr>
          <w:p w14:paraId="76BA61D7" w14:textId="6722F7E7" w:rsidR="00E3730D" w:rsidRPr="001E2DAE" w:rsidRDefault="00D73991" w:rsidP="00E3730D">
            <w:pPr>
              <w:pStyle w:val="NormalWeb"/>
              <w:spacing w:before="0" w:beforeAutospacing="0" w:after="0" w:afterAutospacing="0"/>
              <w:jc w:val="center"/>
              <w:rPr>
                <w:sz w:val="18"/>
                <w:szCs w:val="18"/>
              </w:rPr>
            </w:pPr>
            <w:r w:rsidRPr="00D73991">
              <w:rPr>
                <w:sz w:val="18"/>
                <w:szCs w:val="18"/>
              </w:rPr>
              <w:t>v4.</w:t>
            </w:r>
            <w:proofErr w:type="gramStart"/>
            <w:r w:rsidRPr="00D73991">
              <w:rPr>
                <w:sz w:val="18"/>
                <w:szCs w:val="18"/>
              </w:rPr>
              <w:t>3.chen</w:t>
            </w:r>
            <w:proofErr w:type="gramEnd"/>
          </w:p>
        </w:tc>
        <w:tc>
          <w:tcPr>
            <w:tcW w:w="1435" w:type="pct"/>
            <w:vAlign w:val="center"/>
          </w:tcPr>
          <w:p w14:paraId="1576DF6F" w14:textId="2DF95121" w:rsidR="00E3730D" w:rsidRPr="001E2DAE" w:rsidRDefault="00B059B3" w:rsidP="00E3730D">
            <w:pPr>
              <w:pStyle w:val="NormalWeb"/>
              <w:spacing w:before="0" w:beforeAutospacing="0" w:after="0" w:afterAutospacing="0"/>
              <w:jc w:val="center"/>
              <w:rPr>
                <w:sz w:val="18"/>
                <w:szCs w:val="18"/>
              </w:rPr>
            </w:pPr>
            <w:hyperlink r:id="rId32" w:history="1">
              <w:r w:rsidR="00D73991" w:rsidRPr="00A70B05">
                <w:rPr>
                  <w:rStyle w:val="Hyperlink"/>
                  <w:sz w:val="18"/>
                  <w:szCs w:val="18"/>
                </w:rPr>
                <w:t>https://data.pnnl.gov/dataset/13224</w:t>
              </w:r>
            </w:hyperlink>
            <w:r w:rsidR="00D73991">
              <w:rPr>
                <w:sz w:val="18"/>
                <w:szCs w:val="18"/>
              </w:rPr>
              <w:t xml:space="preserve"> </w:t>
            </w:r>
          </w:p>
        </w:tc>
        <w:tc>
          <w:tcPr>
            <w:tcW w:w="904" w:type="pct"/>
            <w:vAlign w:val="center"/>
          </w:tcPr>
          <w:p w14:paraId="0C6661CC" w14:textId="50AA3202" w:rsidR="00E3730D" w:rsidRPr="002F00C4" w:rsidRDefault="00B059B3" w:rsidP="00E3730D">
            <w:pPr>
              <w:pStyle w:val="NormalWeb"/>
              <w:spacing w:before="0" w:beforeAutospacing="0" w:after="0" w:afterAutospacing="0"/>
              <w:jc w:val="center"/>
              <w:rPr>
                <w:sz w:val="18"/>
                <w:szCs w:val="18"/>
              </w:rPr>
            </w:pPr>
            <w:hyperlink r:id="rId33" w:history="1">
              <w:r w:rsidR="00D73991" w:rsidRPr="00A70B05">
                <w:rPr>
                  <w:rStyle w:val="Hyperlink"/>
                  <w:sz w:val="18"/>
                  <w:szCs w:val="18"/>
                </w:rPr>
                <w:t>http://doi.org/10.5281/zenodo.3713432</w:t>
              </w:r>
            </w:hyperlink>
            <w:r w:rsidR="00D73991">
              <w:rPr>
                <w:sz w:val="18"/>
                <w:szCs w:val="18"/>
              </w:rPr>
              <w:t xml:space="preserve"> </w:t>
            </w:r>
          </w:p>
        </w:tc>
      </w:tr>
      <w:tr w:rsidR="00E3730D" w14:paraId="5187B48B" w14:textId="77777777" w:rsidTr="00E3730D">
        <w:trPr>
          <w:trHeight w:val="405"/>
        </w:trPr>
        <w:tc>
          <w:tcPr>
            <w:tcW w:w="760" w:type="pct"/>
            <w:shd w:val="clear" w:color="auto" w:fill="auto"/>
            <w:vAlign w:val="center"/>
          </w:tcPr>
          <w:p w14:paraId="3592E961" w14:textId="79906394" w:rsidR="00E3730D" w:rsidRDefault="00E3730D" w:rsidP="00E3730D">
            <w:pPr>
              <w:pStyle w:val="NormalWeb"/>
              <w:spacing w:before="0" w:beforeAutospacing="0" w:after="0" w:afterAutospacing="0"/>
              <w:jc w:val="center"/>
              <w:rPr>
                <w:b/>
                <w:bCs/>
              </w:rPr>
            </w:pPr>
            <w:r>
              <w:rPr>
                <w:b/>
                <w:bCs/>
              </w:rPr>
              <w:t>Demeter</w:t>
            </w:r>
          </w:p>
        </w:tc>
        <w:tc>
          <w:tcPr>
            <w:tcW w:w="1112" w:type="pct"/>
            <w:vAlign w:val="center"/>
          </w:tcPr>
          <w:p w14:paraId="5C9E2C18" w14:textId="2C11BE10" w:rsidR="00E3730D" w:rsidRDefault="00E3730D" w:rsidP="00E3730D">
            <w:pPr>
              <w:pStyle w:val="NormalWeb"/>
              <w:spacing w:before="0" w:beforeAutospacing="0" w:after="0" w:afterAutospacing="0"/>
              <w:jc w:val="center"/>
              <w:rPr>
                <w:sz w:val="18"/>
                <w:szCs w:val="18"/>
              </w:rPr>
            </w:pPr>
            <w:proofErr w:type="spellStart"/>
            <w:r>
              <w:rPr>
                <w:sz w:val="18"/>
                <w:szCs w:val="18"/>
              </w:rPr>
              <w:t>Landuse</w:t>
            </w:r>
            <w:proofErr w:type="spellEnd"/>
            <w:r>
              <w:rPr>
                <w:sz w:val="18"/>
                <w:szCs w:val="18"/>
              </w:rPr>
              <w:t xml:space="preserve"> change data used as input for Tethys</w:t>
            </w:r>
          </w:p>
        </w:tc>
        <w:tc>
          <w:tcPr>
            <w:tcW w:w="790" w:type="pct"/>
            <w:vAlign w:val="center"/>
          </w:tcPr>
          <w:p w14:paraId="5F0BC900" w14:textId="17208A98" w:rsidR="00E3730D" w:rsidRDefault="00D73991" w:rsidP="00E3730D">
            <w:pPr>
              <w:pStyle w:val="NormalWeb"/>
              <w:spacing w:before="0" w:beforeAutospacing="0" w:after="0" w:afterAutospacing="0"/>
              <w:jc w:val="center"/>
              <w:rPr>
                <w:sz w:val="18"/>
                <w:szCs w:val="18"/>
              </w:rPr>
            </w:pPr>
            <w:r w:rsidRPr="00D73991">
              <w:rPr>
                <w:sz w:val="18"/>
                <w:szCs w:val="18"/>
              </w:rPr>
              <w:t>v</w:t>
            </w:r>
            <w:proofErr w:type="gramStart"/>
            <w:r w:rsidRPr="00D73991">
              <w:rPr>
                <w:sz w:val="18"/>
                <w:szCs w:val="18"/>
              </w:rPr>
              <w:t>1.chen</w:t>
            </w:r>
            <w:proofErr w:type="gramEnd"/>
          </w:p>
        </w:tc>
        <w:tc>
          <w:tcPr>
            <w:tcW w:w="1435" w:type="pct"/>
            <w:vAlign w:val="center"/>
          </w:tcPr>
          <w:p w14:paraId="600FF68B" w14:textId="2C4D5A75" w:rsidR="00E3730D" w:rsidRDefault="00B059B3" w:rsidP="00E3730D">
            <w:pPr>
              <w:pStyle w:val="NormalWeb"/>
              <w:spacing w:before="0" w:beforeAutospacing="0" w:after="0" w:afterAutospacing="0"/>
              <w:jc w:val="center"/>
              <w:rPr>
                <w:sz w:val="18"/>
                <w:szCs w:val="18"/>
              </w:rPr>
            </w:pPr>
            <w:hyperlink r:id="rId34" w:history="1">
              <w:r w:rsidR="00D73991" w:rsidRPr="00A70B05">
                <w:rPr>
                  <w:rStyle w:val="Hyperlink"/>
                  <w:sz w:val="18"/>
                  <w:szCs w:val="18"/>
                </w:rPr>
                <w:t>https://data.pnnl.gov/dataset/13192</w:t>
              </w:r>
            </w:hyperlink>
            <w:r w:rsidR="00D73991">
              <w:rPr>
                <w:sz w:val="18"/>
                <w:szCs w:val="18"/>
              </w:rPr>
              <w:t xml:space="preserve"> </w:t>
            </w:r>
          </w:p>
        </w:tc>
        <w:tc>
          <w:tcPr>
            <w:tcW w:w="904" w:type="pct"/>
            <w:vAlign w:val="center"/>
          </w:tcPr>
          <w:p w14:paraId="5F721733" w14:textId="2E940B47" w:rsidR="00E3730D" w:rsidRDefault="00B059B3" w:rsidP="00E3730D">
            <w:pPr>
              <w:pStyle w:val="NormalWeb"/>
              <w:spacing w:before="0" w:beforeAutospacing="0" w:after="0" w:afterAutospacing="0"/>
              <w:jc w:val="center"/>
              <w:rPr>
                <w:sz w:val="18"/>
                <w:szCs w:val="18"/>
              </w:rPr>
            </w:pPr>
            <w:hyperlink r:id="rId35" w:history="1">
              <w:r w:rsidR="00D73991" w:rsidRPr="00A70B05">
                <w:rPr>
                  <w:rStyle w:val="Hyperlink"/>
                  <w:sz w:val="18"/>
                  <w:szCs w:val="18"/>
                </w:rPr>
                <w:t>http://doi.org/10.5281/zenodo.3713378</w:t>
              </w:r>
            </w:hyperlink>
            <w:r w:rsidR="00D73991">
              <w:rPr>
                <w:sz w:val="18"/>
                <w:szCs w:val="18"/>
              </w:rPr>
              <w:t xml:space="preserve"> </w:t>
            </w:r>
          </w:p>
        </w:tc>
      </w:tr>
    </w:tbl>
    <w:p w14:paraId="31893AED" w14:textId="77777777" w:rsidR="004866DC" w:rsidRDefault="004866DC" w:rsidP="00F62D97">
      <w:pPr>
        <w:rPr>
          <w:color w:val="FF0000"/>
        </w:rPr>
      </w:pPr>
    </w:p>
    <w:p w14:paraId="75B26893" w14:textId="77777777" w:rsidR="00D73991" w:rsidRPr="0033109F" w:rsidRDefault="00D73991" w:rsidP="006A42F1"/>
    <w:p w14:paraId="5A6D6B13" w14:textId="77777777" w:rsidR="00467ECA" w:rsidRPr="0033109F" w:rsidRDefault="00467ECA" w:rsidP="006A42F1">
      <w:pPr>
        <w:pStyle w:val="Heading3"/>
        <w:spacing w:before="0" w:after="0"/>
      </w:pPr>
      <w:r w:rsidRPr="0033109F">
        <w:t>Acknowledgements</w:t>
      </w:r>
    </w:p>
    <w:p w14:paraId="6441B463" w14:textId="494F45A7" w:rsidR="006A42F1" w:rsidRDefault="00E3730D" w:rsidP="006A42F1">
      <w:r w:rsidRPr="00E3730D">
        <w:t xml:space="preserve">This research was supported by the U.S. Department of Energy, Office of Science, as part of research in </w:t>
      </w:r>
      <w:proofErr w:type="spellStart"/>
      <w:r w:rsidRPr="00E3730D">
        <w:t>MultiSector</w:t>
      </w:r>
      <w:proofErr w:type="spellEnd"/>
      <w:r w:rsidRPr="00E3730D">
        <w:t xml:space="preserve"> Dynamics, </w:t>
      </w:r>
      <w:proofErr w:type="gramStart"/>
      <w:r w:rsidRPr="00E3730D">
        <w:t>Earth</w:t>
      </w:r>
      <w:proofErr w:type="gramEnd"/>
      <w:r w:rsidRPr="00E3730D">
        <w:t xml:space="preserve"> and Environmental System </w:t>
      </w:r>
      <w:proofErr w:type="spellStart"/>
      <w:r w:rsidRPr="00E3730D">
        <w:t>Modeling</w:t>
      </w:r>
      <w:proofErr w:type="spellEnd"/>
      <w:r w:rsidRPr="00E3730D">
        <w:t xml:space="preserve"> Program. The Pacific Northwest National Laboratory is operated for DOE by Battelle Memorial Institute under contract DE-AC05-76RL01830. The views and opinions expressed in this paper are those of the authors alone.</w:t>
      </w:r>
    </w:p>
    <w:p w14:paraId="012FFCAD" w14:textId="77777777" w:rsidR="00E3730D" w:rsidRPr="0033109F" w:rsidRDefault="00E3730D" w:rsidP="006A42F1"/>
    <w:p w14:paraId="47B22D34" w14:textId="4CA82D9B" w:rsidR="003A5F03" w:rsidRPr="0033109F" w:rsidRDefault="00C00950" w:rsidP="006A42F1">
      <w:pPr>
        <w:pStyle w:val="Heading3"/>
        <w:spacing w:before="0" w:after="0"/>
      </w:pPr>
      <w:r w:rsidRPr="0033109F">
        <w:t xml:space="preserve">Author </w:t>
      </w:r>
      <w:r w:rsidR="007D356C">
        <w:t>c</w:t>
      </w:r>
      <w:r w:rsidR="003A5F03" w:rsidRPr="0033109F">
        <w:t>ontributions</w:t>
      </w:r>
    </w:p>
    <w:p w14:paraId="6904A6E2" w14:textId="43EAA1DC" w:rsidR="00E3730D" w:rsidRDefault="00E3730D" w:rsidP="006A42F1">
      <w:r w:rsidRPr="00E3730D">
        <w:t xml:space="preserve">Z.K., </w:t>
      </w:r>
      <w:r>
        <w:t>I.T</w:t>
      </w:r>
      <w:r w:rsidRPr="00E3730D">
        <w:t>., P.P.,</w:t>
      </w:r>
      <w:r>
        <w:t xml:space="preserve"> C.R.V., N.G., T.W.</w:t>
      </w:r>
      <w:r w:rsidR="009714E2">
        <w:t xml:space="preserve">, and M.C., </w:t>
      </w:r>
      <w:r w:rsidRPr="00E3730D">
        <w:t>designed the research</w:t>
      </w:r>
      <w:r>
        <w:t>.</w:t>
      </w:r>
    </w:p>
    <w:p w14:paraId="40C9EA29" w14:textId="562D8082" w:rsidR="00E3730D" w:rsidRDefault="00E3730D" w:rsidP="006A42F1">
      <w:r w:rsidRPr="00E3730D">
        <w:t xml:space="preserve">Z.K. </w:t>
      </w:r>
      <w:r>
        <w:t>and I.T. ran Tethys to produce the outputs, prepared the figures and the data repository.</w:t>
      </w:r>
    </w:p>
    <w:p w14:paraId="71FABC78" w14:textId="6CBF34CA" w:rsidR="00E3730D" w:rsidRDefault="009714E2" w:rsidP="006A42F1">
      <w:r>
        <w:t>N.G</w:t>
      </w:r>
      <w:r w:rsidR="00E3730D">
        <w:t xml:space="preserve">. </w:t>
      </w:r>
      <w:r>
        <w:t>produced the GCAM data used as inputs for Tethys</w:t>
      </w:r>
      <w:r w:rsidR="00E3730D" w:rsidRPr="00E3730D">
        <w:t xml:space="preserve">. </w:t>
      </w:r>
    </w:p>
    <w:p w14:paraId="7E590817" w14:textId="6DDAA53C" w:rsidR="009714E2" w:rsidRDefault="009714E2" w:rsidP="006A42F1">
      <w:r>
        <w:t>M.C. produced the Demeter data used as inputs for Tethys</w:t>
      </w:r>
      <w:r w:rsidRPr="00E3730D">
        <w:t xml:space="preserve">. </w:t>
      </w:r>
    </w:p>
    <w:p w14:paraId="27350BDF" w14:textId="1075C2AB" w:rsidR="006C2EB6" w:rsidRPr="0033109F" w:rsidRDefault="00E3730D" w:rsidP="006A42F1">
      <w:r w:rsidRPr="00E3730D">
        <w:t xml:space="preserve">Z.K., </w:t>
      </w:r>
      <w:r>
        <w:t>I.T</w:t>
      </w:r>
      <w:r w:rsidRPr="00E3730D">
        <w:t>., P.P.,</w:t>
      </w:r>
      <w:r>
        <w:t xml:space="preserve"> C.R.V., N.G., T.W. </w:t>
      </w:r>
      <w:r w:rsidRPr="00E3730D">
        <w:t>all contributed to writing</w:t>
      </w:r>
      <w:r>
        <w:t xml:space="preserve"> and reviewing</w:t>
      </w:r>
      <w:r w:rsidRPr="00E3730D">
        <w:t xml:space="preserve"> the paper.</w:t>
      </w:r>
    </w:p>
    <w:p w14:paraId="7CF99255" w14:textId="77777777" w:rsidR="00E3730D" w:rsidRDefault="00E3730D" w:rsidP="006A42F1">
      <w:pPr>
        <w:pStyle w:val="Heading3"/>
        <w:spacing w:before="0" w:after="0"/>
      </w:pPr>
    </w:p>
    <w:p w14:paraId="3915359D" w14:textId="3EDB452D" w:rsidR="00467ECA" w:rsidRPr="0033109F" w:rsidRDefault="00467ECA" w:rsidP="006A42F1">
      <w:pPr>
        <w:pStyle w:val="Heading3"/>
        <w:spacing w:before="0" w:after="0"/>
      </w:pPr>
      <w:r w:rsidRPr="0033109F">
        <w:t xml:space="preserve">Competing </w:t>
      </w:r>
      <w:r w:rsidR="007D356C">
        <w:t>i</w:t>
      </w:r>
      <w:r w:rsidRPr="0033109F">
        <w:t>nterests</w:t>
      </w:r>
    </w:p>
    <w:p w14:paraId="10BE7CBE" w14:textId="242BA724" w:rsidR="008C064C" w:rsidRDefault="009714E2" w:rsidP="008C064C">
      <w:r w:rsidRPr="009714E2">
        <w:t>The authors declare no competing interests.</w:t>
      </w:r>
    </w:p>
    <w:p w14:paraId="4DFFF17F" w14:textId="77777777" w:rsidR="00566B03" w:rsidRPr="0033109F" w:rsidRDefault="00566B03" w:rsidP="008C064C"/>
    <w:p w14:paraId="61259690" w14:textId="77777777" w:rsidR="00566B03" w:rsidRPr="00080F5D" w:rsidRDefault="00566B03">
      <w:pPr>
        <w:jc w:val="left"/>
        <w:rPr>
          <w:rFonts w:ascii="Arial" w:hAnsi="Arial" w:cs="Arial"/>
          <w:b/>
          <w:bCs/>
          <w:sz w:val="26"/>
          <w:szCs w:val="26"/>
          <w:lang w:val="en-US"/>
        </w:rPr>
      </w:pPr>
      <w:r w:rsidRPr="00080F5D">
        <w:rPr>
          <w:lang w:val="en-US"/>
        </w:rPr>
        <w:br w:type="page"/>
      </w:r>
    </w:p>
    <w:p w14:paraId="72701CD3" w14:textId="4E139AC7" w:rsidR="00C658AC" w:rsidRPr="00431DB0" w:rsidRDefault="00C658AC" w:rsidP="006A42F1">
      <w:pPr>
        <w:pStyle w:val="Heading3"/>
        <w:spacing w:before="0" w:after="0"/>
        <w:rPr>
          <w:lang w:val="es-ES"/>
        </w:rPr>
      </w:pPr>
      <w:proofErr w:type="spellStart"/>
      <w:r w:rsidRPr="00431DB0">
        <w:rPr>
          <w:lang w:val="es-ES"/>
        </w:rPr>
        <w:lastRenderedPageBreak/>
        <w:t>References</w:t>
      </w:r>
      <w:proofErr w:type="spellEnd"/>
    </w:p>
    <w:p w14:paraId="41B96186" w14:textId="3E742EA8" w:rsidR="00DB5C08" w:rsidRPr="00431DB0" w:rsidRDefault="00DB5C08" w:rsidP="005D0A2A">
      <w:pPr>
        <w:pStyle w:val="NormalWeb"/>
        <w:shd w:val="clear" w:color="auto" w:fill="FFFFFF"/>
        <w:spacing w:before="0" w:beforeAutospacing="0" w:after="0" w:afterAutospacing="0"/>
        <w:rPr>
          <w:rFonts w:asciiTheme="minorHAnsi" w:hAnsiTheme="minorHAnsi" w:cs="Times"/>
          <w:color w:val="222222"/>
          <w:spacing w:val="3"/>
          <w:szCs w:val="26"/>
          <w:lang w:val="es-ES"/>
        </w:rPr>
      </w:pPr>
    </w:p>
    <w:p w14:paraId="021DC5DD" w14:textId="77777777" w:rsidR="0091313B" w:rsidRPr="0091313B" w:rsidRDefault="00DB5C08" w:rsidP="0091313B">
      <w:pPr>
        <w:pStyle w:val="Bibliography"/>
        <w:rPr>
          <w:rFonts w:cs="Calibri"/>
        </w:rPr>
      </w:pPr>
      <w:r>
        <w:fldChar w:fldCharType="begin"/>
      </w:r>
      <w:r w:rsidR="0048700F" w:rsidRPr="00080F5D">
        <w:rPr>
          <w:lang w:val="es-ES"/>
        </w:rPr>
        <w:instrText xml:space="preserve"> ADDIN ZOTERO_BIBL {"uncited":[],"omitted":[],"custom":[]} CSL_BIBLIOGRAPHY </w:instrText>
      </w:r>
      <w:r>
        <w:fldChar w:fldCharType="separate"/>
      </w:r>
      <w:r w:rsidR="0091313B" w:rsidRPr="00080F5D">
        <w:rPr>
          <w:rFonts w:cs="Calibri"/>
          <w:lang w:val="es-ES"/>
        </w:rPr>
        <w:t>1.</w:t>
      </w:r>
      <w:r w:rsidR="0091313B" w:rsidRPr="00080F5D">
        <w:rPr>
          <w:rFonts w:cs="Calibri"/>
          <w:lang w:val="es-ES"/>
        </w:rPr>
        <w:tab/>
        <w:t xml:space="preserve">Li, X. </w:t>
      </w:r>
      <w:r w:rsidR="0091313B" w:rsidRPr="00080F5D">
        <w:rPr>
          <w:rFonts w:cs="Calibri"/>
          <w:i/>
          <w:iCs/>
          <w:lang w:val="es-ES"/>
        </w:rPr>
        <w:t>et al.</w:t>
      </w:r>
      <w:r w:rsidR="0091313B" w:rsidRPr="00080F5D">
        <w:rPr>
          <w:rFonts w:cs="Calibri"/>
          <w:lang w:val="es-ES"/>
        </w:rPr>
        <w:t xml:space="preserve"> </w:t>
      </w:r>
      <w:r w:rsidR="0091313B" w:rsidRPr="0091313B">
        <w:rPr>
          <w:rFonts w:cs="Calibri"/>
        </w:rPr>
        <w:t xml:space="preserve">Tethys – A Python Package for Spatial and Temporal Downscaling of Global Water Withdrawals. </w:t>
      </w:r>
      <w:r w:rsidR="0091313B" w:rsidRPr="0091313B">
        <w:rPr>
          <w:rFonts w:cs="Calibri"/>
          <w:i/>
          <w:iCs/>
        </w:rPr>
        <w:t>Journal of Open Research Software</w:t>
      </w:r>
      <w:r w:rsidR="0091313B" w:rsidRPr="0091313B">
        <w:rPr>
          <w:rFonts w:cs="Calibri"/>
        </w:rPr>
        <w:t xml:space="preserve"> </w:t>
      </w:r>
      <w:r w:rsidR="0091313B" w:rsidRPr="0091313B">
        <w:rPr>
          <w:rFonts w:cs="Calibri"/>
          <w:b/>
          <w:bCs/>
        </w:rPr>
        <w:t>6</w:t>
      </w:r>
      <w:r w:rsidR="0091313B" w:rsidRPr="0091313B">
        <w:rPr>
          <w:rFonts w:cs="Calibri"/>
        </w:rPr>
        <w:t>, (2018).</w:t>
      </w:r>
    </w:p>
    <w:p w14:paraId="4B3C5F17" w14:textId="77777777" w:rsidR="0091313B" w:rsidRPr="0091313B" w:rsidRDefault="0091313B" w:rsidP="0091313B">
      <w:pPr>
        <w:pStyle w:val="Bibliography"/>
        <w:rPr>
          <w:rFonts w:cs="Calibri"/>
        </w:rPr>
      </w:pPr>
      <w:r w:rsidRPr="0091313B">
        <w:rPr>
          <w:rFonts w:cs="Calibri"/>
        </w:rPr>
        <w:t>2.</w:t>
      </w:r>
      <w:r w:rsidRPr="0091313B">
        <w:rPr>
          <w:rFonts w:cs="Calibri"/>
        </w:rPr>
        <w:tab/>
        <w:t xml:space="preserve">Graham, N. T. </w:t>
      </w:r>
      <w:r w:rsidRPr="0091313B">
        <w:rPr>
          <w:rFonts w:cs="Calibri"/>
          <w:i/>
          <w:iCs/>
        </w:rPr>
        <w:t>et al.</w:t>
      </w:r>
      <w:r w:rsidRPr="0091313B">
        <w:rPr>
          <w:rFonts w:cs="Calibri"/>
        </w:rPr>
        <w:t xml:space="preserve"> Humans drive future water scarcity changes across all Shared Socioeconomic Pathways. </w:t>
      </w:r>
      <w:r w:rsidRPr="0091313B">
        <w:rPr>
          <w:rFonts w:cs="Calibri"/>
          <w:i/>
          <w:iCs/>
        </w:rPr>
        <w:t>Environ. Res. Lett.</w:t>
      </w:r>
      <w:r w:rsidRPr="0091313B">
        <w:rPr>
          <w:rFonts w:cs="Calibri"/>
        </w:rPr>
        <w:t xml:space="preserve"> </w:t>
      </w:r>
      <w:r w:rsidRPr="0091313B">
        <w:rPr>
          <w:rFonts w:cs="Calibri"/>
          <w:b/>
          <w:bCs/>
        </w:rPr>
        <w:t>15</w:t>
      </w:r>
      <w:r w:rsidRPr="0091313B">
        <w:rPr>
          <w:rFonts w:cs="Calibri"/>
        </w:rPr>
        <w:t>, 014007 (2020).</w:t>
      </w:r>
    </w:p>
    <w:p w14:paraId="6618CAD9" w14:textId="77777777" w:rsidR="0091313B" w:rsidRPr="0091313B" w:rsidRDefault="0091313B" w:rsidP="0091313B">
      <w:pPr>
        <w:pStyle w:val="Bibliography"/>
        <w:rPr>
          <w:rFonts w:cs="Calibri"/>
        </w:rPr>
      </w:pPr>
      <w:r w:rsidRPr="0091313B">
        <w:rPr>
          <w:rFonts w:cs="Calibri"/>
        </w:rPr>
        <w:t>3.</w:t>
      </w:r>
      <w:r w:rsidRPr="0091313B">
        <w:rPr>
          <w:rFonts w:cs="Calibri"/>
        </w:rPr>
        <w:tab/>
        <w:t xml:space="preserve">Chen, M. </w:t>
      </w:r>
      <w:r w:rsidRPr="0091313B">
        <w:rPr>
          <w:rFonts w:cs="Calibri"/>
          <w:i/>
          <w:iCs/>
        </w:rPr>
        <w:t>et al.</w:t>
      </w:r>
      <w:r w:rsidRPr="0091313B">
        <w:rPr>
          <w:rFonts w:cs="Calibri"/>
        </w:rPr>
        <w:t xml:space="preserve"> Global land use for 2015–2100 at 0.05° resolution under diverse socioeconomic and climate scenarios. </w:t>
      </w:r>
      <w:r w:rsidRPr="0091313B">
        <w:rPr>
          <w:rFonts w:cs="Calibri"/>
          <w:i/>
          <w:iCs/>
        </w:rPr>
        <w:t>Sci Data</w:t>
      </w:r>
      <w:r w:rsidRPr="0091313B">
        <w:rPr>
          <w:rFonts w:cs="Calibri"/>
        </w:rPr>
        <w:t xml:space="preserve"> </w:t>
      </w:r>
      <w:r w:rsidRPr="0091313B">
        <w:rPr>
          <w:rFonts w:cs="Calibri"/>
          <w:b/>
          <w:bCs/>
        </w:rPr>
        <w:t>7</w:t>
      </w:r>
      <w:r w:rsidRPr="0091313B">
        <w:rPr>
          <w:rFonts w:cs="Calibri"/>
        </w:rPr>
        <w:t>, 320 (2020).</w:t>
      </w:r>
    </w:p>
    <w:p w14:paraId="602AE157" w14:textId="77777777" w:rsidR="0091313B" w:rsidRPr="0091313B" w:rsidRDefault="0091313B" w:rsidP="0091313B">
      <w:pPr>
        <w:pStyle w:val="Bibliography"/>
        <w:rPr>
          <w:rFonts w:cs="Calibri"/>
        </w:rPr>
      </w:pPr>
      <w:r w:rsidRPr="00080F5D">
        <w:rPr>
          <w:rFonts w:cs="Calibri"/>
          <w:lang w:val="en-US"/>
        </w:rPr>
        <w:t>4.</w:t>
      </w:r>
      <w:r w:rsidRPr="00080F5D">
        <w:rPr>
          <w:rFonts w:cs="Calibri"/>
          <w:lang w:val="en-US"/>
        </w:rPr>
        <w:tab/>
        <w:t xml:space="preserve">van Vuuren, D. P. </w:t>
      </w:r>
      <w:r w:rsidRPr="00080F5D">
        <w:rPr>
          <w:rFonts w:cs="Calibri"/>
          <w:i/>
          <w:iCs/>
          <w:lang w:val="en-US"/>
        </w:rPr>
        <w:t>et al.</w:t>
      </w:r>
      <w:r w:rsidRPr="00080F5D">
        <w:rPr>
          <w:rFonts w:cs="Calibri"/>
          <w:lang w:val="en-US"/>
        </w:rPr>
        <w:t xml:space="preserve"> </w:t>
      </w:r>
      <w:r w:rsidRPr="0091313B">
        <w:rPr>
          <w:rFonts w:cs="Calibri"/>
        </w:rPr>
        <w:t xml:space="preserve">The representative concentration pathways: an overview. </w:t>
      </w:r>
      <w:r w:rsidRPr="0091313B">
        <w:rPr>
          <w:rFonts w:cs="Calibri"/>
          <w:i/>
          <w:iCs/>
        </w:rPr>
        <w:t>Climatic Change</w:t>
      </w:r>
      <w:r w:rsidRPr="0091313B">
        <w:rPr>
          <w:rFonts w:cs="Calibri"/>
        </w:rPr>
        <w:t xml:space="preserve"> </w:t>
      </w:r>
      <w:r w:rsidRPr="0091313B">
        <w:rPr>
          <w:rFonts w:cs="Calibri"/>
          <w:b/>
          <w:bCs/>
        </w:rPr>
        <w:t>109</w:t>
      </w:r>
      <w:r w:rsidRPr="0091313B">
        <w:rPr>
          <w:rFonts w:cs="Calibri"/>
        </w:rPr>
        <w:t>, 5 (2011).</w:t>
      </w:r>
    </w:p>
    <w:p w14:paraId="68139FC5" w14:textId="77777777" w:rsidR="0091313B" w:rsidRPr="0091313B" w:rsidRDefault="0091313B" w:rsidP="0091313B">
      <w:pPr>
        <w:pStyle w:val="Bibliography"/>
        <w:rPr>
          <w:rFonts w:cs="Calibri"/>
        </w:rPr>
      </w:pPr>
      <w:r w:rsidRPr="0091313B">
        <w:rPr>
          <w:rFonts w:cs="Calibri"/>
        </w:rPr>
        <w:t>5.</w:t>
      </w:r>
      <w:r w:rsidRPr="0091313B">
        <w:rPr>
          <w:rFonts w:cs="Calibri"/>
        </w:rPr>
        <w:tab/>
        <w:t xml:space="preserve">O’Neill, B. C. </w:t>
      </w:r>
      <w:r w:rsidRPr="0091313B">
        <w:rPr>
          <w:rFonts w:cs="Calibri"/>
          <w:i/>
          <w:iCs/>
        </w:rPr>
        <w:t>et al.</w:t>
      </w:r>
      <w:r w:rsidRPr="0091313B">
        <w:rPr>
          <w:rFonts w:cs="Calibri"/>
        </w:rPr>
        <w:t xml:space="preserve"> The roads ahead: Narratives for shared socioeconomic pathways describing world futures in the 21st century. </w:t>
      </w:r>
      <w:r w:rsidRPr="0091313B">
        <w:rPr>
          <w:rFonts w:cs="Calibri"/>
          <w:i/>
          <w:iCs/>
        </w:rPr>
        <w:t>Global Environmental Change</w:t>
      </w:r>
      <w:r w:rsidRPr="0091313B">
        <w:rPr>
          <w:rFonts w:cs="Calibri"/>
        </w:rPr>
        <w:t xml:space="preserve"> </w:t>
      </w:r>
      <w:r w:rsidRPr="0091313B">
        <w:rPr>
          <w:rFonts w:cs="Calibri"/>
          <w:b/>
          <w:bCs/>
        </w:rPr>
        <w:t>42</w:t>
      </w:r>
      <w:r w:rsidRPr="0091313B">
        <w:rPr>
          <w:rFonts w:cs="Calibri"/>
        </w:rPr>
        <w:t>, 169–180 (2017).</w:t>
      </w:r>
    </w:p>
    <w:p w14:paraId="53E52840" w14:textId="77777777" w:rsidR="0091313B" w:rsidRPr="0091313B" w:rsidRDefault="0091313B" w:rsidP="0091313B">
      <w:pPr>
        <w:pStyle w:val="Bibliography"/>
        <w:rPr>
          <w:rFonts w:cs="Calibri"/>
        </w:rPr>
      </w:pPr>
      <w:r w:rsidRPr="0091313B">
        <w:rPr>
          <w:rFonts w:cs="Calibri"/>
        </w:rPr>
        <w:t>6.</w:t>
      </w:r>
      <w:r w:rsidRPr="0091313B">
        <w:rPr>
          <w:rFonts w:cs="Calibri"/>
        </w:rPr>
        <w:tab/>
        <w:t>ISIMIP. Inter Sectoral Impact Model Intercomparison (ISIMIP) - Input Data and Bias Correction. (2019).</w:t>
      </w:r>
    </w:p>
    <w:p w14:paraId="1945F75E" w14:textId="77777777" w:rsidR="0091313B" w:rsidRPr="0091313B" w:rsidRDefault="0091313B" w:rsidP="0091313B">
      <w:pPr>
        <w:pStyle w:val="Bibliography"/>
        <w:rPr>
          <w:rFonts w:cs="Calibri"/>
        </w:rPr>
      </w:pPr>
      <w:r w:rsidRPr="0091313B">
        <w:rPr>
          <w:rFonts w:cs="Calibri"/>
        </w:rPr>
        <w:t>7.</w:t>
      </w:r>
      <w:r w:rsidRPr="0091313B">
        <w:rPr>
          <w:rFonts w:cs="Calibri"/>
        </w:rPr>
        <w:tab/>
        <w:t xml:space="preserve">Mekonnen, M. M. &amp; Hoekstra, A. Y. Four billion people facing severe water scarcity. </w:t>
      </w:r>
      <w:r w:rsidRPr="0091313B">
        <w:rPr>
          <w:rFonts w:cs="Calibri"/>
          <w:i/>
          <w:iCs/>
        </w:rPr>
        <w:t>Science Advances</w:t>
      </w:r>
      <w:r w:rsidRPr="0091313B">
        <w:rPr>
          <w:rFonts w:cs="Calibri"/>
        </w:rPr>
        <w:t xml:space="preserve"> </w:t>
      </w:r>
      <w:r w:rsidRPr="0091313B">
        <w:rPr>
          <w:rFonts w:cs="Calibri"/>
          <w:b/>
          <w:bCs/>
        </w:rPr>
        <w:t>2</w:t>
      </w:r>
      <w:r w:rsidRPr="0091313B">
        <w:rPr>
          <w:rFonts w:cs="Calibri"/>
        </w:rPr>
        <w:t>, e1500323 (2016).</w:t>
      </w:r>
    </w:p>
    <w:p w14:paraId="2C2F9C01" w14:textId="77777777" w:rsidR="0091313B" w:rsidRPr="0091313B" w:rsidRDefault="0091313B" w:rsidP="0091313B">
      <w:pPr>
        <w:pStyle w:val="Bibliography"/>
        <w:rPr>
          <w:rFonts w:cs="Calibri"/>
        </w:rPr>
      </w:pPr>
      <w:r w:rsidRPr="0091313B">
        <w:rPr>
          <w:rFonts w:cs="Calibri"/>
        </w:rPr>
        <w:t>8.</w:t>
      </w:r>
      <w:r w:rsidRPr="0091313B">
        <w:rPr>
          <w:rFonts w:cs="Calibri"/>
        </w:rPr>
        <w:tab/>
        <w:t xml:space="preserve">UNESCO. </w:t>
      </w:r>
      <w:r w:rsidRPr="0091313B">
        <w:rPr>
          <w:rFonts w:cs="Calibri"/>
          <w:i/>
          <w:iCs/>
        </w:rPr>
        <w:t>The United Nations World Water Development Report 2022: Groundwater: Making the invisible visible</w:t>
      </w:r>
      <w:r w:rsidRPr="0091313B">
        <w:rPr>
          <w:rFonts w:cs="Calibri"/>
        </w:rPr>
        <w:t>. https://unesdoc.unesco.org/ark:/48223/pf0000380721 (2022).</w:t>
      </w:r>
    </w:p>
    <w:p w14:paraId="39809773" w14:textId="77777777" w:rsidR="0091313B" w:rsidRPr="0091313B" w:rsidRDefault="0091313B" w:rsidP="0091313B">
      <w:pPr>
        <w:pStyle w:val="Bibliography"/>
        <w:rPr>
          <w:rFonts w:cs="Calibri"/>
        </w:rPr>
      </w:pPr>
      <w:r w:rsidRPr="0091313B">
        <w:rPr>
          <w:rFonts w:cs="Calibri"/>
          <w:lang w:val="es-ES"/>
        </w:rPr>
        <w:t>9.</w:t>
      </w:r>
      <w:r w:rsidRPr="0091313B">
        <w:rPr>
          <w:rFonts w:cs="Calibri"/>
          <w:lang w:val="es-ES"/>
        </w:rPr>
        <w:tab/>
        <w:t xml:space="preserve">Vliet, M. T. H. van </w:t>
      </w:r>
      <w:r w:rsidRPr="0091313B">
        <w:rPr>
          <w:rFonts w:cs="Calibri"/>
          <w:i/>
          <w:iCs/>
          <w:lang w:val="es-ES"/>
        </w:rPr>
        <w:t>et al.</w:t>
      </w:r>
      <w:r w:rsidRPr="0091313B">
        <w:rPr>
          <w:rFonts w:cs="Calibri"/>
          <w:lang w:val="es-ES"/>
        </w:rPr>
        <w:t xml:space="preserve"> </w:t>
      </w:r>
      <w:r w:rsidRPr="0091313B">
        <w:rPr>
          <w:rFonts w:cs="Calibri"/>
        </w:rPr>
        <w:t xml:space="preserve">Global water scarcity including surface water quality and expansions of clean water technologies. </w:t>
      </w:r>
      <w:r w:rsidRPr="0091313B">
        <w:rPr>
          <w:rFonts w:cs="Calibri"/>
          <w:i/>
          <w:iCs/>
        </w:rPr>
        <w:t>Environ. Res. Lett.</w:t>
      </w:r>
      <w:r w:rsidRPr="0091313B">
        <w:rPr>
          <w:rFonts w:cs="Calibri"/>
        </w:rPr>
        <w:t xml:space="preserve"> </w:t>
      </w:r>
      <w:r w:rsidRPr="0091313B">
        <w:rPr>
          <w:rFonts w:cs="Calibri"/>
          <w:b/>
          <w:bCs/>
        </w:rPr>
        <w:t>16</w:t>
      </w:r>
      <w:r w:rsidRPr="0091313B">
        <w:rPr>
          <w:rFonts w:cs="Calibri"/>
        </w:rPr>
        <w:t>, 024020 (2021).</w:t>
      </w:r>
    </w:p>
    <w:p w14:paraId="153EDC63" w14:textId="77777777" w:rsidR="0091313B" w:rsidRPr="0091313B" w:rsidRDefault="0091313B" w:rsidP="0091313B">
      <w:pPr>
        <w:pStyle w:val="Bibliography"/>
        <w:rPr>
          <w:rFonts w:cs="Calibri"/>
        </w:rPr>
      </w:pPr>
      <w:r w:rsidRPr="0091313B">
        <w:rPr>
          <w:rFonts w:cs="Calibri"/>
        </w:rPr>
        <w:t>10.</w:t>
      </w:r>
      <w:r w:rsidRPr="0091313B">
        <w:rPr>
          <w:rFonts w:cs="Calibri"/>
        </w:rPr>
        <w:tab/>
        <w:t xml:space="preserve">Hanasaki, N. </w:t>
      </w:r>
      <w:r w:rsidRPr="0091313B">
        <w:rPr>
          <w:rFonts w:cs="Calibri"/>
          <w:i/>
          <w:iCs/>
        </w:rPr>
        <w:t>et al.</w:t>
      </w:r>
      <w:r w:rsidRPr="0091313B">
        <w:rPr>
          <w:rFonts w:cs="Calibri"/>
        </w:rPr>
        <w:t xml:space="preserve"> A global water scarcity assessment under Shared Socio-economic Pathways – Part 1: Water use. </w:t>
      </w:r>
      <w:r w:rsidRPr="0091313B">
        <w:rPr>
          <w:rFonts w:cs="Calibri"/>
          <w:i/>
          <w:iCs/>
        </w:rPr>
        <w:t>Hydrol. Earth Syst. Sci.</w:t>
      </w:r>
      <w:r w:rsidRPr="0091313B">
        <w:rPr>
          <w:rFonts w:cs="Calibri"/>
        </w:rPr>
        <w:t xml:space="preserve"> </w:t>
      </w:r>
      <w:r w:rsidRPr="0091313B">
        <w:rPr>
          <w:rFonts w:cs="Calibri"/>
          <w:b/>
          <w:bCs/>
        </w:rPr>
        <w:t>17</w:t>
      </w:r>
      <w:r w:rsidRPr="0091313B">
        <w:rPr>
          <w:rFonts w:cs="Calibri"/>
        </w:rPr>
        <w:t>, 2375–2391 (2013).</w:t>
      </w:r>
    </w:p>
    <w:p w14:paraId="279991FD" w14:textId="77777777" w:rsidR="0091313B" w:rsidRPr="0091313B" w:rsidRDefault="0091313B" w:rsidP="0091313B">
      <w:pPr>
        <w:pStyle w:val="Bibliography"/>
        <w:rPr>
          <w:rFonts w:cs="Calibri"/>
        </w:rPr>
      </w:pPr>
      <w:r w:rsidRPr="0091313B">
        <w:rPr>
          <w:rFonts w:cs="Calibri"/>
        </w:rPr>
        <w:t>11.</w:t>
      </w:r>
      <w:r w:rsidRPr="0091313B">
        <w:rPr>
          <w:rFonts w:cs="Calibri"/>
        </w:rPr>
        <w:tab/>
        <w:t xml:space="preserve">Hanasaki, N. </w:t>
      </w:r>
      <w:r w:rsidRPr="0091313B">
        <w:rPr>
          <w:rFonts w:cs="Calibri"/>
          <w:i/>
          <w:iCs/>
        </w:rPr>
        <w:t>et al.</w:t>
      </w:r>
      <w:r w:rsidRPr="0091313B">
        <w:rPr>
          <w:rFonts w:cs="Calibri"/>
        </w:rPr>
        <w:t xml:space="preserve"> A global water scarcity assessment under Shared Socio-economic Pathways – Part 2: Water availability and scarcity. </w:t>
      </w:r>
      <w:r w:rsidRPr="0091313B">
        <w:rPr>
          <w:rFonts w:cs="Calibri"/>
          <w:i/>
          <w:iCs/>
        </w:rPr>
        <w:t>Hydrol. Earth Syst. Sci.</w:t>
      </w:r>
      <w:r w:rsidRPr="0091313B">
        <w:rPr>
          <w:rFonts w:cs="Calibri"/>
        </w:rPr>
        <w:t xml:space="preserve"> </w:t>
      </w:r>
      <w:r w:rsidRPr="0091313B">
        <w:rPr>
          <w:rFonts w:cs="Calibri"/>
          <w:b/>
          <w:bCs/>
        </w:rPr>
        <w:t>17</w:t>
      </w:r>
      <w:r w:rsidRPr="0091313B">
        <w:rPr>
          <w:rFonts w:cs="Calibri"/>
        </w:rPr>
        <w:t>, 2393–2413 (2013).</w:t>
      </w:r>
    </w:p>
    <w:p w14:paraId="49827073" w14:textId="77777777" w:rsidR="0091313B" w:rsidRPr="0091313B" w:rsidRDefault="0091313B" w:rsidP="0091313B">
      <w:pPr>
        <w:pStyle w:val="Bibliography"/>
        <w:rPr>
          <w:rFonts w:cs="Calibri"/>
        </w:rPr>
      </w:pPr>
      <w:r w:rsidRPr="0091313B">
        <w:rPr>
          <w:rFonts w:cs="Calibri"/>
        </w:rPr>
        <w:lastRenderedPageBreak/>
        <w:t>12.</w:t>
      </w:r>
      <w:r w:rsidRPr="0091313B">
        <w:rPr>
          <w:rFonts w:cs="Calibri"/>
        </w:rPr>
        <w:tab/>
        <w:t xml:space="preserve">Hejazi, M. I. </w:t>
      </w:r>
      <w:r w:rsidRPr="0091313B">
        <w:rPr>
          <w:rFonts w:cs="Calibri"/>
          <w:i/>
          <w:iCs/>
        </w:rPr>
        <w:t>et al.</w:t>
      </w:r>
      <w:r w:rsidRPr="0091313B">
        <w:rPr>
          <w:rFonts w:cs="Calibri"/>
        </w:rPr>
        <w:t xml:space="preserve"> Integrated assessment of global water scarcity over the 21st century under multiple climate change mitigation policies. </w:t>
      </w:r>
      <w:r w:rsidRPr="0091313B">
        <w:rPr>
          <w:rFonts w:cs="Calibri"/>
          <w:i/>
          <w:iCs/>
        </w:rPr>
        <w:t>Hydrology and Earth System Sciences</w:t>
      </w:r>
      <w:r w:rsidRPr="0091313B">
        <w:rPr>
          <w:rFonts w:cs="Calibri"/>
        </w:rPr>
        <w:t xml:space="preserve"> </w:t>
      </w:r>
      <w:r w:rsidRPr="0091313B">
        <w:rPr>
          <w:rFonts w:cs="Calibri"/>
          <w:b/>
          <w:bCs/>
        </w:rPr>
        <w:t>18</w:t>
      </w:r>
      <w:r w:rsidRPr="0091313B">
        <w:rPr>
          <w:rFonts w:cs="Calibri"/>
        </w:rPr>
        <w:t>, 2859–2883 (2014).</w:t>
      </w:r>
    </w:p>
    <w:p w14:paraId="2C20C7F1" w14:textId="77777777" w:rsidR="0091313B" w:rsidRPr="0091313B" w:rsidRDefault="0091313B" w:rsidP="0091313B">
      <w:pPr>
        <w:pStyle w:val="Bibliography"/>
        <w:rPr>
          <w:rFonts w:cs="Calibri"/>
        </w:rPr>
      </w:pPr>
      <w:r w:rsidRPr="0091313B">
        <w:rPr>
          <w:rFonts w:cs="Calibri"/>
        </w:rPr>
        <w:t>13.</w:t>
      </w:r>
      <w:r w:rsidRPr="0091313B">
        <w:rPr>
          <w:rFonts w:cs="Calibri"/>
        </w:rPr>
        <w:tab/>
        <w:t xml:space="preserve">Wada, Y. &amp; Bierkens, M. F. P. Sustainability of global water use: past reconstruction and future projections. </w:t>
      </w:r>
      <w:r w:rsidRPr="0091313B">
        <w:rPr>
          <w:rFonts w:cs="Calibri"/>
          <w:i/>
          <w:iCs/>
        </w:rPr>
        <w:t>Environ. Res. Lett.</w:t>
      </w:r>
      <w:r w:rsidRPr="0091313B">
        <w:rPr>
          <w:rFonts w:cs="Calibri"/>
        </w:rPr>
        <w:t xml:space="preserve"> </w:t>
      </w:r>
      <w:r w:rsidRPr="0091313B">
        <w:rPr>
          <w:rFonts w:cs="Calibri"/>
          <w:b/>
          <w:bCs/>
        </w:rPr>
        <w:t>9</w:t>
      </w:r>
      <w:r w:rsidRPr="0091313B">
        <w:rPr>
          <w:rFonts w:cs="Calibri"/>
        </w:rPr>
        <w:t>, 104003 (2014).</w:t>
      </w:r>
    </w:p>
    <w:p w14:paraId="00A32C11" w14:textId="77777777" w:rsidR="0091313B" w:rsidRPr="0091313B" w:rsidRDefault="0091313B" w:rsidP="0091313B">
      <w:pPr>
        <w:pStyle w:val="Bibliography"/>
        <w:rPr>
          <w:rFonts w:cs="Calibri"/>
        </w:rPr>
      </w:pPr>
      <w:r w:rsidRPr="0091313B">
        <w:rPr>
          <w:rFonts w:cs="Calibri"/>
        </w:rPr>
        <w:t>14.</w:t>
      </w:r>
      <w:r w:rsidRPr="0091313B">
        <w:rPr>
          <w:rFonts w:cs="Calibri"/>
        </w:rPr>
        <w:tab/>
        <w:t xml:space="preserve">Wada, Y., Beek, L. P. H. van, Wanders, N. &amp; Bierkens, M. F. P. Human water consumption intensifies hydrological drought worldwide. </w:t>
      </w:r>
      <w:r w:rsidRPr="0091313B">
        <w:rPr>
          <w:rFonts w:cs="Calibri"/>
          <w:i/>
          <w:iCs/>
        </w:rPr>
        <w:t>Environ. Res. Lett.</w:t>
      </w:r>
      <w:r w:rsidRPr="0091313B">
        <w:rPr>
          <w:rFonts w:cs="Calibri"/>
        </w:rPr>
        <w:t xml:space="preserve"> </w:t>
      </w:r>
      <w:r w:rsidRPr="0091313B">
        <w:rPr>
          <w:rFonts w:cs="Calibri"/>
          <w:b/>
          <w:bCs/>
        </w:rPr>
        <w:t>8</w:t>
      </w:r>
      <w:r w:rsidRPr="0091313B">
        <w:rPr>
          <w:rFonts w:cs="Calibri"/>
        </w:rPr>
        <w:t>, 034036 (2013).</w:t>
      </w:r>
    </w:p>
    <w:p w14:paraId="0EDE2E8B" w14:textId="77777777" w:rsidR="0091313B" w:rsidRPr="0091313B" w:rsidRDefault="0091313B" w:rsidP="0091313B">
      <w:pPr>
        <w:pStyle w:val="Bibliography"/>
        <w:rPr>
          <w:rFonts w:cs="Calibri"/>
        </w:rPr>
      </w:pPr>
      <w:r w:rsidRPr="0091313B">
        <w:rPr>
          <w:rFonts w:cs="Calibri"/>
        </w:rPr>
        <w:t>15.</w:t>
      </w:r>
      <w:r w:rsidRPr="0091313B">
        <w:rPr>
          <w:rFonts w:cs="Calibri"/>
        </w:rPr>
        <w:tab/>
        <w:t xml:space="preserve">Yoshikawa, S. </w:t>
      </w:r>
      <w:r w:rsidRPr="0091313B">
        <w:rPr>
          <w:rFonts w:cs="Calibri"/>
          <w:i/>
          <w:iCs/>
        </w:rPr>
        <w:t>et al.</w:t>
      </w:r>
      <w:r w:rsidRPr="0091313B">
        <w:rPr>
          <w:rFonts w:cs="Calibri"/>
        </w:rPr>
        <w:t xml:space="preserve"> </w:t>
      </w:r>
      <w:r w:rsidRPr="0091313B">
        <w:rPr>
          <w:rFonts w:cs="Calibri"/>
          <w:i/>
          <w:iCs/>
        </w:rPr>
        <w:t>An assessment of global net irrigation water requirements from various water supply sources to sustain irrigation: rivers and reservoirs (1960–2000 and 2050)</w:t>
      </w:r>
      <w:r w:rsidRPr="0091313B">
        <w:rPr>
          <w:rFonts w:cs="Calibri"/>
        </w:rPr>
        <w:t>. https://hess.copernicus.org/preprints/10/1251/2013/hessd-10-1251-2013.pdf (2013) doi:10.5194/hessd-10-1251-2013.</w:t>
      </w:r>
    </w:p>
    <w:p w14:paraId="7CAC3DF8" w14:textId="77777777" w:rsidR="0091313B" w:rsidRPr="0091313B" w:rsidRDefault="0091313B" w:rsidP="0091313B">
      <w:pPr>
        <w:pStyle w:val="Bibliography"/>
        <w:rPr>
          <w:rFonts w:cs="Calibri"/>
        </w:rPr>
      </w:pPr>
      <w:r w:rsidRPr="0091313B">
        <w:rPr>
          <w:rFonts w:cs="Calibri"/>
        </w:rPr>
        <w:t>16.</w:t>
      </w:r>
      <w:r w:rsidRPr="0091313B">
        <w:rPr>
          <w:rFonts w:cs="Calibri"/>
        </w:rPr>
        <w:tab/>
        <w:t>Veldkamp, T. I. E. Water scarcity at the global and regional scales: unravelling its dominant drivers in historical and future time periods. (2017).</w:t>
      </w:r>
    </w:p>
    <w:p w14:paraId="76D256A1" w14:textId="77777777" w:rsidR="0091313B" w:rsidRPr="0091313B" w:rsidRDefault="0091313B" w:rsidP="0091313B">
      <w:pPr>
        <w:pStyle w:val="Bibliography"/>
        <w:rPr>
          <w:rFonts w:cs="Calibri"/>
        </w:rPr>
      </w:pPr>
      <w:r w:rsidRPr="0091313B">
        <w:rPr>
          <w:rFonts w:cs="Calibri"/>
        </w:rPr>
        <w:t>17.</w:t>
      </w:r>
      <w:r w:rsidRPr="0091313B">
        <w:rPr>
          <w:rFonts w:cs="Calibri"/>
        </w:rPr>
        <w:tab/>
        <w:t xml:space="preserve">Wada, Y., de Graaf, I. E. M. &amp; van Beek, L. P. H. High-resolution modeling of human and climate impacts on global water resources. </w:t>
      </w:r>
      <w:r w:rsidRPr="0091313B">
        <w:rPr>
          <w:rFonts w:cs="Calibri"/>
          <w:i/>
          <w:iCs/>
        </w:rPr>
        <w:t>Journal of Advances in Modeling Earth Systems</w:t>
      </w:r>
      <w:r w:rsidRPr="0091313B">
        <w:rPr>
          <w:rFonts w:cs="Calibri"/>
        </w:rPr>
        <w:t xml:space="preserve"> </w:t>
      </w:r>
      <w:r w:rsidRPr="0091313B">
        <w:rPr>
          <w:rFonts w:cs="Calibri"/>
          <w:b/>
          <w:bCs/>
        </w:rPr>
        <w:t>8</w:t>
      </w:r>
      <w:r w:rsidRPr="0091313B">
        <w:rPr>
          <w:rFonts w:cs="Calibri"/>
        </w:rPr>
        <w:t>, 735–763 (2016).</w:t>
      </w:r>
    </w:p>
    <w:p w14:paraId="7E52468F" w14:textId="77777777" w:rsidR="0091313B" w:rsidRPr="0091313B" w:rsidRDefault="0091313B" w:rsidP="0091313B">
      <w:pPr>
        <w:pStyle w:val="Bibliography"/>
        <w:rPr>
          <w:rFonts w:cs="Calibri"/>
        </w:rPr>
      </w:pPr>
      <w:r w:rsidRPr="0091313B">
        <w:rPr>
          <w:rFonts w:cs="Calibri"/>
        </w:rPr>
        <w:t>18.</w:t>
      </w:r>
      <w:r w:rsidRPr="0091313B">
        <w:rPr>
          <w:rFonts w:cs="Calibri"/>
        </w:rPr>
        <w:tab/>
        <w:t xml:space="preserve">Hofste, R. W. </w:t>
      </w:r>
      <w:r w:rsidRPr="0091313B">
        <w:rPr>
          <w:rFonts w:cs="Calibri"/>
          <w:i/>
          <w:iCs/>
        </w:rPr>
        <w:t>et al.</w:t>
      </w:r>
      <w:r w:rsidRPr="0091313B">
        <w:rPr>
          <w:rFonts w:cs="Calibri"/>
        </w:rPr>
        <w:t xml:space="preserve"> Aqueduct 3.0: Updated decision-relevant global water risk indicators. </w:t>
      </w:r>
      <w:r w:rsidRPr="0091313B">
        <w:rPr>
          <w:rFonts w:cs="Calibri"/>
          <w:i/>
          <w:iCs/>
        </w:rPr>
        <w:t>World Resources Institute: Washington, DC, USA</w:t>
      </w:r>
      <w:r w:rsidRPr="0091313B">
        <w:rPr>
          <w:rFonts w:cs="Calibri"/>
        </w:rPr>
        <w:t xml:space="preserve"> (2019).</w:t>
      </w:r>
    </w:p>
    <w:p w14:paraId="3569E7B1" w14:textId="77777777" w:rsidR="0091313B" w:rsidRPr="0091313B" w:rsidRDefault="0091313B" w:rsidP="0091313B">
      <w:pPr>
        <w:pStyle w:val="Bibliography"/>
        <w:rPr>
          <w:rFonts w:cs="Calibri"/>
        </w:rPr>
      </w:pPr>
      <w:r w:rsidRPr="0091313B">
        <w:rPr>
          <w:rFonts w:cs="Calibri"/>
        </w:rPr>
        <w:t>19.</w:t>
      </w:r>
      <w:r w:rsidRPr="0091313B">
        <w:rPr>
          <w:rFonts w:cs="Calibri"/>
        </w:rPr>
        <w:tab/>
        <w:t>WRI. WRI Aqueduct. (2021).</w:t>
      </w:r>
    </w:p>
    <w:p w14:paraId="3AEA4200" w14:textId="77777777" w:rsidR="0091313B" w:rsidRPr="0091313B" w:rsidRDefault="0091313B" w:rsidP="0091313B">
      <w:pPr>
        <w:pStyle w:val="Bibliography"/>
        <w:rPr>
          <w:rFonts w:cs="Calibri"/>
        </w:rPr>
      </w:pPr>
      <w:r w:rsidRPr="0091313B">
        <w:rPr>
          <w:rFonts w:cs="Calibri"/>
        </w:rPr>
        <w:t>20.</w:t>
      </w:r>
      <w:r w:rsidRPr="0091313B">
        <w:rPr>
          <w:rFonts w:cs="Calibri"/>
        </w:rPr>
        <w:tab/>
        <w:t xml:space="preserve">Huang, Z. </w:t>
      </w:r>
      <w:r w:rsidRPr="0091313B">
        <w:rPr>
          <w:rFonts w:cs="Calibri"/>
          <w:i/>
          <w:iCs/>
        </w:rPr>
        <w:t>et al.</w:t>
      </w:r>
      <w:r w:rsidRPr="0091313B">
        <w:rPr>
          <w:rFonts w:cs="Calibri"/>
        </w:rPr>
        <w:t xml:space="preserve"> Reconstruction of global gridded monthly sectoral water withdrawals for 1971–2010 and analysis of their spatiotemporal patterns. </w:t>
      </w:r>
      <w:r w:rsidRPr="0091313B">
        <w:rPr>
          <w:rFonts w:cs="Calibri"/>
          <w:i/>
          <w:iCs/>
        </w:rPr>
        <w:t>Hydrology and Earth System Sciences</w:t>
      </w:r>
      <w:r w:rsidRPr="0091313B">
        <w:rPr>
          <w:rFonts w:cs="Calibri"/>
        </w:rPr>
        <w:t xml:space="preserve"> </w:t>
      </w:r>
      <w:r w:rsidRPr="0091313B">
        <w:rPr>
          <w:rFonts w:cs="Calibri"/>
          <w:b/>
          <w:bCs/>
        </w:rPr>
        <w:t>22</w:t>
      </w:r>
      <w:r w:rsidRPr="0091313B">
        <w:rPr>
          <w:rFonts w:cs="Calibri"/>
        </w:rPr>
        <w:t>, 2117–2133 (2018).</w:t>
      </w:r>
    </w:p>
    <w:p w14:paraId="47F2C587" w14:textId="77777777" w:rsidR="0091313B" w:rsidRPr="0091313B" w:rsidRDefault="0091313B" w:rsidP="0091313B">
      <w:pPr>
        <w:pStyle w:val="Bibliography"/>
        <w:rPr>
          <w:rFonts w:cs="Calibri"/>
        </w:rPr>
      </w:pPr>
      <w:r w:rsidRPr="0091313B">
        <w:rPr>
          <w:rFonts w:cs="Calibri"/>
        </w:rPr>
        <w:t>21.</w:t>
      </w:r>
      <w:r w:rsidRPr="0091313B">
        <w:rPr>
          <w:rFonts w:cs="Calibri"/>
        </w:rPr>
        <w:tab/>
        <w:t xml:space="preserve">Wada, Y., Wisser, D. &amp; Bierkens, M. F. P. Global modeling of withdrawal, allocation and consumptive use of surface water and groundwater resources. </w:t>
      </w:r>
      <w:r w:rsidRPr="0091313B">
        <w:rPr>
          <w:rFonts w:cs="Calibri"/>
          <w:i/>
          <w:iCs/>
        </w:rPr>
        <w:t>Earth System Dynamics</w:t>
      </w:r>
      <w:r w:rsidRPr="0091313B">
        <w:rPr>
          <w:rFonts w:cs="Calibri"/>
        </w:rPr>
        <w:t xml:space="preserve"> </w:t>
      </w:r>
      <w:r w:rsidRPr="0091313B">
        <w:rPr>
          <w:rFonts w:cs="Calibri"/>
          <w:b/>
          <w:bCs/>
        </w:rPr>
        <w:t>5</w:t>
      </w:r>
      <w:r w:rsidRPr="0091313B">
        <w:rPr>
          <w:rFonts w:cs="Calibri"/>
        </w:rPr>
        <w:t>, 15–40 (2014).</w:t>
      </w:r>
    </w:p>
    <w:p w14:paraId="4790A97A" w14:textId="77777777" w:rsidR="0091313B" w:rsidRPr="0091313B" w:rsidRDefault="0091313B" w:rsidP="0091313B">
      <w:pPr>
        <w:pStyle w:val="Bibliography"/>
        <w:rPr>
          <w:rFonts w:cs="Calibri"/>
        </w:rPr>
      </w:pPr>
      <w:r w:rsidRPr="0091313B">
        <w:rPr>
          <w:rFonts w:cs="Calibri"/>
        </w:rPr>
        <w:lastRenderedPageBreak/>
        <w:t>22.</w:t>
      </w:r>
      <w:r w:rsidRPr="0091313B">
        <w:rPr>
          <w:rFonts w:cs="Calibri"/>
        </w:rPr>
        <w:tab/>
        <w:t xml:space="preserve">Mekonnen, M. M. &amp; Hoekstra, A. Y. </w:t>
      </w:r>
      <w:r w:rsidRPr="0091313B">
        <w:rPr>
          <w:rFonts w:cs="Calibri"/>
          <w:i/>
          <w:iCs/>
        </w:rPr>
        <w:t>Total monthly blue water footprints of production at a 30 × 30 arc minute grid resolution (1996-2005)</w:t>
      </w:r>
      <w:r w:rsidRPr="0091313B">
        <w:rPr>
          <w:rFonts w:cs="Calibri"/>
        </w:rPr>
        <w:t>. https://waterfootprint.org/en/resources/waterstat/monthly-gridded-blue-water-footprint-statistics/ (2011).</w:t>
      </w:r>
    </w:p>
    <w:p w14:paraId="13C29A92" w14:textId="77777777" w:rsidR="0091313B" w:rsidRPr="0091313B" w:rsidRDefault="0091313B" w:rsidP="0091313B">
      <w:pPr>
        <w:pStyle w:val="Bibliography"/>
        <w:rPr>
          <w:rFonts w:cs="Calibri"/>
        </w:rPr>
      </w:pPr>
      <w:r w:rsidRPr="0091313B">
        <w:rPr>
          <w:rFonts w:cs="Calibri"/>
        </w:rPr>
        <w:t>23.</w:t>
      </w:r>
      <w:r w:rsidRPr="0091313B">
        <w:rPr>
          <w:rFonts w:cs="Calibri"/>
        </w:rPr>
        <w:tab/>
        <w:t xml:space="preserve">Mekonnen, M. &amp; Hoekstra, A. National water footprint accounts: The green, blue and grey water footprint of production and consumption. Volume 1: Main Report. </w:t>
      </w:r>
      <w:r w:rsidRPr="0091313B">
        <w:rPr>
          <w:rFonts w:cs="Calibri"/>
          <w:i/>
          <w:iCs/>
        </w:rPr>
        <w:t>Daugherty Water for Food Global Institute: Faculty Publications</w:t>
      </w:r>
      <w:r w:rsidRPr="0091313B">
        <w:rPr>
          <w:rFonts w:cs="Calibri"/>
        </w:rPr>
        <w:t xml:space="preserve"> (2011).</w:t>
      </w:r>
    </w:p>
    <w:p w14:paraId="2BB08013" w14:textId="77777777" w:rsidR="0091313B" w:rsidRPr="0091313B" w:rsidRDefault="0091313B" w:rsidP="0091313B">
      <w:pPr>
        <w:pStyle w:val="Bibliography"/>
        <w:rPr>
          <w:rFonts w:cs="Calibri"/>
        </w:rPr>
      </w:pPr>
      <w:r w:rsidRPr="0091313B">
        <w:rPr>
          <w:rFonts w:cs="Calibri"/>
        </w:rPr>
        <w:t>24.</w:t>
      </w:r>
      <w:r w:rsidRPr="0091313B">
        <w:rPr>
          <w:rFonts w:cs="Calibri"/>
        </w:rPr>
        <w:tab/>
        <w:t>Mekonnen, M. M. &amp; Hoekstra, A. Y. The green, blue and grey water footprint of crops and derived crops products. (2010).</w:t>
      </w:r>
    </w:p>
    <w:p w14:paraId="2D2E12C0" w14:textId="77777777" w:rsidR="0091313B" w:rsidRPr="0091313B" w:rsidRDefault="0091313B" w:rsidP="0091313B">
      <w:pPr>
        <w:pStyle w:val="Bibliography"/>
        <w:rPr>
          <w:rFonts w:cs="Calibri"/>
        </w:rPr>
      </w:pPr>
      <w:r w:rsidRPr="0091313B">
        <w:rPr>
          <w:rFonts w:cs="Calibri"/>
        </w:rPr>
        <w:t>25.</w:t>
      </w:r>
      <w:r w:rsidRPr="0091313B">
        <w:rPr>
          <w:rFonts w:cs="Calibri"/>
        </w:rPr>
        <w:tab/>
        <w:t xml:space="preserve">Mekonnen, M. M. &amp; Hoekstra, A. Y. A Global Assessment of the Water Footprint of Farm Animal Products. </w:t>
      </w:r>
      <w:r w:rsidRPr="0091313B">
        <w:rPr>
          <w:rFonts w:cs="Calibri"/>
          <w:i/>
          <w:iCs/>
        </w:rPr>
        <w:t>Ecosystems</w:t>
      </w:r>
      <w:r w:rsidRPr="0091313B">
        <w:rPr>
          <w:rFonts w:cs="Calibri"/>
        </w:rPr>
        <w:t xml:space="preserve"> </w:t>
      </w:r>
      <w:r w:rsidRPr="0091313B">
        <w:rPr>
          <w:rFonts w:cs="Calibri"/>
          <w:b/>
          <w:bCs/>
        </w:rPr>
        <w:t>15</w:t>
      </w:r>
      <w:r w:rsidRPr="0091313B">
        <w:rPr>
          <w:rFonts w:cs="Calibri"/>
        </w:rPr>
        <w:t>, 401–415 (2012).</w:t>
      </w:r>
    </w:p>
    <w:p w14:paraId="5B920BEB" w14:textId="77777777" w:rsidR="0091313B" w:rsidRPr="0091313B" w:rsidRDefault="0091313B" w:rsidP="0091313B">
      <w:pPr>
        <w:pStyle w:val="Bibliography"/>
        <w:rPr>
          <w:rFonts w:cs="Calibri"/>
        </w:rPr>
      </w:pPr>
      <w:r w:rsidRPr="0091313B">
        <w:rPr>
          <w:rFonts w:cs="Calibri"/>
        </w:rPr>
        <w:t>26.</w:t>
      </w:r>
      <w:r w:rsidRPr="0091313B">
        <w:rPr>
          <w:rFonts w:cs="Calibri"/>
        </w:rPr>
        <w:tab/>
        <w:t xml:space="preserve">Khan, Z., Thompson, I. &amp; Vernon, C. R. </w:t>
      </w:r>
      <w:r w:rsidRPr="0091313B">
        <w:rPr>
          <w:rFonts w:cs="Calibri"/>
          <w:i/>
          <w:iCs/>
        </w:rPr>
        <w:t>Tethys v1.3.1</w:t>
      </w:r>
      <w:r w:rsidRPr="0091313B">
        <w:rPr>
          <w:rFonts w:cs="Calibri"/>
        </w:rPr>
        <w:t>. (2022).</w:t>
      </w:r>
    </w:p>
    <w:p w14:paraId="0CE00ABE" w14:textId="77777777" w:rsidR="0091313B" w:rsidRPr="0091313B" w:rsidRDefault="0091313B" w:rsidP="0091313B">
      <w:pPr>
        <w:pStyle w:val="Bibliography"/>
        <w:rPr>
          <w:rFonts w:cs="Calibri"/>
        </w:rPr>
      </w:pPr>
      <w:r w:rsidRPr="0091313B">
        <w:rPr>
          <w:rFonts w:cs="Calibri"/>
        </w:rPr>
        <w:t>27.</w:t>
      </w:r>
      <w:r w:rsidRPr="0091313B">
        <w:rPr>
          <w:rFonts w:cs="Calibri"/>
        </w:rPr>
        <w:tab/>
        <w:t xml:space="preserve">SEDAC. Gridded Population of the World, Version 4 (GPWv4): Population Density, Revision 11. </w:t>
      </w:r>
      <w:r w:rsidRPr="0091313B">
        <w:rPr>
          <w:rFonts w:cs="Calibri"/>
          <w:i/>
          <w:iCs/>
        </w:rPr>
        <w:t>Center for International Earth Science Information Network - CIESIN - Columbia University. 2018. Palisades, NY: NASA Socioeconomic Data and Applications Center (SEDAC)</w:t>
      </w:r>
      <w:r w:rsidRPr="0091313B">
        <w:rPr>
          <w:rFonts w:cs="Calibri"/>
        </w:rPr>
        <w:t xml:space="preserve"> https://doi.org/10.7927/H49C6VHW (2018).</w:t>
      </w:r>
    </w:p>
    <w:p w14:paraId="0A08E2BC" w14:textId="77777777" w:rsidR="0091313B" w:rsidRPr="0091313B" w:rsidRDefault="0091313B" w:rsidP="0091313B">
      <w:pPr>
        <w:pStyle w:val="Bibliography"/>
        <w:rPr>
          <w:rFonts w:cs="Calibri"/>
        </w:rPr>
      </w:pPr>
      <w:r w:rsidRPr="0091313B">
        <w:rPr>
          <w:rFonts w:cs="Calibri"/>
        </w:rPr>
        <w:t>28.</w:t>
      </w:r>
      <w:r w:rsidRPr="0091313B">
        <w:rPr>
          <w:rFonts w:cs="Calibri"/>
        </w:rPr>
        <w:tab/>
        <w:t xml:space="preserve">Wint, W. &amp; Robinson, T. </w:t>
      </w:r>
      <w:r w:rsidRPr="0091313B">
        <w:rPr>
          <w:rFonts w:cs="Calibri"/>
          <w:i/>
          <w:iCs/>
        </w:rPr>
        <w:t>Gridded livestock of the world 2007</w:t>
      </w:r>
      <w:r w:rsidRPr="0091313B">
        <w:rPr>
          <w:rFonts w:cs="Calibri"/>
        </w:rPr>
        <w:t>. (FAO, Roma (Italia), 2007).</w:t>
      </w:r>
    </w:p>
    <w:p w14:paraId="11EEF342" w14:textId="77777777" w:rsidR="0091313B" w:rsidRPr="0091313B" w:rsidRDefault="0091313B" w:rsidP="0091313B">
      <w:pPr>
        <w:pStyle w:val="Bibliography"/>
        <w:rPr>
          <w:rFonts w:cs="Calibri"/>
        </w:rPr>
      </w:pPr>
      <w:r w:rsidRPr="0091313B">
        <w:rPr>
          <w:rFonts w:cs="Calibri"/>
        </w:rPr>
        <w:t>29.</w:t>
      </w:r>
      <w:r w:rsidRPr="0091313B">
        <w:rPr>
          <w:rFonts w:cs="Calibri"/>
        </w:rPr>
        <w:tab/>
        <w:t xml:space="preserve">Vernon, C. R. </w:t>
      </w:r>
      <w:r w:rsidRPr="0091313B">
        <w:rPr>
          <w:rFonts w:cs="Calibri"/>
          <w:i/>
          <w:iCs/>
        </w:rPr>
        <w:t>et al.</w:t>
      </w:r>
      <w:r w:rsidRPr="0091313B">
        <w:rPr>
          <w:rFonts w:cs="Calibri"/>
        </w:rPr>
        <w:t xml:space="preserve"> Demeter – A Land Use and Land Cover Change Disaggregation Model. </w:t>
      </w:r>
      <w:r w:rsidRPr="0091313B">
        <w:rPr>
          <w:rFonts w:cs="Calibri"/>
          <w:i/>
          <w:iCs/>
        </w:rPr>
        <w:t>Journal of Open Research Software</w:t>
      </w:r>
      <w:r w:rsidRPr="0091313B">
        <w:rPr>
          <w:rFonts w:cs="Calibri"/>
        </w:rPr>
        <w:t xml:space="preserve"> </w:t>
      </w:r>
      <w:r w:rsidRPr="0091313B">
        <w:rPr>
          <w:rFonts w:cs="Calibri"/>
          <w:b/>
          <w:bCs/>
        </w:rPr>
        <w:t>6</w:t>
      </w:r>
      <w:r w:rsidRPr="0091313B">
        <w:rPr>
          <w:rFonts w:cs="Calibri"/>
        </w:rPr>
        <w:t>, 15 (2018).</w:t>
      </w:r>
    </w:p>
    <w:p w14:paraId="16F6DDDB" w14:textId="77777777" w:rsidR="0091313B" w:rsidRPr="0091313B" w:rsidRDefault="0091313B" w:rsidP="0091313B">
      <w:pPr>
        <w:pStyle w:val="Bibliography"/>
        <w:rPr>
          <w:rFonts w:cs="Calibri"/>
        </w:rPr>
      </w:pPr>
      <w:r w:rsidRPr="0091313B">
        <w:rPr>
          <w:rFonts w:cs="Calibri"/>
        </w:rPr>
        <w:t>30.</w:t>
      </w:r>
      <w:r w:rsidRPr="0091313B">
        <w:rPr>
          <w:rFonts w:cs="Calibri"/>
        </w:rPr>
        <w:tab/>
        <w:t xml:space="preserve">Wada, Y. </w:t>
      </w:r>
      <w:r w:rsidRPr="0091313B">
        <w:rPr>
          <w:rFonts w:cs="Calibri"/>
          <w:i/>
          <w:iCs/>
        </w:rPr>
        <w:t>et al.</w:t>
      </w:r>
      <w:r w:rsidRPr="0091313B">
        <w:rPr>
          <w:rFonts w:cs="Calibri"/>
        </w:rPr>
        <w:t xml:space="preserve"> Global monthly water stress: 2. Water demand and severity of water stress. </w:t>
      </w:r>
      <w:r w:rsidRPr="0091313B">
        <w:rPr>
          <w:rFonts w:cs="Calibri"/>
          <w:i/>
          <w:iCs/>
        </w:rPr>
        <w:t>Water Resources Research</w:t>
      </w:r>
      <w:r w:rsidRPr="0091313B">
        <w:rPr>
          <w:rFonts w:cs="Calibri"/>
        </w:rPr>
        <w:t xml:space="preserve"> </w:t>
      </w:r>
      <w:r w:rsidRPr="0091313B">
        <w:rPr>
          <w:rFonts w:cs="Calibri"/>
          <w:b/>
          <w:bCs/>
        </w:rPr>
        <w:t>47</w:t>
      </w:r>
      <w:r w:rsidRPr="0091313B">
        <w:rPr>
          <w:rFonts w:cs="Calibri"/>
        </w:rPr>
        <w:t>, (2011).</w:t>
      </w:r>
    </w:p>
    <w:p w14:paraId="17A9DADA" w14:textId="77777777" w:rsidR="0091313B" w:rsidRPr="0091313B" w:rsidRDefault="0091313B" w:rsidP="0091313B">
      <w:pPr>
        <w:pStyle w:val="Bibliography"/>
        <w:rPr>
          <w:rFonts w:cs="Calibri"/>
        </w:rPr>
      </w:pPr>
      <w:r w:rsidRPr="0091313B">
        <w:rPr>
          <w:rFonts w:cs="Calibri"/>
        </w:rPr>
        <w:t>31.</w:t>
      </w:r>
      <w:r w:rsidRPr="0091313B">
        <w:rPr>
          <w:rFonts w:cs="Calibri"/>
        </w:rPr>
        <w:tab/>
        <w:t xml:space="preserve">Weedon, G. P. </w:t>
      </w:r>
      <w:r w:rsidRPr="0091313B">
        <w:rPr>
          <w:rFonts w:cs="Calibri"/>
          <w:i/>
          <w:iCs/>
        </w:rPr>
        <w:t>et al.</w:t>
      </w:r>
      <w:r w:rsidRPr="0091313B">
        <w:rPr>
          <w:rFonts w:cs="Calibri"/>
        </w:rPr>
        <w:t xml:space="preserve"> The WFDEI meteorological forcing data set: WATCH Forcing Data methodology applied to ERA-Interim reanalysis data. </w:t>
      </w:r>
      <w:r w:rsidRPr="0091313B">
        <w:rPr>
          <w:rFonts w:cs="Calibri"/>
          <w:i/>
          <w:iCs/>
        </w:rPr>
        <w:t>Water Resources Research</w:t>
      </w:r>
      <w:r w:rsidRPr="0091313B">
        <w:rPr>
          <w:rFonts w:cs="Calibri"/>
        </w:rPr>
        <w:t xml:space="preserve"> </w:t>
      </w:r>
      <w:r w:rsidRPr="0091313B">
        <w:rPr>
          <w:rFonts w:cs="Calibri"/>
          <w:b/>
          <w:bCs/>
        </w:rPr>
        <w:t>50</w:t>
      </w:r>
      <w:r w:rsidRPr="0091313B">
        <w:rPr>
          <w:rFonts w:cs="Calibri"/>
        </w:rPr>
        <w:t>, 7505–7514 (2014).</w:t>
      </w:r>
    </w:p>
    <w:p w14:paraId="6A3D8AD3" w14:textId="77777777" w:rsidR="0091313B" w:rsidRPr="0091313B" w:rsidRDefault="0091313B" w:rsidP="0091313B">
      <w:pPr>
        <w:pStyle w:val="Bibliography"/>
        <w:rPr>
          <w:rFonts w:cs="Calibri"/>
        </w:rPr>
      </w:pPr>
      <w:r w:rsidRPr="0091313B">
        <w:rPr>
          <w:rFonts w:cs="Calibri"/>
        </w:rPr>
        <w:lastRenderedPageBreak/>
        <w:t>32.</w:t>
      </w:r>
      <w:r w:rsidRPr="0091313B">
        <w:rPr>
          <w:rFonts w:cs="Calibri"/>
        </w:rPr>
        <w:tab/>
        <w:t xml:space="preserve">Voisin, N. </w:t>
      </w:r>
      <w:r w:rsidRPr="0091313B">
        <w:rPr>
          <w:rFonts w:cs="Calibri"/>
          <w:i/>
          <w:iCs/>
        </w:rPr>
        <w:t>et al.</w:t>
      </w:r>
      <w:r w:rsidRPr="0091313B">
        <w:rPr>
          <w:rFonts w:cs="Calibri"/>
        </w:rPr>
        <w:t xml:space="preserve"> One-way coupling of an integrated assessment model and a water resources model: evaluation and implications of future changes over the US Midwest. </w:t>
      </w:r>
      <w:r w:rsidRPr="0091313B">
        <w:rPr>
          <w:rFonts w:cs="Calibri"/>
          <w:i/>
          <w:iCs/>
        </w:rPr>
        <w:t>Hydrology and Earth System Sciences</w:t>
      </w:r>
      <w:r w:rsidRPr="0091313B">
        <w:rPr>
          <w:rFonts w:cs="Calibri"/>
        </w:rPr>
        <w:t xml:space="preserve"> </w:t>
      </w:r>
      <w:r w:rsidRPr="0091313B">
        <w:rPr>
          <w:rFonts w:cs="Calibri"/>
          <w:b/>
          <w:bCs/>
        </w:rPr>
        <w:t>17</w:t>
      </w:r>
      <w:r w:rsidRPr="0091313B">
        <w:rPr>
          <w:rFonts w:cs="Calibri"/>
        </w:rPr>
        <w:t>, 4555–4575 (2013).</w:t>
      </w:r>
    </w:p>
    <w:p w14:paraId="5603B23E" w14:textId="77777777" w:rsidR="0091313B" w:rsidRPr="0091313B" w:rsidRDefault="0091313B" w:rsidP="0091313B">
      <w:pPr>
        <w:pStyle w:val="Bibliography"/>
        <w:rPr>
          <w:rFonts w:cs="Calibri"/>
        </w:rPr>
      </w:pPr>
      <w:r w:rsidRPr="0091313B">
        <w:rPr>
          <w:rFonts w:cs="Calibri"/>
        </w:rPr>
        <w:t>33.</w:t>
      </w:r>
      <w:r w:rsidRPr="0091313B">
        <w:rPr>
          <w:rFonts w:cs="Calibri"/>
        </w:rPr>
        <w:tab/>
        <w:t xml:space="preserve">Warszawski, L. </w:t>
      </w:r>
      <w:r w:rsidRPr="0091313B">
        <w:rPr>
          <w:rFonts w:cs="Calibri"/>
          <w:i/>
          <w:iCs/>
        </w:rPr>
        <w:t>et al.</w:t>
      </w:r>
      <w:r w:rsidRPr="0091313B">
        <w:rPr>
          <w:rFonts w:cs="Calibri"/>
        </w:rPr>
        <w:t xml:space="preserve"> The Inter-Sectoral Impact Model Intercomparison Project (ISI–MIP): Project framework. </w:t>
      </w:r>
      <w:r w:rsidRPr="0091313B">
        <w:rPr>
          <w:rFonts w:cs="Calibri"/>
          <w:i/>
          <w:iCs/>
        </w:rPr>
        <w:t>PNAS</w:t>
      </w:r>
      <w:r w:rsidRPr="0091313B">
        <w:rPr>
          <w:rFonts w:cs="Calibri"/>
        </w:rPr>
        <w:t xml:space="preserve"> </w:t>
      </w:r>
      <w:r w:rsidRPr="0091313B">
        <w:rPr>
          <w:rFonts w:cs="Calibri"/>
          <w:b/>
          <w:bCs/>
        </w:rPr>
        <w:t>111</w:t>
      </w:r>
      <w:r w:rsidRPr="0091313B">
        <w:rPr>
          <w:rFonts w:cs="Calibri"/>
        </w:rPr>
        <w:t>, 3228–3232 (2014).</w:t>
      </w:r>
    </w:p>
    <w:p w14:paraId="6ADA7643" w14:textId="284B0057" w:rsidR="00316500" w:rsidRPr="00316500" w:rsidRDefault="00DB5C08" w:rsidP="00316500">
      <w:pPr>
        <w:pStyle w:val="NormalWeb"/>
        <w:shd w:val="clear" w:color="auto" w:fill="FFFFFF"/>
        <w:spacing w:before="0" w:beforeAutospacing="0" w:after="0" w:afterAutospacing="0"/>
        <w:rPr>
          <w:rFonts w:asciiTheme="minorHAnsi" w:hAnsiTheme="minorHAnsi" w:cs="Times"/>
          <w:color w:val="222222"/>
          <w:spacing w:val="3"/>
          <w:szCs w:val="26"/>
        </w:rPr>
      </w:pPr>
      <w:r>
        <w:rPr>
          <w:rFonts w:asciiTheme="minorHAnsi" w:hAnsiTheme="minorHAnsi" w:cs="Times"/>
          <w:color w:val="222222"/>
          <w:spacing w:val="3"/>
          <w:szCs w:val="26"/>
        </w:rPr>
        <w:fldChar w:fldCharType="end"/>
      </w:r>
    </w:p>
    <w:p w14:paraId="67496329" w14:textId="2C10FA3F" w:rsidR="007646AB" w:rsidRPr="002E320D" w:rsidRDefault="005938A2" w:rsidP="006A42F1">
      <w:pPr>
        <w:widowControl w:val="0"/>
        <w:autoSpaceDE w:val="0"/>
        <w:autoSpaceDN w:val="0"/>
        <w:adjustRightInd w:val="0"/>
        <w:spacing w:before="60"/>
      </w:pPr>
      <w:r>
        <w:rPr>
          <w:rFonts w:cs="Calibri"/>
          <w:lang w:val="en-US" w:eastAsia="en-US"/>
        </w:rPr>
        <w:t xml:space="preserve"> </w:t>
      </w:r>
    </w:p>
    <w:sectPr w:rsidR="007646AB" w:rsidRPr="002E320D" w:rsidSect="00F46674">
      <w:footerReference w:type="default" r:id="rId36"/>
      <w:pgSz w:w="11906" w:h="16838"/>
      <w:pgMar w:top="1361" w:right="1786" w:bottom="1361" w:left="1786" w:header="709" w:footer="709"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ild, Thomas B" w:date="2022-05-09T20:39:00Z" w:initials="WTB">
    <w:p w14:paraId="52F49EA4" w14:textId="23531CD0" w:rsidR="005265E1" w:rsidRDefault="005265E1">
      <w:pPr>
        <w:pStyle w:val="CommentText"/>
      </w:pPr>
      <w:r>
        <w:rPr>
          <w:rStyle w:val="CommentReference"/>
        </w:rPr>
        <w:annotationRef/>
      </w:r>
      <w:r w:rsidR="00B55FE9">
        <w:t xml:space="preserve">Is this “Version 1” </w:t>
      </w:r>
      <w:r>
        <w:t>going to be in the title?</w:t>
      </w:r>
    </w:p>
  </w:comment>
  <w:comment w:id="84" w:author="Wild, Thomas B" w:date="2022-05-09T20:48:00Z" w:initials="WTB">
    <w:p w14:paraId="3837BAF8" w14:textId="6633573B" w:rsidR="002427FA" w:rsidRDefault="002427FA">
      <w:pPr>
        <w:pStyle w:val="CommentText"/>
      </w:pPr>
      <w:r>
        <w:rPr>
          <w:rStyle w:val="CommentReference"/>
        </w:rPr>
        <w:annotationRef/>
      </w:r>
      <w:r>
        <w:t>Change to language from other papers</w:t>
      </w:r>
    </w:p>
  </w:comment>
  <w:comment w:id="88" w:author="Wild, Thomas B" w:date="2022-05-09T20:51:00Z" w:initials="WTB">
    <w:p w14:paraId="65DFF66F" w14:textId="7988DF95" w:rsidR="009B4775" w:rsidRDefault="009B4775">
      <w:pPr>
        <w:pStyle w:val="CommentText"/>
      </w:pPr>
      <w:r>
        <w:rPr>
          <w:rStyle w:val="CommentReference"/>
        </w:rPr>
        <w:annotationRef/>
      </w:r>
      <w:r w:rsidR="007661EE">
        <w:t>Demeter does</w:t>
      </w:r>
      <w:r>
        <w:t xml:space="preserve"> </w:t>
      </w:r>
      <w:r w:rsidR="007661EE">
        <w:t>m</w:t>
      </w:r>
      <w:r w:rsidR="00822F14">
        <w:t>onthly?</w:t>
      </w:r>
      <w:r w:rsidR="007661EE" w:rsidRPr="007661EE">
        <w:t xml:space="preserve"> </w:t>
      </w:r>
      <w:r w:rsidR="007661EE">
        <w:t>This doesn’t seem right.</w:t>
      </w:r>
    </w:p>
  </w:comment>
  <w:comment w:id="96" w:author="Wild, Thomas B" w:date="2022-05-10T13:34:00Z" w:initials="WTB">
    <w:p w14:paraId="59909D8D" w14:textId="3FC2BA97" w:rsidR="00C6338C" w:rsidRDefault="00C6338C">
      <w:pPr>
        <w:pStyle w:val="CommentText"/>
      </w:pPr>
      <w:r>
        <w:rPr>
          <w:rStyle w:val="CommentReference"/>
        </w:rPr>
        <w:annotationRef/>
      </w:r>
      <w:r w:rsidR="00802ADE">
        <w:rPr>
          <w:rStyle w:val="CommentReference"/>
        </w:rPr>
        <w:t>I don’t understand what this means. Are you saying that the GC</w:t>
      </w:r>
      <w:r w:rsidR="00B94208">
        <w:rPr>
          <w:rStyle w:val="CommentReference"/>
        </w:rPr>
        <w:t>M data that we use to produce water supply projections</w:t>
      </w:r>
      <w:r w:rsidR="004A1ACA">
        <w:rPr>
          <w:rStyle w:val="CommentReference"/>
        </w:rPr>
        <w:t xml:space="preserve"> come from </w:t>
      </w:r>
      <w:r w:rsidR="00971D52">
        <w:rPr>
          <w:rStyle w:val="CommentReference"/>
        </w:rPr>
        <w:t xml:space="preserve">the graham et al study? Or do the </w:t>
      </w:r>
      <w:proofErr w:type="spellStart"/>
      <w:r w:rsidR="00971D52">
        <w:rPr>
          <w:rStyle w:val="CommentReference"/>
        </w:rPr>
        <w:t>gcam</w:t>
      </w:r>
      <w:proofErr w:type="spellEnd"/>
      <w:r w:rsidR="00971D52">
        <w:rPr>
          <w:rStyle w:val="CommentReference"/>
        </w:rPr>
        <w:t xml:space="preserve"> simulations also come from that study? </w:t>
      </w:r>
    </w:p>
  </w:comment>
  <w:comment w:id="98" w:author="Wild, Thomas B" w:date="2022-05-09T20:53:00Z" w:initials="WTB">
    <w:p w14:paraId="4FFAC2FB" w14:textId="0E8BA7BB" w:rsidR="00025021" w:rsidRDefault="00025021">
      <w:pPr>
        <w:pStyle w:val="CommentText"/>
      </w:pPr>
      <w:r>
        <w:rPr>
          <w:rStyle w:val="CommentReference"/>
        </w:rPr>
        <w:annotationRef/>
      </w:r>
      <w:r w:rsidR="004B5338">
        <w:rPr>
          <w:rStyle w:val="CommentReference"/>
        </w:rPr>
        <w:t xml:space="preserve">I like the figure on the </w:t>
      </w:r>
      <w:proofErr w:type="spellStart"/>
      <w:r w:rsidR="004B5338">
        <w:rPr>
          <w:rStyle w:val="CommentReference"/>
        </w:rPr>
        <w:t>github</w:t>
      </w:r>
      <w:proofErr w:type="spellEnd"/>
      <w:r w:rsidR="004B5338">
        <w:rPr>
          <w:rStyle w:val="CommentReference"/>
        </w:rPr>
        <w:t xml:space="preserve"> page that has some background </w:t>
      </w:r>
      <w:proofErr w:type="spellStart"/>
      <w:r w:rsidR="004B5338">
        <w:rPr>
          <w:rStyle w:val="CommentReference"/>
        </w:rPr>
        <w:t>color</w:t>
      </w:r>
      <w:proofErr w:type="spellEnd"/>
      <w:r w:rsidR="004B5338">
        <w:rPr>
          <w:rStyle w:val="CommentReference"/>
        </w:rPr>
        <w:t xml:space="preserve"> for some of the boxes. </w:t>
      </w:r>
      <w:r w:rsidR="006C3621">
        <w:rPr>
          <w:rStyle w:val="CommentReference"/>
        </w:rPr>
        <w:t>I would consider using that one.</w:t>
      </w:r>
    </w:p>
  </w:comment>
  <w:comment w:id="101" w:author="Wild, Thomas B" w:date="2022-05-16T20:12:00Z" w:initials="WTB">
    <w:p w14:paraId="5C57C1CE" w14:textId="38F3EFE8" w:rsidR="00271BD1" w:rsidRDefault="00271BD1">
      <w:pPr>
        <w:pStyle w:val="CommentText"/>
      </w:pPr>
      <w:r>
        <w:rPr>
          <w:rStyle w:val="CommentReference"/>
        </w:rPr>
        <w:annotationRef/>
      </w:r>
      <w:r>
        <w:t xml:space="preserve">I feel like the paper could benefit from a </w:t>
      </w:r>
      <w:proofErr w:type="spellStart"/>
      <w:r>
        <w:t>gcam-demeter-tethys</w:t>
      </w:r>
      <w:proofErr w:type="spellEnd"/>
      <w:r>
        <w:t xml:space="preserve"> workflow diagram of some kind</w:t>
      </w:r>
      <w:r w:rsidR="00CB12F4">
        <w:t xml:space="preserve">, indicating what sectors and datasets and scales and resolutions are covered by each. I think you didn’t want to make any more figures, </w:t>
      </w:r>
      <w:r w:rsidR="0045363B">
        <w:t>so I’m just putting this here as something to think about</w:t>
      </w:r>
      <w:r w:rsidR="00F20D84">
        <w:t>, knowing there’s probably not time to do it.</w:t>
      </w:r>
    </w:p>
  </w:comment>
  <w:comment w:id="102" w:author="Wild, Thomas B" w:date="2022-05-16T20:02:00Z" w:initials="WTB">
    <w:p w14:paraId="2290D7D6" w14:textId="344CEADA" w:rsidR="00D7576A" w:rsidRDefault="00D7576A">
      <w:pPr>
        <w:pStyle w:val="CommentText"/>
      </w:pPr>
      <w:r>
        <w:rPr>
          <w:rStyle w:val="CommentReference"/>
        </w:rPr>
        <w:annotationRef/>
      </w:r>
      <w:r>
        <w:t>You probably want to have a sentence or two somewhere explaining the difference between withdrawal and consumption.</w:t>
      </w:r>
    </w:p>
  </w:comment>
  <w:comment w:id="117" w:author="Wild, Thomas B" w:date="2022-05-10T13:49:00Z" w:initials="WTB">
    <w:p w14:paraId="322997B1" w14:textId="7C84A0B8" w:rsidR="00866608" w:rsidRDefault="00866608">
      <w:pPr>
        <w:pStyle w:val="CommentText"/>
      </w:pPr>
      <w:r>
        <w:rPr>
          <w:rStyle w:val="CommentReference"/>
        </w:rPr>
        <w:annotationRef/>
      </w:r>
      <w:r>
        <w:t>What past studies? Recommend citing some.</w:t>
      </w:r>
    </w:p>
  </w:comment>
  <w:comment w:id="167" w:author="Wild, Thomas B" w:date="2022-05-16T15:06:00Z" w:initials="WTB">
    <w:p w14:paraId="7A9DFF1C" w14:textId="6EBB605E" w:rsidR="007915DC" w:rsidRDefault="007915DC">
      <w:pPr>
        <w:pStyle w:val="CommentText"/>
      </w:pPr>
      <w:r>
        <w:rPr>
          <w:rStyle w:val="CommentReference"/>
        </w:rPr>
        <w:annotationRef/>
      </w:r>
      <w:r>
        <w:t>We have done</w:t>
      </w:r>
      <w:r w:rsidR="00DB3309">
        <w:t xml:space="preserve"> </w:t>
      </w:r>
      <w:proofErr w:type="spellStart"/>
      <w:r>
        <w:t>gcm</w:t>
      </w:r>
      <w:proofErr w:type="spellEnd"/>
      <w:r>
        <w:t xml:space="preserve"> and </w:t>
      </w:r>
      <w:proofErr w:type="spellStart"/>
      <w:r>
        <w:t>rcp</w:t>
      </w:r>
      <w:proofErr w:type="spellEnd"/>
      <w:r>
        <w:t xml:space="preserve"> scenarios in </w:t>
      </w:r>
      <w:proofErr w:type="gramStart"/>
      <w:r>
        <w:t>a number of</w:t>
      </w:r>
      <w:proofErr w:type="gramEnd"/>
      <w:r>
        <w:t xml:space="preserve"> MSD-style papers</w:t>
      </w:r>
      <w:r w:rsidR="00735DCD">
        <w:t xml:space="preserve"> that eventually require Tethys outputs</w:t>
      </w:r>
      <w:r w:rsidR="007C0B66">
        <w:t xml:space="preserve">. </w:t>
      </w:r>
      <w:r w:rsidR="00735DCD">
        <w:t>One of ours is below. I thought maybe you could cite something from IM3 as well.</w:t>
      </w:r>
    </w:p>
    <w:p w14:paraId="2C30CBBA" w14:textId="77777777" w:rsidR="007C0B66" w:rsidRDefault="007C0B66">
      <w:pPr>
        <w:pStyle w:val="CommentText"/>
      </w:pPr>
    </w:p>
    <w:p w14:paraId="5E01098F" w14:textId="77777777" w:rsidR="007C0B66" w:rsidRDefault="007C0B66">
      <w:pPr>
        <w:pStyle w:val="CommentText"/>
        <w:rPr>
          <w:rFonts w:ascii="Arial" w:hAnsi="Arial" w:cs="Arial"/>
          <w:color w:val="222222"/>
          <w:shd w:val="clear" w:color="auto" w:fill="FFFFFF"/>
        </w:rPr>
      </w:pPr>
      <w:r>
        <w:rPr>
          <w:rFonts w:ascii="Arial" w:hAnsi="Arial" w:cs="Arial"/>
          <w:color w:val="222222"/>
          <w:shd w:val="clear" w:color="auto" w:fill="FFFFFF"/>
        </w:rPr>
        <w:t xml:space="preserve">Wild, T. B., Khan, Z., Zhao, M., </w:t>
      </w:r>
      <w:proofErr w:type="spellStart"/>
      <w:r>
        <w:rPr>
          <w:rFonts w:ascii="Arial" w:hAnsi="Arial" w:cs="Arial"/>
          <w:color w:val="222222"/>
          <w:shd w:val="clear" w:color="auto" w:fill="FFFFFF"/>
        </w:rPr>
        <w:t>Suriano</w:t>
      </w:r>
      <w:proofErr w:type="spellEnd"/>
      <w:r>
        <w:rPr>
          <w:rFonts w:ascii="Arial" w:hAnsi="Arial" w:cs="Arial"/>
          <w:color w:val="222222"/>
          <w:shd w:val="clear" w:color="auto" w:fill="FFFFFF"/>
        </w:rPr>
        <w:t xml:space="preserve">, M., </w:t>
      </w:r>
      <w:proofErr w:type="spellStart"/>
      <w:r>
        <w:rPr>
          <w:rFonts w:ascii="Arial" w:hAnsi="Arial" w:cs="Arial"/>
          <w:color w:val="222222"/>
          <w:shd w:val="clear" w:color="auto" w:fill="FFFFFF"/>
        </w:rPr>
        <w:t>Bereslawski</w:t>
      </w:r>
      <w:proofErr w:type="spellEnd"/>
      <w:r>
        <w:rPr>
          <w:rFonts w:ascii="Arial" w:hAnsi="Arial" w:cs="Arial"/>
          <w:color w:val="222222"/>
          <w:shd w:val="clear" w:color="auto" w:fill="FFFFFF"/>
        </w:rPr>
        <w:t>, J. L., Roberts, P., ... &amp; Ojeda</w:t>
      </w:r>
      <w:r>
        <w:rPr>
          <w:rFonts w:ascii="Cambria Math" w:hAnsi="Cambria Math" w:cs="Cambria Math"/>
          <w:color w:val="222222"/>
          <w:shd w:val="clear" w:color="auto" w:fill="FFFFFF"/>
        </w:rPr>
        <w:t>‐</w:t>
      </w:r>
      <w:r>
        <w:rPr>
          <w:rFonts w:ascii="Arial" w:hAnsi="Arial" w:cs="Arial"/>
          <w:color w:val="222222"/>
          <w:shd w:val="clear" w:color="auto" w:fill="FFFFFF"/>
        </w:rPr>
        <w:t>Matos, G. (2021). The Implications of Global Change for the Co</w:t>
      </w:r>
      <w:r>
        <w:rPr>
          <w:rFonts w:ascii="Cambria Math" w:hAnsi="Cambria Math" w:cs="Cambria Math"/>
          <w:color w:val="222222"/>
          <w:shd w:val="clear" w:color="auto" w:fill="FFFFFF"/>
        </w:rPr>
        <w:t>‐</w:t>
      </w:r>
      <w:r>
        <w:rPr>
          <w:rFonts w:ascii="Arial" w:hAnsi="Arial" w:cs="Arial"/>
          <w:color w:val="222222"/>
          <w:shd w:val="clear" w:color="auto" w:fill="FFFFFF"/>
        </w:rPr>
        <w:t>Evolution of Argentina's Integrated Energy</w:t>
      </w:r>
      <w:r>
        <w:rPr>
          <w:rFonts w:ascii="Cambria Math" w:hAnsi="Cambria Math" w:cs="Cambria Math"/>
          <w:color w:val="222222"/>
          <w:shd w:val="clear" w:color="auto" w:fill="FFFFFF"/>
        </w:rPr>
        <w:t>‐</w:t>
      </w:r>
      <w:r>
        <w:rPr>
          <w:rFonts w:ascii="Arial" w:hAnsi="Arial" w:cs="Arial"/>
          <w:color w:val="222222"/>
          <w:shd w:val="clear" w:color="auto" w:fill="FFFFFF"/>
        </w:rPr>
        <w:t>Water</w:t>
      </w:r>
      <w:r>
        <w:rPr>
          <w:rFonts w:ascii="Cambria Math" w:hAnsi="Cambria Math" w:cs="Cambria Math"/>
          <w:color w:val="222222"/>
          <w:shd w:val="clear" w:color="auto" w:fill="FFFFFF"/>
        </w:rPr>
        <w:t>‐</w:t>
      </w:r>
      <w:r>
        <w:rPr>
          <w:rFonts w:ascii="Arial" w:hAnsi="Arial" w:cs="Arial"/>
          <w:color w:val="222222"/>
          <w:shd w:val="clear" w:color="auto" w:fill="FFFFFF"/>
        </w:rPr>
        <w:t>Land Systems. </w:t>
      </w:r>
      <w:r>
        <w:rPr>
          <w:rFonts w:ascii="Arial" w:hAnsi="Arial" w:cs="Arial"/>
          <w:i/>
          <w:iCs/>
          <w:color w:val="222222"/>
          <w:shd w:val="clear" w:color="auto" w:fill="FFFFFF"/>
        </w:rPr>
        <w:t>Earth's Future</w:t>
      </w:r>
      <w:r>
        <w:rPr>
          <w:rFonts w:ascii="Arial" w:hAnsi="Arial" w:cs="Arial"/>
          <w:color w:val="222222"/>
          <w:shd w:val="clear" w:color="auto" w:fill="FFFFFF"/>
        </w:rPr>
        <w:t>, </w:t>
      </w:r>
      <w:r>
        <w:rPr>
          <w:rFonts w:ascii="Arial" w:hAnsi="Arial" w:cs="Arial"/>
          <w:i/>
          <w:iCs/>
          <w:color w:val="222222"/>
          <w:shd w:val="clear" w:color="auto" w:fill="FFFFFF"/>
        </w:rPr>
        <w:t>9</w:t>
      </w:r>
      <w:r>
        <w:rPr>
          <w:rFonts w:ascii="Arial" w:hAnsi="Arial" w:cs="Arial"/>
          <w:color w:val="222222"/>
          <w:shd w:val="clear" w:color="auto" w:fill="FFFFFF"/>
        </w:rPr>
        <w:t>(8), e2020EF001970.</w:t>
      </w:r>
    </w:p>
    <w:p w14:paraId="1B03362A" w14:textId="77777777" w:rsidR="00A52011" w:rsidRDefault="00A52011">
      <w:pPr>
        <w:pStyle w:val="CommentText"/>
        <w:rPr>
          <w:rFonts w:ascii="Arial" w:hAnsi="Arial" w:cs="Arial"/>
          <w:color w:val="222222"/>
          <w:shd w:val="clear" w:color="auto" w:fill="FFFFFF"/>
        </w:rPr>
      </w:pPr>
    </w:p>
    <w:p w14:paraId="15E797E9" w14:textId="77777777" w:rsidR="00A52011" w:rsidRDefault="00A52011">
      <w:pPr>
        <w:pStyle w:val="CommentText"/>
        <w:rPr>
          <w:rFonts w:ascii="Arial" w:hAnsi="Arial" w:cs="Arial"/>
          <w:color w:val="222222"/>
          <w:shd w:val="clear" w:color="auto" w:fill="FFFFFF"/>
        </w:rPr>
      </w:pPr>
      <w:r>
        <w:rPr>
          <w:rFonts w:ascii="Arial" w:hAnsi="Arial" w:cs="Arial"/>
          <w:color w:val="222222"/>
          <w:shd w:val="clear" w:color="auto" w:fill="FFFFFF"/>
        </w:rPr>
        <w:t xml:space="preserve">Reed, P. M., </w:t>
      </w:r>
      <w:proofErr w:type="spellStart"/>
      <w:r>
        <w:rPr>
          <w:rFonts w:ascii="Arial" w:hAnsi="Arial" w:cs="Arial"/>
          <w:color w:val="222222"/>
          <w:shd w:val="clear" w:color="auto" w:fill="FFFFFF"/>
        </w:rPr>
        <w:t>Hadjimichael</w:t>
      </w:r>
      <w:proofErr w:type="spellEnd"/>
      <w:r>
        <w:rPr>
          <w:rFonts w:ascii="Arial" w:hAnsi="Arial" w:cs="Arial"/>
          <w:color w:val="222222"/>
          <w:shd w:val="clear" w:color="auto" w:fill="FFFFFF"/>
        </w:rPr>
        <w:t xml:space="preserve">, A., Moss, R. H., Brelsford, C., </w:t>
      </w:r>
      <w:proofErr w:type="spellStart"/>
      <w:r>
        <w:rPr>
          <w:rFonts w:ascii="Arial" w:hAnsi="Arial" w:cs="Arial"/>
          <w:color w:val="222222"/>
          <w:shd w:val="clear" w:color="auto" w:fill="FFFFFF"/>
        </w:rPr>
        <w:t>Burleyson</w:t>
      </w:r>
      <w:proofErr w:type="spellEnd"/>
      <w:r>
        <w:rPr>
          <w:rFonts w:ascii="Arial" w:hAnsi="Arial" w:cs="Arial"/>
          <w:color w:val="222222"/>
          <w:shd w:val="clear" w:color="auto" w:fill="FFFFFF"/>
        </w:rPr>
        <w:t>, C. D., Cohen, S., ... &amp; Yoon, J. (2022). Multisector Dynamics: Advancing the Science of Complex Adaptive Human</w:t>
      </w:r>
      <w:r>
        <w:rPr>
          <w:rFonts w:ascii="Cambria Math" w:hAnsi="Cambria Math" w:cs="Cambria Math"/>
          <w:color w:val="222222"/>
          <w:shd w:val="clear" w:color="auto" w:fill="FFFFFF"/>
        </w:rPr>
        <w:t>‐</w:t>
      </w:r>
      <w:r>
        <w:rPr>
          <w:rFonts w:ascii="Arial" w:hAnsi="Arial" w:cs="Arial"/>
          <w:color w:val="222222"/>
          <w:shd w:val="clear" w:color="auto" w:fill="FFFFFF"/>
        </w:rPr>
        <w:t>Earth Systems. </w:t>
      </w:r>
      <w:r>
        <w:rPr>
          <w:rFonts w:ascii="Arial" w:hAnsi="Arial" w:cs="Arial"/>
          <w:i/>
          <w:iCs/>
          <w:color w:val="222222"/>
          <w:shd w:val="clear" w:color="auto" w:fill="FFFFFF"/>
        </w:rPr>
        <w:t>Earth's Future</w:t>
      </w:r>
      <w:r>
        <w:rPr>
          <w:rFonts w:ascii="Arial" w:hAnsi="Arial" w:cs="Arial"/>
          <w:color w:val="222222"/>
          <w:shd w:val="clear" w:color="auto" w:fill="FFFFFF"/>
        </w:rPr>
        <w:t>, </w:t>
      </w:r>
      <w:r>
        <w:rPr>
          <w:rFonts w:ascii="Arial" w:hAnsi="Arial" w:cs="Arial"/>
          <w:i/>
          <w:iCs/>
          <w:color w:val="222222"/>
          <w:shd w:val="clear" w:color="auto" w:fill="FFFFFF"/>
        </w:rPr>
        <w:t>10</w:t>
      </w:r>
      <w:r>
        <w:rPr>
          <w:rFonts w:ascii="Arial" w:hAnsi="Arial" w:cs="Arial"/>
          <w:color w:val="222222"/>
          <w:shd w:val="clear" w:color="auto" w:fill="FFFFFF"/>
        </w:rPr>
        <w:t>(3), e2021EF002621.</w:t>
      </w:r>
    </w:p>
    <w:p w14:paraId="6801FA08" w14:textId="77777777" w:rsidR="00D96F89" w:rsidRDefault="00D96F89">
      <w:pPr>
        <w:pStyle w:val="CommentText"/>
        <w:rPr>
          <w:rFonts w:ascii="Arial" w:hAnsi="Arial" w:cs="Arial"/>
          <w:color w:val="222222"/>
          <w:shd w:val="clear" w:color="auto" w:fill="FFFFFF"/>
        </w:rPr>
      </w:pPr>
    </w:p>
    <w:p w14:paraId="562316C8" w14:textId="23898927" w:rsidR="00D96F89" w:rsidRDefault="00D96F89">
      <w:pPr>
        <w:pStyle w:val="CommentText"/>
      </w:pPr>
      <w:r>
        <w:rPr>
          <w:rFonts w:ascii="Arial" w:hAnsi="Arial" w:cs="Arial"/>
          <w:color w:val="222222"/>
          <w:shd w:val="clear" w:color="auto" w:fill="FFFFFF"/>
        </w:rPr>
        <w:t>Maybe we should check google scholar to see what studies have cited</w:t>
      </w:r>
      <w:r w:rsidR="00AF5BEB">
        <w:rPr>
          <w:rFonts w:ascii="Arial" w:hAnsi="Arial" w:cs="Arial"/>
          <w:color w:val="222222"/>
          <w:shd w:val="clear" w:color="auto" w:fill="FFFFFF"/>
        </w:rPr>
        <w:t>/studied</w:t>
      </w:r>
      <w:r>
        <w:rPr>
          <w:rFonts w:ascii="Arial" w:hAnsi="Arial" w:cs="Arial"/>
          <w:color w:val="222222"/>
          <w:shd w:val="clear" w:color="auto" w:fill="FFFFFF"/>
        </w:rPr>
        <w:t xml:space="preserve"> </w:t>
      </w:r>
      <w:r w:rsidR="001B1347">
        <w:rPr>
          <w:rFonts w:ascii="Arial" w:hAnsi="Arial" w:cs="Arial"/>
          <w:color w:val="222222"/>
          <w:shd w:val="clear" w:color="auto" w:fill="FFFFFF"/>
        </w:rPr>
        <w:t>Tethys</w:t>
      </w:r>
      <w:r w:rsidR="00AF5BEB">
        <w:rPr>
          <w:rFonts w:ascii="Arial" w:hAnsi="Arial" w:cs="Arial"/>
          <w:color w:val="222222"/>
          <w:shd w:val="clear" w:color="auto" w:fill="FFFFFF"/>
        </w:rPr>
        <w:t xml:space="preserve"> and </w:t>
      </w:r>
      <w:proofErr w:type="spellStart"/>
      <w:r w:rsidR="00AF5BEB">
        <w:rPr>
          <w:rFonts w:ascii="Arial" w:hAnsi="Arial" w:cs="Arial"/>
          <w:color w:val="222222"/>
          <w:shd w:val="clear" w:color="auto" w:fill="FFFFFF"/>
        </w:rPr>
        <w:t>demeter</w:t>
      </w:r>
      <w:proofErr w:type="spellEnd"/>
      <w:r w:rsidR="00AF5BEB">
        <w:rPr>
          <w:rFonts w:ascii="Arial" w:hAnsi="Arial" w:cs="Arial"/>
          <w:color w:val="222222"/>
          <w:shd w:val="clear" w:color="auto" w:fill="FFFFFF"/>
        </w:rPr>
        <w:t xml:space="preserve"> and </w:t>
      </w:r>
      <w:proofErr w:type="spellStart"/>
      <w:r w:rsidR="00AF5BEB">
        <w:rPr>
          <w:rFonts w:ascii="Arial" w:hAnsi="Arial" w:cs="Arial"/>
          <w:color w:val="222222"/>
          <w:shd w:val="clear" w:color="auto" w:fill="FFFFFF"/>
        </w:rPr>
        <w:t>xanthos</w:t>
      </w:r>
      <w:proofErr w:type="spellEnd"/>
    </w:p>
  </w:comment>
  <w:comment w:id="176" w:author="Wild, Thomas B" w:date="2022-05-10T14:16:00Z" w:initials="WTB">
    <w:p w14:paraId="6F4852BF" w14:textId="7F7BDAF0" w:rsidR="0047485A" w:rsidRDefault="0047485A">
      <w:pPr>
        <w:pStyle w:val="CommentText"/>
      </w:pPr>
      <w:r>
        <w:rPr>
          <w:rStyle w:val="CommentReference"/>
        </w:rPr>
        <w:annotationRef/>
      </w:r>
      <w:r>
        <w:t xml:space="preserve">This table is great. </w:t>
      </w:r>
    </w:p>
  </w:comment>
  <w:comment w:id="177" w:author="Wild, Thomas B" w:date="2022-05-10T14:16:00Z" w:initials="WTB">
    <w:p w14:paraId="7B879E12" w14:textId="526D9FD0" w:rsidR="0047485A" w:rsidRDefault="0047485A">
      <w:pPr>
        <w:pStyle w:val="CommentText"/>
      </w:pPr>
      <w:r>
        <w:rPr>
          <w:rStyle w:val="CommentReference"/>
        </w:rPr>
        <w:annotationRef/>
      </w:r>
      <w:r>
        <w:t xml:space="preserve">With respect to formatting, </w:t>
      </w:r>
      <w:r w:rsidR="00EF4EE6">
        <w:t>could we not have “</w:t>
      </w:r>
      <w:proofErr w:type="gramStart"/>
      <w:r w:rsidR="00EF4EE6">
        <w:t>-“ before</w:t>
      </w:r>
      <w:proofErr w:type="gramEnd"/>
      <w:r w:rsidR="00EF4EE6">
        <w:t xml:space="preserve"> both </w:t>
      </w:r>
      <w:r w:rsidR="00D77AEA">
        <w:t>“-</w:t>
      </w:r>
      <w:r w:rsidR="00EF4EE6">
        <w:t>Future</w:t>
      </w:r>
      <w:r w:rsidR="00D77AEA">
        <w:t>”</w:t>
      </w:r>
      <w:r w:rsidR="00EF4EE6">
        <w:t xml:space="preserve"> and </w:t>
      </w:r>
      <w:r w:rsidR="00D77AEA">
        <w:t>“-SSP2, SSP</w:t>
      </w:r>
      <w:r w:rsidR="00F351C2">
        <w:t>3”</w:t>
      </w:r>
      <w:r w:rsidR="00D77AEA">
        <w:t>?</w:t>
      </w:r>
      <w:r w:rsidR="00F351C2">
        <w:t xml:space="preserve"> It makes it hard to distinguish that “Future” is a broad label for the items listed below.</w:t>
      </w:r>
    </w:p>
  </w:comment>
  <w:comment w:id="180" w:author="Wild, Thomas B" w:date="2022-05-16T14:59:00Z" w:initials="WTB">
    <w:p w14:paraId="64454630" w14:textId="6B82763F" w:rsidR="00253AD0" w:rsidRDefault="00253AD0">
      <w:pPr>
        <w:pStyle w:val="CommentText"/>
      </w:pPr>
      <w:r>
        <w:rPr>
          <w:rStyle w:val="CommentReference"/>
        </w:rPr>
        <w:annotationRef/>
      </w:r>
      <w:r>
        <w:t xml:space="preserve">Are there any models </w:t>
      </w:r>
      <w:r w:rsidR="002C5593">
        <w:t xml:space="preserve">other than Tethys that we could have used but didn’t? For example, there are many models like Xanthos, but we use </w:t>
      </w:r>
      <w:proofErr w:type="spellStart"/>
      <w:r w:rsidR="002C5593">
        <w:t>xanthos</w:t>
      </w:r>
      <w:proofErr w:type="spellEnd"/>
      <w:r w:rsidR="002C5593">
        <w:t xml:space="preserve">. Is the same true of Tethys, or not really? </w:t>
      </w:r>
      <w:r w:rsidR="006F4743">
        <w:t xml:space="preserve">If a reviewer is wondering “why </w:t>
      </w:r>
      <w:proofErr w:type="spellStart"/>
      <w:r w:rsidR="006F4743">
        <w:t>tethys</w:t>
      </w:r>
      <w:proofErr w:type="spellEnd"/>
      <w:r w:rsidR="006F4743">
        <w:t>”, it would be useful to say if Tethys was really the only one that we could have used.</w:t>
      </w:r>
    </w:p>
  </w:comment>
  <w:comment w:id="184" w:author="Wild, Thomas B" w:date="2022-05-16T14:18:00Z" w:initials="WTB">
    <w:p w14:paraId="4FF3194E" w14:textId="394D3B13" w:rsidR="00366A3D" w:rsidRDefault="00366A3D">
      <w:pPr>
        <w:pStyle w:val="CommentText"/>
      </w:pPr>
      <w:r>
        <w:rPr>
          <w:rStyle w:val="CommentReference"/>
        </w:rPr>
        <w:annotationRef/>
      </w:r>
      <w:r>
        <w:t>Are you sure about this number? Have never seen this number before.</w:t>
      </w:r>
    </w:p>
  </w:comment>
  <w:comment w:id="189" w:author="Wild, Thomas B" w:date="2022-05-16T14:59:00Z" w:initials="WTB">
    <w:p w14:paraId="1F735755" w14:textId="77777777" w:rsidR="00153B38" w:rsidRDefault="00153B38" w:rsidP="00153B38">
      <w:pPr>
        <w:pStyle w:val="CommentText"/>
      </w:pPr>
      <w:r>
        <w:rPr>
          <w:rStyle w:val="CommentReference"/>
        </w:rPr>
        <w:annotationRef/>
      </w:r>
      <w:r>
        <w:t xml:space="preserve">Are there any models other than Tethys that we could have used but didn’t? For example, there are many models like Xanthos, but we use </w:t>
      </w:r>
      <w:proofErr w:type="spellStart"/>
      <w:r>
        <w:t>xanthos</w:t>
      </w:r>
      <w:proofErr w:type="spellEnd"/>
      <w:r>
        <w:t xml:space="preserve">. Is the same true of Tethys, or not really? If a reviewer is wondering “why </w:t>
      </w:r>
      <w:proofErr w:type="spellStart"/>
      <w:r>
        <w:t>tethys</w:t>
      </w:r>
      <w:proofErr w:type="spellEnd"/>
      <w:r>
        <w:t>”, it would be useful to say if Tethys was really the only one that we could have used.</w:t>
      </w:r>
    </w:p>
  </w:comment>
  <w:comment w:id="192" w:author="Wild, Thomas B" w:date="2022-05-16T15:21:00Z" w:initials="WTB">
    <w:p w14:paraId="1A3C1D8D" w14:textId="401DD685" w:rsidR="0065479F" w:rsidRDefault="0065479F">
      <w:pPr>
        <w:pStyle w:val="CommentText"/>
      </w:pPr>
      <w:r>
        <w:rPr>
          <w:rStyle w:val="CommentReference"/>
        </w:rPr>
        <w:annotationRef/>
      </w:r>
      <w:r>
        <w:t xml:space="preserve">This is “at the equator”. Could be worth </w:t>
      </w:r>
      <w:proofErr w:type="gramStart"/>
      <w:r>
        <w:t>mentioning, because</w:t>
      </w:r>
      <w:proofErr w:type="gramEnd"/>
      <w:r>
        <w:t xml:space="preserve"> some won’t realize this.</w:t>
      </w:r>
      <w:r w:rsidR="00FB2939">
        <w:t xml:space="preserve"> I never fully realized this until recently.</w:t>
      </w:r>
    </w:p>
  </w:comment>
  <w:comment w:id="207" w:author="Wild, Thomas B" w:date="2022-05-16T15:27:00Z" w:initials="WTB">
    <w:p w14:paraId="6EC7BAE1" w14:textId="0E8E4EC3" w:rsidR="00FC54B3" w:rsidRDefault="00FC54B3">
      <w:pPr>
        <w:pStyle w:val="CommentText"/>
      </w:pPr>
      <w:r>
        <w:rPr>
          <w:rStyle w:val="CommentReference"/>
        </w:rPr>
        <w:annotationRef/>
      </w:r>
      <w:r>
        <w:t>I would spell out miscellaneous</w:t>
      </w:r>
    </w:p>
  </w:comment>
  <w:comment w:id="214" w:author="Wild, Thomas B" w:date="2022-05-16T19:53:00Z" w:initials="WTB">
    <w:p w14:paraId="19995258" w14:textId="77B4DD5E" w:rsidR="000A7C98" w:rsidRDefault="000A7C98">
      <w:pPr>
        <w:pStyle w:val="CommentText"/>
      </w:pPr>
      <w:r>
        <w:rPr>
          <w:rStyle w:val="CommentReference"/>
        </w:rPr>
        <w:annotationRef/>
      </w:r>
      <w:r>
        <w:t>When you say the “other 12 crops are downscaled”, are you talking about water withdrawals? This was unclear to me.</w:t>
      </w:r>
    </w:p>
  </w:comment>
  <w:comment w:id="213" w:author="Wild, Thomas B" w:date="2022-05-16T19:52:00Z" w:initials="WTB">
    <w:p w14:paraId="41B75377" w14:textId="116E0D15" w:rsidR="00D23599" w:rsidRDefault="00D23599">
      <w:pPr>
        <w:pStyle w:val="CommentText"/>
      </w:pPr>
      <w:r>
        <w:rPr>
          <w:rStyle w:val="CommentReference"/>
        </w:rPr>
        <w:annotationRef/>
      </w:r>
      <w:r>
        <w:t xml:space="preserve">For each time step? </w:t>
      </w:r>
      <w:r w:rsidR="004B6681">
        <w:t xml:space="preserve">Or what? This statement makes it seem like we have a static map we use, but I thought that </w:t>
      </w:r>
      <w:proofErr w:type="spellStart"/>
      <w:r w:rsidR="004B6681">
        <w:t>demeter</w:t>
      </w:r>
      <w:proofErr w:type="spellEnd"/>
      <w:r w:rsidR="004B6681">
        <w:t xml:space="preserve"> is dynamic</w:t>
      </w:r>
      <w:r w:rsidR="000A7C98">
        <w:t>, so</w:t>
      </w:r>
      <w:r w:rsidR="00C26715">
        <w:t xml:space="preserve"> we take in each time period’s map as input to Tethys.</w:t>
      </w:r>
      <w:r w:rsidR="002E1DDD">
        <w:t xml:space="preserve"> This was not clear to me from the description h</w:t>
      </w:r>
      <w:r w:rsidR="00DC6C92">
        <w:t>e</w:t>
      </w:r>
      <w:r w:rsidR="002E1DDD">
        <w:t xml:space="preserve">re. </w:t>
      </w:r>
    </w:p>
  </w:comment>
  <w:comment w:id="221" w:author="Wild, Thomas B" w:date="2022-05-16T19:58:00Z" w:initials="WTB">
    <w:p w14:paraId="233D9960" w14:textId="15F311FF" w:rsidR="001E2D07" w:rsidRDefault="001E2D07">
      <w:pPr>
        <w:pStyle w:val="CommentText"/>
      </w:pPr>
      <w:r>
        <w:rPr>
          <w:rStyle w:val="CommentReference"/>
        </w:rPr>
        <w:annotationRef/>
      </w:r>
      <w:r>
        <w:t>Is this supposed to be subscripted or something? It does not show up as such on my document, nor does the previous time you used this.</w:t>
      </w:r>
    </w:p>
  </w:comment>
  <w:comment w:id="223" w:author="Wild, Thomas B" w:date="2022-05-16T19:28:00Z" w:initials="WTB">
    <w:p w14:paraId="52E591DD" w14:textId="77777777" w:rsidR="00D32250" w:rsidRDefault="00D32250">
      <w:pPr>
        <w:pStyle w:val="CommentText"/>
      </w:pPr>
      <w:r>
        <w:rPr>
          <w:rStyle w:val="CommentReference"/>
        </w:rPr>
        <w:annotationRef/>
      </w:r>
      <w:r>
        <w:t>I guess I would flag this</w:t>
      </w:r>
      <w:r w:rsidR="005571FF">
        <w:t xml:space="preserve"> section</w:t>
      </w:r>
      <w:r>
        <w:t xml:space="preserve"> as a reviewer. </w:t>
      </w:r>
      <w:r w:rsidR="005571FF">
        <w:t xml:space="preserve">When I hear </w:t>
      </w:r>
      <w:r w:rsidR="00FC6FA2">
        <w:t>the water</w:t>
      </w:r>
      <w:r w:rsidR="005571FF">
        <w:t xml:space="preserve"> model is being validated, I </w:t>
      </w:r>
      <w:r w:rsidR="00FC6FA2">
        <w:t>think I’m going to see</w:t>
      </w:r>
      <w:r w:rsidR="00F44EA7">
        <w:t xml:space="preserve"> how</w:t>
      </w:r>
      <w:r w:rsidR="00FC6FA2">
        <w:t xml:space="preserve"> </w:t>
      </w:r>
      <w:r w:rsidR="00F44EA7">
        <w:t>the model</w:t>
      </w:r>
      <w:r w:rsidR="00FC6FA2">
        <w:t xml:space="preserve"> perform</w:t>
      </w:r>
      <w:r w:rsidR="00F44EA7">
        <w:t>s</w:t>
      </w:r>
      <w:r w:rsidR="00FC6FA2">
        <w:t xml:space="preserve"> over an historical period. </w:t>
      </w:r>
      <w:r w:rsidR="00F44EA7">
        <w:t>For example, did we reproduce observed withdrawals in 2010?</w:t>
      </w:r>
      <w:r w:rsidR="001B0F65">
        <w:t xml:space="preserve"> Perhaps we could add a statement or two about the fact that </w:t>
      </w:r>
      <w:proofErr w:type="spellStart"/>
      <w:r w:rsidR="001B0F65">
        <w:t>gcam</w:t>
      </w:r>
      <w:proofErr w:type="spellEnd"/>
      <w:r w:rsidR="001B0F65">
        <w:t xml:space="preserve"> itself is at least calibrated at regional scale</w:t>
      </w:r>
      <w:r w:rsidR="005252FE">
        <w:t xml:space="preserve"> to match observed withdrawals</w:t>
      </w:r>
      <w:r w:rsidR="001B0F65">
        <w:t xml:space="preserve">. I assume </w:t>
      </w:r>
      <w:r w:rsidR="005F6CD9">
        <w:t xml:space="preserve">our downscaled gridded values have not been calibrated anywhere, and we can note that this is because there do not exist observations at such fine spatial resolution. </w:t>
      </w:r>
    </w:p>
    <w:p w14:paraId="48C6AF9F" w14:textId="77777777" w:rsidR="00BD28DC" w:rsidRDefault="00BD28DC">
      <w:pPr>
        <w:pStyle w:val="CommentText"/>
      </w:pPr>
    </w:p>
    <w:p w14:paraId="50745CD2" w14:textId="2CDA9056" w:rsidR="00BD28DC" w:rsidRDefault="00BD28DC">
      <w:pPr>
        <w:pStyle w:val="CommentText"/>
      </w:pPr>
      <w:r>
        <w:t>What we’re validating here, I think, is just that we have done a disaggregation that makes sense</w:t>
      </w:r>
      <w:r w:rsidR="00145B7A">
        <w:t xml:space="preserve"> and is free of errors</w:t>
      </w:r>
      <w:r>
        <w:t xml:space="preserve">. </w:t>
      </w:r>
      <w:proofErr w:type="gramStart"/>
      <w:r w:rsidR="00543D3A">
        <w:t>So</w:t>
      </w:r>
      <w:proofErr w:type="gramEnd"/>
      <w:r w:rsidR="00543D3A">
        <w:t xml:space="preserve"> any kind of comment like what I propose above would need to be distinguished from the validation you’re talking about.</w:t>
      </w:r>
    </w:p>
  </w:comment>
  <w:comment w:id="225" w:author="Wild, Thomas B" w:date="2022-05-16T19:27:00Z" w:initials="WTB">
    <w:p w14:paraId="21A0E66A" w14:textId="38ADA57C" w:rsidR="00346598" w:rsidRDefault="00346598">
      <w:pPr>
        <w:pStyle w:val="CommentText"/>
      </w:pPr>
      <w:r>
        <w:rPr>
          <w:rStyle w:val="CommentReference"/>
        </w:rPr>
        <w:annotationRef/>
      </w:r>
      <w:r>
        <w:t xml:space="preserve">This is a strange phrase to me. </w:t>
      </w:r>
      <w:r w:rsidR="00F46B05">
        <w:t>Can we just say “equal”?</w:t>
      </w:r>
    </w:p>
  </w:comment>
  <w:comment w:id="230" w:author="Wild, Thomas B" w:date="2022-05-16T19:39:00Z" w:initials="WTB">
    <w:p w14:paraId="1F21B693" w14:textId="25FC6F1E" w:rsidR="00617F6D" w:rsidRDefault="00617F6D">
      <w:pPr>
        <w:pStyle w:val="CommentText"/>
      </w:pPr>
      <w:r>
        <w:rPr>
          <w:rStyle w:val="CommentReference"/>
        </w:rPr>
        <w:annotationRef/>
      </w:r>
      <w:r>
        <w:t>I would mention Figure 6 up here, so that readers know they will soon see a comparison</w:t>
      </w:r>
      <w:r w:rsidR="00647257">
        <w:t>.</w:t>
      </w:r>
    </w:p>
  </w:comment>
  <w:comment w:id="232" w:author="Wild, Thomas B" w:date="2022-05-16T19:37:00Z" w:initials="WTB">
    <w:p w14:paraId="5FF78406" w14:textId="3D518EDD" w:rsidR="005816A9" w:rsidRDefault="005816A9">
      <w:pPr>
        <w:pStyle w:val="CommentText"/>
      </w:pPr>
      <w:r>
        <w:rPr>
          <w:rStyle w:val="CommentReference"/>
        </w:rPr>
        <w:annotationRef/>
      </w:r>
      <w:r>
        <w:t>I could not understand what this means.</w:t>
      </w:r>
    </w:p>
  </w:comment>
  <w:comment w:id="236" w:author="Wild, Thomas B" w:date="2022-05-16T19:44:00Z" w:initials="WTB">
    <w:p w14:paraId="1651AB53" w14:textId="02F49654" w:rsidR="000E5F70" w:rsidRDefault="002927E2">
      <w:pPr>
        <w:pStyle w:val="CommentText"/>
      </w:pPr>
      <w:r>
        <w:t xml:space="preserve">It kind of seems like everywhere except a few places have no withdrawals when you look at the map. </w:t>
      </w:r>
      <w:r w:rsidR="000E5F70">
        <w:rPr>
          <w:rStyle w:val="CommentReference"/>
        </w:rPr>
        <w:annotationRef/>
      </w:r>
      <w:r w:rsidR="000E5F70">
        <w:t xml:space="preserve">Did you try any alternative </w:t>
      </w:r>
      <w:proofErr w:type="spellStart"/>
      <w:r w:rsidR="000E5F70">
        <w:t>color</w:t>
      </w:r>
      <w:proofErr w:type="spellEnd"/>
      <w:r w:rsidR="000E5F70">
        <w:t xml:space="preserve"> schemes</w:t>
      </w:r>
      <w:r>
        <w:t xml:space="preserve"> that would make some of these continents</w:t>
      </w:r>
      <w:r w:rsidR="00842881">
        <w:t xml:space="preserve"> in the lower withdrawal ranges</w:t>
      </w:r>
      <w:r>
        <w:t>, like SA and Africa, pop more?</w:t>
      </w:r>
    </w:p>
  </w:comment>
  <w:comment w:id="243" w:author="Wild, Thomas B" w:date="2022-05-16T20:24:00Z" w:initials="WTB">
    <w:p w14:paraId="41AD9D40" w14:textId="1A47B47A" w:rsidR="008E5E16" w:rsidRDefault="008E5E16">
      <w:pPr>
        <w:pStyle w:val="CommentText"/>
      </w:pPr>
      <w:r>
        <w:rPr>
          <w:rStyle w:val="CommentReference"/>
        </w:rPr>
        <w:annotationRef/>
      </w:r>
      <w:r>
        <w:t xml:space="preserve">I would remind readers in the captions how many </w:t>
      </w:r>
      <w:r w:rsidR="00565DC9">
        <w:t>scenarios are plotted in each subplot (75?).</w:t>
      </w:r>
    </w:p>
  </w:comment>
  <w:comment w:id="246" w:author="Wild, Thomas B" w:date="2022-05-16T20:23:00Z" w:initials="WTB">
    <w:p w14:paraId="6A423830" w14:textId="2906761E" w:rsidR="00103AD4" w:rsidRDefault="00103AD4">
      <w:pPr>
        <w:pStyle w:val="CommentText"/>
      </w:pPr>
      <w:r>
        <w:rPr>
          <w:rStyle w:val="CommentReference"/>
        </w:rPr>
        <w:annotationRef/>
      </w:r>
      <w:r>
        <w:t xml:space="preserve">Are any of these made with </w:t>
      </w:r>
      <w:proofErr w:type="spellStart"/>
      <w:r>
        <w:t>rmap</w:t>
      </w:r>
      <w:proofErr w:type="spellEnd"/>
      <w:r>
        <w:t xml:space="preserve">? Can we cite </w:t>
      </w:r>
      <w:proofErr w:type="spellStart"/>
      <w:r>
        <w:t>rm</w:t>
      </w:r>
      <w:r w:rsidR="004B6A92">
        <w:t>ap</w:t>
      </w:r>
      <w:proofErr w:type="spellEnd"/>
      <w:r w:rsidR="004B6A92">
        <w:t>?</w:t>
      </w:r>
    </w:p>
  </w:comment>
  <w:comment w:id="248" w:author="Wild, Thomas B" w:date="2022-05-16T20:22:00Z" w:initials="WTB">
    <w:p w14:paraId="39A560AD" w14:textId="44F90DF3" w:rsidR="006E25E8" w:rsidRDefault="006E25E8">
      <w:pPr>
        <w:pStyle w:val="CommentText"/>
      </w:pPr>
      <w:r>
        <w:rPr>
          <w:rStyle w:val="CommentReference"/>
        </w:rPr>
        <w:annotationRef/>
      </w:r>
      <w:r>
        <w:t>I would provide a citation for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F49EA4" w15:done="0"/>
  <w15:commentEx w15:paraId="3837BAF8" w15:done="0"/>
  <w15:commentEx w15:paraId="65DFF66F" w15:done="0"/>
  <w15:commentEx w15:paraId="59909D8D" w15:done="0"/>
  <w15:commentEx w15:paraId="4FFAC2FB" w15:done="0"/>
  <w15:commentEx w15:paraId="5C57C1CE" w15:done="0"/>
  <w15:commentEx w15:paraId="2290D7D6" w15:done="0"/>
  <w15:commentEx w15:paraId="322997B1" w15:done="0"/>
  <w15:commentEx w15:paraId="562316C8" w15:done="0"/>
  <w15:commentEx w15:paraId="6F4852BF" w15:done="0"/>
  <w15:commentEx w15:paraId="7B879E12" w15:done="0"/>
  <w15:commentEx w15:paraId="64454630" w15:done="0"/>
  <w15:commentEx w15:paraId="4FF3194E" w15:done="0"/>
  <w15:commentEx w15:paraId="1F735755" w15:done="0"/>
  <w15:commentEx w15:paraId="1A3C1D8D" w15:done="0"/>
  <w15:commentEx w15:paraId="6EC7BAE1" w15:done="0"/>
  <w15:commentEx w15:paraId="19995258" w15:done="0"/>
  <w15:commentEx w15:paraId="41B75377" w15:done="0"/>
  <w15:commentEx w15:paraId="233D9960" w15:done="0"/>
  <w15:commentEx w15:paraId="50745CD2" w15:done="0"/>
  <w15:commentEx w15:paraId="21A0E66A" w15:done="0"/>
  <w15:commentEx w15:paraId="1F21B693" w15:done="0"/>
  <w15:commentEx w15:paraId="5FF78406" w15:done="0"/>
  <w15:commentEx w15:paraId="1651AB53" w15:done="0"/>
  <w15:commentEx w15:paraId="41AD9D40" w15:done="0"/>
  <w15:commentEx w15:paraId="6A423830" w15:done="0"/>
  <w15:commentEx w15:paraId="39A560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3FA94" w16cex:dateUtc="2022-05-10T00:39:00Z"/>
  <w16cex:commentExtensible w16cex:durableId="2623FC91" w16cex:dateUtc="2022-05-10T00:48:00Z"/>
  <w16cex:commentExtensible w16cex:durableId="2623FD6C" w16cex:dateUtc="2022-05-10T00:51:00Z"/>
  <w16cex:commentExtensible w16cex:durableId="2624E84B" w16cex:dateUtc="2022-05-10T17:34:00Z"/>
  <w16cex:commentExtensible w16cex:durableId="2623FDDC" w16cex:dateUtc="2022-05-10T00:53:00Z"/>
  <w16cex:commentExtensible w16cex:durableId="262D2EB1" w16cex:dateUtc="2022-05-17T00:12:00Z"/>
  <w16cex:commentExtensible w16cex:durableId="262D2C56" w16cex:dateUtc="2022-05-17T00:02:00Z"/>
  <w16cex:commentExtensible w16cex:durableId="2624EBFA" w16cex:dateUtc="2022-05-10T17:49:00Z"/>
  <w16cex:commentExtensible w16cex:durableId="262CE6D9" w16cex:dateUtc="2022-05-16T19:06:00Z"/>
  <w16cex:commentExtensible w16cex:durableId="2624F23F" w16cex:dateUtc="2022-05-10T18:16:00Z"/>
  <w16cex:commentExtensible w16cex:durableId="2624F249" w16cex:dateUtc="2022-05-10T18:16:00Z"/>
  <w16cex:commentExtensible w16cex:durableId="262CE54C" w16cex:dateUtc="2022-05-16T18:59:00Z"/>
  <w16cex:commentExtensible w16cex:durableId="262CDBB4" w16cex:dateUtc="2022-05-16T18:18:00Z"/>
  <w16cex:commentExtensible w16cex:durableId="262CE890" w16cex:dateUtc="2022-05-16T18:59:00Z"/>
  <w16cex:commentExtensible w16cex:durableId="262CEA6A" w16cex:dateUtc="2022-05-16T19:21:00Z"/>
  <w16cex:commentExtensible w16cex:durableId="262CEBEC" w16cex:dateUtc="2022-05-16T19:27:00Z"/>
  <w16cex:commentExtensible w16cex:durableId="262D2A52" w16cex:dateUtc="2022-05-16T23:53:00Z"/>
  <w16cex:commentExtensible w16cex:durableId="262D2A11" w16cex:dateUtc="2022-05-16T23:52:00Z"/>
  <w16cex:commentExtensible w16cex:durableId="262D2B72" w16cex:dateUtc="2022-05-16T23:58:00Z"/>
  <w16cex:commentExtensible w16cex:durableId="262D244C" w16cex:dateUtc="2022-05-16T23:28:00Z"/>
  <w16cex:commentExtensible w16cex:durableId="262D240F" w16cex:dateUtc="2022-05-16T23:27:00Z"/>
  <w16cex:commentExtensible w16cex:durableId="262D26E3" w16cex:dateUtc="2022-05-16T23:39:00Z"/>
  <w16cex:commentExtensible w16cex:durableId="262D2691" w16cex:dateUtc="2022-05-16T23:37:00Z"/>
  <w16cex:commentExtensible w16cex:durableId="262D2804" w16cex:dateUtc="2022-05-16T23:44:00Z"/>
  <w16cex:commentExtensible w16cex:durableId="262D3197" w16cex:dateUtc="2022-05-17T00:24:00Z"/>
  <w16cex:commentExtensible w16cex:durableId="262D3129" w16cex:dateUtc="2022-05-17T00:23:00Z"/>
  <w16cex:commentExtensible w16cex:durableId="262D30F2" w16cex:dateUtc="2022-05-17T0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F49EA4" w16cid:durableId="2623FA94"/>
  <w16cid:commentId w16cid:paraId="3837BAF8" w16cid:durableId="2623FC91"/>
  <w16cid:commentId w16cid:paraId="65DFF66F" w16cid:durableId="2623FD6C"/>
  <w16cid:commentId w16cid:paraId="59909D8D" w16cid:durableId="2624E84B"/>
  <w16cid:commentId w16cid:paraId="4FFAC2FB" w16cid:durableId="2623FDDC"/>
  <w16cid:commentId w16cid:paraId="5C57C1CE" w16cid:durableId="262D2EB1"/>
  <w16cid:commentId w16cid:paraId="2290D7D6" w16cid:durableId="262D2C56"/>
  <w16cid:commentId w16cid:paraId="322997B1" w16cid:durableId="2624EBFA"/>
  <w16cid:commentId w16cid:paraId="562316C8" w16cid:durableId="262CE6D9"/>
  <w16cid:commentId w16cid:paraId="6F4852BF" w16cid:durableId="2624F23F"/>
  <w16cid:commentId w16cid:paraId="7B879E12" w16cid:durableId="2624F249"/>
  <w16cid:commentId w16cid:paraId="64454630" w16cid:durableId="262CE54C"/>
  <w16cid:commentId w16cid:paraId="4FF3194E" w16cid:durableId="262CDBB4"/>
  <w16cid:commentId w16cid:paraId="1F735755" w16cid:durableId="262CE890"/>
  <w16cid:commentId w16cid:paraId="1A3C1D8D" w16cid:durableId="262CEA6A"/>
  <w16cid:commentId w16cid:paraId="6EC7BAE1" w16cid:durableId="262CEBEC"/>
  <w16cid:commentId w16cid:paraId="19995258" w16cid:durableId="262D2A52"/>
  <w16cid:commentId w16cid:paraId="41B75377" w16cid:durableId="262D2A11"/>
  <w16cid:commentId w16cid:paraId="233D9960" w16cid:durableId="262D2B72"/>
  <w16cid:commentId w16cid:paraId="50745CD2" w16cid:durableId="262D244C"/>
  <w16cid:commentId w16cid:paraId="21A0E66A" w16cid:durableId="262D240F"/>
  <w16cid:commentId w16cid:paraId="1F21B693" w16cid:durableId="262D26E3"/>
  <w16cid:commentId w16cid:paraId="5FF78406" w16cid:durableId="262D2691"/>
  <w16cid:commentId w16cid:paraId="1651AB53" w16cid:durableId="262D2804"/>
  <w16cid:commentId w16cid:paraId="41AD9D40" w16cid:durableId="262D3197"/>
  <w16cid:commentId w16cid:paraId="6A423830" w16cid:durableId="262D3129"/>
  <w16cid:commentId w16cid:paraId="39A560AD" w16cid:durableId="262D30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E7D2F" w14:textId="77777777" w:rsidR="0086359E" w:rsidRDefault="0086359E" w:rsidP="007D356C">
      <w:r>
        <w:separator/>
      </w:r>
    </w:p>
  </w:endnote>
  <w:endnote w:type="continuationSeparator" w:id="0">
    <w:p w14:paraId="30E7AAF1" w14:textId="77777777" w:rsidR="0086359E" w:rsidRDefault="0086359E" w:rsidP="007D3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 w:name="MathJax_Main">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60909"/>
      <w:docPartObj>
        <w:docPartGallery w:val="Page Numbers (Bottom of Page)"/>
        <w:docPartUnique/>
      </w:docPartObj>
    </w:sdtPr>
    <w:sdtEndPr>
      <w:rPr>
        <w:noProof/>
      </w:rPr>
    </w:sdtEndPr>
    <w:sdtContent>
      <w:p w14:paraId="3F03652B" w14:textId="3B03B5C2" w:rsidR="007D356C" w:rsidRDefault="007D356C">
        <w:pPr>
          <w:pStyle w:val="Footer"/>
          <w:jc w:val="right"/>
        </w:pPr>
        <w:r>
          <w:fldChar w:fldCharType="begin"/>
        </w:r>
        <w:r>
          <w:instrText xml:space="preserve"> PAGE   \* MERGEFORMAT </w:instrText>
        </w:r>
        <w:r>
          <w:fldChar w:fldCharType="separate"/>
        </w:r>
        <w:r w:rsidR="00F46674">
          <w:rPr>
            <w:noProof/>
          </w:rPr>
          <w:t>1</w:t>
        </w:r>
        <w:r>
          <w:rPr>
            <w:noProof/>
          </w:rPr>
          <w:fldChar w:fldCharType="end"/>
        </w:r>
      </w:p>
    </w:sdtContent>
  </w:sdt>
  <w:p w14:paraId="21B52D0D" w14:textId="77777777" w:rsidR="007D356C" w:rsidRDefault="007D3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E10DC" w14:textId="77777777" w:rsidR="0086359E" w:rsidRDefault="0086359E" w:rsidP="007D356C">
      <w:r>
        <w:separator/>
      </w:r>
    </w:p>
  </w:footnote>
  <w:footnote w:type="continuationSeparator" w:id="0">
    <w:p w14:paraId="21A4DB6E" w14:textId="77777777" w:rsidR="0086359E" w:rsidRDefault="0086359E" w:rsidP="007D35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83DED"/>
    <w:multiLevelType w:val="hybridMultilevel"/>
    <w:tmpl w:val="E5F695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E3398A"/>
    <w:multiLevelType w:val="hybridMultilevel"/>
    <w:tmpl w:val="996A0C14"/>
    <w:lvl w:ilvl="0" w:tplc="A378E298">
      <w:start w:val="70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334CB"/>
    <w:multiLevelType w:val="hybridMultilevel"/>
    <w:tmpl w:val="BE0EB5DC"/>
    <w:lvl w:ilvl="0" w:tplc="81FE4B4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55689"/>
    <w:multiLevelType w:val="hybridMultilevel"/>
    <w:tmpl w:val="20BC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C92DB6"/>
    <w:multiLevelType w:val="multilevel"/>
    <w:tmpl w:val="4A90E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377CF4"/>
    <w:multiLevelType w:val="multilevel"/>
    <w:tmpl w:val="FB0ED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2213F"/>
    <w:multiLevelType w:val="hybridMultilevel"/>
    <w:tmpl w:val="98B00936"/>
    <w:lvl w:ilvl="0" w:tplc="7378656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266EA"/>
    <w:multiLevelType w:val="hybridMultilevel"/>
    <w:tmpl w:val="2B54B1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6C4339"/>
    <w:multiLevelType w:val="multilevel"/>
    <w:tmpl w:val="4EFC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3B1199"/>
    <w:multiLevelType w:val="hybridMultilevel"/>
    <w:tmpl w:val="7676E6E2"/>
    <w:lvl w:ilvl="0" w:tplc="CEAE6C84">
      <w:start w:val="700"/>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96411EA"/>
    <w:multiLevelType w:val="multilevel"/>
    <w:tmpl w:val="CF64B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3F0B28"/>
    <w:multiLevelType w:val="hybridMultilevel"/>
    <w:tmpl w:val="4A66B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10"/>
  </w:num>
  <w:num w:numId="4">
    <w:abstractNumId w:val="1"/>
  </w:num>
  <w:num w:numId="5">
    <w:abstractNumId w:val="0"/>
  </w:num>
  <w:num w:numId="6">
    <w:abstractNumId w:val="2"/>
  </w:num>
  <w:num w:numId="7">
    <w:abstractNumId w:val="6"/>
  </w:num>
  <w:num w:numId="8">
    <w:abstractNumId w:val="11"/>
  </w:num>
  <w:num w:numId="9">
    <w:abstractNumId w:val="3"/>
  </w:num>
  <w:num w:numId="10">
    <w:abstractNumId w:val="8"/>
  </w:num>
  <w:num w:numId="11">
    <w:abstractNumId w:val="4"/>
  </w:num>
  <w:num w:numId="12">
    <w:abstractNumId w:val="5"/>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ld, Thomas B">
    <w15:presenceInfo w15:providerId="AD" w15:userId="S::thomas.wild@pnnl.gov::8a3ac330-ba57-4908-8198-3ba1c965a2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58AC"/>
    <w:rsid w:val="00002673"/>
    <w:rsid w:val="0000442D"/>
    <w:rsid w:val="00014671"/>
    <w:rsid w:val="00015D5C"/>
    <w:rsid w:val="0001751E"/>
    <w:rsid w:val="000237CB"/>
    <w:rsid w:val="00025021"/>
    <w:rsid w:val="00031FD2"/>
    <w:rsid w:val="00032752"/>
    <w:rsid w:val="00032DBF"/>
    <w:rsid w:val="0003503E"/>
    <w:rsid w:val="00040758"/>
    <w:rsid w:val="00045B60"/>
    <w:rsid w:val="00055D80"/>
    <w:rsid w:val="00063AD4"/>
    <w:rsid w:val="00070888"/>
    <w:rsid w:val="000768CB"/>
    <w:rsid w:val="00076EE2"/>
    <w:rsid w:val="000775F4"/>
    <w:rsid w:val="000803BC"/>
    <w:rsid w:val="00080F5D"/>
    <w:rsid w:val="00083333"/>
    <w:rsid w:val="00085004"/>
    <w:rsid w:val="000976D5"/>
    <w:rsid w:val="000A5234"/>
    <w:rsid w:val="000A63C6"/>
    <w:rsid w:val="000A7394"/>
    <w:rsid w:val="000A7901"/>
    <w:rsid w:val="000A7C98"/>
    <w:rsid w:val="000C0413"/>
    <w:rsid w:val="000C04ED"/>
    <w:rsid w:val="000C0591"/>
    <w:rsid w:val="000C4CDA"/>
    <w:rsid w:val="000D1649"/>
    <w:rsid w:val="000E5F70"/>
    <w:rsid w:val="000E7D79"/>
    <w:rsid w:val="000F0CC2"/>
    <w:rsid w:val="000F0FB9"/>
    <w:rsid w:val="000F1D00"/>
    <w:rsid w:val="000F3E48"/>
    <w:rsid w:val="00103AD4"/>
    <w:rsid w:val="0010578B"/>
    <w:rsid w:val="00114EF9"/>
    <w:rsid w:val="00115220"/>
    <w:rsid w:val="001234F4"/>
    <w:rsid w:val="001320A3"/>
    <w:rsid w:val="00137B87"/>
    <w:rsid w:val="00142ED6"/>
    <w:rsid w:val="00143357"/>
    <w:rsid w:val="00145B7A"/>
    <w:rsid w:val="00146539"/>
    <w:rsid w:val="00153B38"/>
    <w:rsid w:val="00155849"/>
    <w:rsid w:val="00160DB8"/>
    <w:rsid w:val="00161F36"/>
    <w:rsid w:val="00163A9B"/>
    <w:rsid w:val="0017702A"/>
    <w:rsid w:val="00181C7F"/>
    <w:rsid w:val="00182821"/>
    <w:rsid w:val="0018385C"/>
    <w:rsid w:val="00186E77"/>
    <w:rsid w:val="00194294"/>
    <w:rsid w:val="001A0D8C"/>
    <w:rsid w:val="001A42FD"/>
    <w:rsid w:val="001B0F65"/>
    <w:rsid w:val="001B1347"/>
    <w:rsid w:val="001B77CC"/>
    <w:rsid w:val="001B7B0C"/>
    <w:rsid w:val="001C1D7B"/>
    <w:rsid w:val="001C5C17"/>
    <w:rsid w:val="001C5D9B"/>
    <w:rsid w:val="001C62F4"/>
    <w:rsid w:val="001E2D07"/>
    <w:rsid w:val="001E2DAE"/>
    <w:rsid w:val="001E69D2"/>
    <w:rsid w:val="001F1B28"/>
    <w:rsid w:val="001F76C7"/>
    <w:rsid w:val="002006E8"/>
    <w:rsid w:val="00200EAE"/>
    <w:rsid w:val="002030C1"/>
    <w:rsid w:val="002033F1"/>
    <w:rsid w:val="002065DE"/>
    <w:rsid w:val="0021121E"/>
    <w:rsid w:val="00212771"/>
    <w:rsid w:val="002144F5"/>
    <w:rsid w:val="00217BF0"/>
    <w:rsid w:val="00217FCA"/>
    <w:rsid w:val="002221A4"/>
    <w:rsid w:val="00224CD0"/>
    <w:rsid w:val="0022668B"/>
    <w:rsid w:val="00227089"/>
    <w:rsid w:val="00230020"/>
    <w:rsid w:val="00230DAB"/>
    <w:rsid w:val="002406A1"/>
    <w:rsid w:val="002427FA"/>
    <w:rsid w:val="002456CC"/>
    <w:rsid w:val="002513DB"/>
    <w:rsid w:val="002539D6"/>
    <w:rsid w:val="00253AD0"/>
    <w:rsid w:val="00255BD9"/>
    <w:rsid w:val="00257227"/>
    <w:rsid w:val="00260ABF"/>
    <w:rsid w:val="00264AB3"/>
    <w:rsid w:val="00267FCE"/>
    <w:rsid w:val="002710DB"/>
    <w:rsid w:val="00271A2D"/>
    <w:rsid w:val="00271BD1"/>
    <w:rsid w:val="00281E9A"/>
    <w:rsid w:val="00281EFD"/>
    <w:rsid w:val="00282C19"/>
    <w:rsid w:val="0028337C"/>
    <w:rsid w:val="002847D5"/>
    <w:rsid w:val="002856AB"/>
    <w:rsid w:val="00286548"/>
    <w:rsid w:val="00290CA1"/>
    <w:rsid w:val="00291E7C"/>
    <w:rsid w:val="002927E2"/>
    <w:rsid w:val="00293F97"/>
    <w:rsid w:val="00296199"/>
    <w:rsid w:val="002A7BB6"/>
    <w:rsid w:val="002B55FB"/>
    <w:rsid w:val="002C0821"/>
    <w:rsid w:val="002C39B8"/>
    <w:rsid w:val="002C4A7E"/>
    <w:rsid w:val="002C5593"/>
    <w:rsid w:val="002D2AE7"/>
    <w:rsid w:val="002E1DDD"/>
    <w:rsid w:val="002E2DD7"/>
    <w:rsid w:val="002E320D"/>
    <w:rsid w:val="002E329C"/>
    <w:rsid w:val="002E5CCE"/>
    <w:rsid w:val="002E6BBE"/>
    <w:rsid w:val="002F00C4"/>
    <w:rsid w:val="003007B5"/>
    <w:rsid w:val="003047E6"/>
    <w:rsid w:val="00313A17"/>
    <w:rsid w:val="00316500"/>
    <w:rsid w:val="003165B5"/>
    <w:rsid w:val="0032472E"/>
    <w:rsid w:val="003261F3"/>
    <w:rsid w:val="00326578"/>
    <w:rsid w:val="0033109F"/>
    <w:rsid w:val="0034188E"/>
    <w:rsid w:val="0034453F"/>
    <w:rsid w:val="00344AF1"/>
    <w:rsid w:val="00346598"/>
    <w:rsid w:val="00350D15"/>
    <w:rsid w:val="00351A29"/>
    <w:rsid w:val="00356B16"/>
    <w:rsid w:val="00366A3D"/>
    <w:rsid w:val="003732DA"/>
    <w:rsid w:val="00376B21"/>
    <w:rsid w:val="00382CF2"/>
    <w:rsid w:val="00384E9C"/>
    <w:rsid w:val="003864DC"/>
    <w:rsid w:val="00395A98"/>
    <w:rsid w:val="00396F60"/>
    <w:rsid w:val="003A0090"/>
    <w:rsid w:val="003A0CC0"/>
    <w:rsid w:val="003A1D5D"/>
    <w:rsid w:val="003A5F03"/>
    <w:rsid w:val="003A695B"/>
    <w:rsid w:val="003B5322"/>
    <w:rsid w:val="003B5FE2"/>
    <w:rsid w:val="003C749F"/>
    <w:rsid w:val="003D2A36"/>
    <w:rsid w:val="003D613A"/>
    <w:rsid w:val="003D701A"/>
    <w:rsid w:val="003E0FDC"/>
    <w:rsid w:val="003E6F12"/>
    <w:rsid w:val="003F030F"/>
    <w:rsid w:val="003F34AE"/>
    <w:rsid w:val="003F41D0"/>
    <w:rsid w:val="003F6543"/>
    <w:rsid w:val="0041709C"/>
    <w:rsid w:val="00422717"/>
    <w:rsid w:val="00423C4C"/>
    <w:rsid w:val="0042483C"/>
    <w:rsid w:val="00425027"/>
    <w:rsid w:val="00431DB0"/>
    <w:rsid w:val="00434D21"/>
    <w:rsid w:val="004351E7"/>
    <w:rsid w:val="004356F6"/>
    <w:rsid w:val="00435F11"/>
    <w:rsid w:val="00436625"/>
    <w:rsid w:val="004433AF"/>
    <w:rsid w:val="004460D9"/>
    <w:rsid w:val="0044679D"/>
    <w:rsid w:val="004505ED"/>
    <w:rsid w:val="0045134B"/>
    <w:rsid w:val="00451475"/>
    <w:rsid w:val="0045276F"/>
    <w:rsid w:val="0045363B"/>
    <w:rsid w:val="00467ECA"/>
    <w:rsid w:val="0047485A"/>
    <w:rsid w:val="00477882"/>
    <w:rsid w:val="004866DC"/>
    <w:rsid w:val="0048700F"/>
    <w:rsid w:val="00495BF4"/>
    <w:rsid w:val="00495DAC"/>
    <w:rsid w:val="00497DBF"/>
    <w:rsid w:val="004A1ACA"/>
    <w:rsid w:val="004A5D19"/>
    <w:rsid w:val="004A5E4F"/>
    <w:rsid w:val="004A6D75"/>
    <w:rsid w:val="004B5338"/>
    <w:rsid w:val="004B5806"/>
    <w:rsid w:val="004B6681"/>
    <w:rsid w:val="004B6A92"/>
    <w:rsid w:val="004C3B6C"/>
    <w:rsid w:val="004C5125"/>
    <w:rsid w:val="004C5215"/>
    <w:rsid w:val="004C6203"/>
    <w:rsid w:val="004D20F9"/>
    <w:rsid w:val="004D7363"/>
    <w:rsid w:val="004E0C09"/>
    <w:rsid w:val="004E101E"/>
    <w:rsid w:val="004E2E83"/>
    <w:rsid w:val="004E4087"/>
    <w:rsid w:val="004F04BA"/>
    <w:rsid w:val="004F7DFC"/>
    <w:rsid w:val="00503C7C"/>
    <w:rsid w:val="00503E57"/>
    <w:rsid w:val="005134B3"/>
    <w:rsid w:val="005135A9"/>
    <w:rsid w:val="00517E04"/>
    <w:rsid w:val="00523D16"/>
    <w:rsid w:val="00524722"/>
    <w:rsid w:val="005252FE"/>
    <w:rsid w:val="005265E1"/>
    <w:rsid w:val="005306ED"/>
    <w:rsid w:val="00543D3A"/>
    <w:rsid w:val="005464F9"/>
    <w:rsid w:val="00552FEB"/>
    <w:rsid w:val="005571FF"/>
    <w:rsid w:val="0056279D"/>
    <w:rsid w:val="00564FDD"/>
    <w:rsid w:val="00565D2F"/>
    <w:rsid w:val="00565DC9"/>
    <w:rsid w:val="00566B03"/>
    <w:rsid w:val="00566F9E"/>
    <w:rsid w:val="005670C3"/>
    <w:rsid w:val="005816A9"/>
    <w:rsid w:val="00583AA6"/>
    <w:rsid w:val="00584A60"/>
    <w:rsid w:val="005938A2"/>
    <w:rsid w:val="00594E32"/>
    <w:rsid w:val="005A08AC"/>
    <w:rsid w:val="005A15C2"/>
    <w:rsid w:val="005A1694"/>
    <w:rsid w:val="005A496C"/>
    <w:rsid w:val="005B16A4"/>
    <w:rsid w:val="005B48DF"/>
    <w:rsid w:val="005B4B40"/>
    <w:rsid w:val="005C06BD"/>
    <w:rsid w:val="005C35CA"/>
    <w:rsid w:val="005D0A2A"/>
    <w:rsid w:val="005D280C"/>
    <w:rsid w:val="005E04D0"/>
    <w:rsid w:val="005E32B5"/>
    <w:rsid w:val="005E3CE0"/>
    <w:rsid w:val="005F2733"/>
    <w:rsid w:val="005F34E8"/>
    <w:rsid w:val="005F4FC4"/>
    <w:rsid w:val="005F58D6"/>
    <w:rsid w:val="005F6CD9"/>
    <w:rsid w:val="00600A65"/>
    <w:rsid w:val="00606206"/>
    <w:rsid w:val="00612CBB"/>
    <w:rsid w:val="00616549"/>
    <w:rsid w:val="00617F6D"/>
    <w:rsid w:val="006218C7"/>
    <w:rsid w:val="0062321C"/>
    <w:rsid w:val="006271EC"/>
    <w:rsid w:val="0063515B"/>
    <w:rsid w:val="00636B41"/>
    <w:rsid w:val="00636B96"/>
    <w:rsid w:val="006370D0"/>
    <w:rsid w:val="00640A40"/>
    <w:rsid w:val="00643F2B"/>
    <w:rsid w:val="00644AA6"/>
    <w:rsid w:val="00645288"/>
    <w:rsid w:val="00647257"/>
    <w:rsid w:val="00647EC9"/>
    <w:rsid w:val="0065479F"/>
    <w:rsid w:val="00657693"/>
    <w:rsid w:val="006576DC"/>
    <w:rsid w:val="00660B9C"/>
    <w:rsid w:val="00661B39"/>
    <w:rsid w:val="00663142"/>
    <w:rsid w:val="00663AE5"/>
    <w:rsid w:val="00671986"/>
    <w:rsid w:val="0067358F"/>
    <w:rsid w:val="00676E0A"/>
    <w:rsid w:val="006825F7"/>
    <w:rsid w:val="00685DB5"/>
    <w:rsid w:val="00685E96"/>
    <w:rsid w:val="00691E6C"/>
    <w:rsid w:val="00696F35"/>
    <w:rsid w:val="006A325E"/>
    <w:rsid w:val="006A42F1"/>
    <w:rsid w:val="006A5238"/>
    <w:rsid w:val="006A5A80"/>
    <w:rsid w:val="006A6E8C"/>
    <w:rsid w:val="006A7317"/>
    <w:rsid w:val="006B1CAC"/>
    <w:rsid w:val="006B338E"/>
    <w:rsid w:val="006B55A3"/>
    <w:rsid w:val="006B5F9B"/>
    <w:rsid w:val="006B7A09"/>
    <w:rsid w:val="006C2EB6"/>
    <w:rsid w:val="006C3621"/>
    <w:rsid w:val="006C4B68"/>
    <w:rsid w:val="006C5AD7"/>
    <w:rsid w:val="006D0290"/>
    <w:rsid w:val="006D2C30"/>
    <w:rsid w:val="006D6CE7"/>
    <w:rsid w:val="006E25E8"/>
    <w:rsid w:val="006E6B46"/>
    <w:rsid w:val="006E7727"/>
    <w:rsid w:val="006F2F80"/>
    <w:rsid w:val="006F4743"/>
    <w:rsid w:val="006F5237"/>
    <w:rsid w:val="00706836"/>
    <w:rsid w:val="00716651"/>
    <w:rsid w:val="0072691E"/>
    <w:rsid w:val="0073093A"/>
    <w:rsid w:val="00730A5D"/>
    <w:rsid w:val="007324E6"/>
    <w:rsid w:val="00733785"/>
    <w:rsid w:val="00735DCD"/>
    <w:rsid w:val="0074024F"/>
    <w:rsid w:val="00742A20"/>
    <w:rsid w:val="00761FF4"/>
    <w:rsid w:val="007639E3"/>
    <w:rsid w:val="007646AB"/>
    <w:rsid w:val="0076544C"/>
    <w:rsid w:val="007661EE"/>
    <w:rsid w:val="00774FF8"/>
    <w:rsid w:val="007879D9"/>
    <w:rsid w:val="007915DC"/>
    <w:rsid w:val="0079170E"/>
    <w:rsid w:val="00792F3E"/>
    <w:rsid w:val="00795881"/>
    <w:rsid w:val="007A423E"/>
    <w:rsid w:val="007A4C4D"/>
    <w:rsid w:val="007B5022"/>
    <w:rsid w:val="007B51BE"/>
    <w:rsid w:val="007B5391"/>
    <w:rsid w:val="007C0B66"/>
    <w:rsid w:val="007C0BA2"/>
    <w:rsid w:val="007C5057"/>
    <w:rsid w:val="007C52C0"/>
    <w:rsid w:val="007C5C02"/>
    <w:rsid w:val="007D356C"/>
    <w:rsid w:val="007F17E1"/>
    <w:rsid w:val="007F1AE9"/>
    <w:rsid w:val="007F25C8"/>
    <w:rsid w:val="007F29EB"/>
    <w:rsid w:val="008023E1"/>
    <w:rsid w:val="00802ADE"/>
    <w:rsid w:val="008051F3"/>
    <w:rsid w:val="00805AB9"/>
    <w:rsid w:val="0081148B"/>
    <w:rsid w:val="008144EA"/>
    <w:rsid w:val="008201D5"/>
    <w:rsid w:val="00822B1F"/>
    <w:rsid w:val="00822F14"/>
    <w:rsid w:val="00823018"/>
    <w:rsid w:val="00833F8A"/>
    <w:rsid w:val="008378F5"/>
    <w:rsid w:val="00841DE3"/>
    <w:rsid w:val="00842881"/>
    <w:rsid w:val="008431EB"/>
    <w:rsid w:val="0084510C"/>
    <w:rsid w:val="008454C6"/>
    <w:rsid w:val="00851811"/>
    <w:rsid w:val="00852905"/>
    <w:rsid w:val="008532DB"/>
    <w:rsid w:val="00853706"/>
    <w:rsid w:val="008542B7"/>
    <w:rsid w:val="0085667F"/>
    <w:rsid w:val="00862CC8"/>
    <w:rsid w:val="0086359E"/>
    <w:rsid w:val="00866608"/>
    <w:rsid w:val="00870A96"/>
    <w:rsid w:val="00870C81"/>
    <w:rsid w:val="0088065F"/>
    <w:rsid w:val="00883769"/>
    <w:rsid w:val="00892F87"/>
    <w:rsid w:val="00894108"/>
    <w:rsid w:val="008A16B1"/>
    <w:rsid w:val="008A38DD"/>
    <w:rsid w:val="008A553C"/>
    <w:rsid w:val="008A75D5"/>
    <w:rsid w:val="008B0E22"/>
    <w:rsid w:val="008B508E"/>
    <w:rsid w:val="008B68D8"/>
    <w:rsid w:val="008C064C"/>
    <w:rsid w:val="008C09D8"/>
    <w:rsid w:val="008C45BB"/>
    <w:rsid w:val="008E1645"/>
    <w:rsid w:val="008E59C7"/>
    <w:rsid w:val="008E5E16"/>
    <w:rsid w:val="008F53D5"/>
    <w:rsid w:val="008F636B"/>
    <w:rsid w:val="0090398F"/>
    <w:rsid w:val="0090560C"/>
    <w:rsid w:val="0091313B"/>
    <w:rsid w:val="009160E4"/>
    <w:rsid w:val="00921650"/>
    <w:rsid w:val="0092347A"/>
    <w:rsid w:val="00926983"/>
    <w:rsid w:val="00931752"/>
    <w:rsid w:val="00933B76"/>
    <w:rsid w:val="00941BF0"/>
    <w:rsid w:val="0094698D"/>
    <w:rsid w:val="0095509B"/>
    <w:rsid w:val="00964B4B"/>
    <w:rsid w:val="00967E5E"/>
    <w:rsid w:val="009714E2"/>
    <w:rsid w:val="00971D52"/>
    <w:rsid w:val="009808C6"/>
    <w:rsid w:val="009812CA"/>
    <w:rsid w:val="00994267"/>
    <w:rsid w:val="00997EFF"/>
    <w:rsid w:val="009A2020"/>
    <w:rsid w:val="009A47C1"/>
    <w:rsid w:val="009A488A"/>
    <w:rsid w:val="009B0F3C"/>
    <w:rsid w:val="009B11A4"/>
    <w:rsid w:val="009B1655"/>
    <w:rsid w:val="009B4775"/>
    <w:rsid w:val="009C0966"/>
    <w:rsid w:val="009C53AA"/>
    <w:rsid w:val="009D16EA"/>
    <w:rsid w:val="009D1940"/>
    <w:rsid w:val="009D4C2F"/>
    <w:rsid w:val="009E2858"/>
    <w:rsid w:val="009E3366"/>
    <w:rsid w:val="009E7277"/>
    <w:rsid w:val="009F049A"/>
    <w:rsid w:val="00A00A67"/>
    <w:rsid w:val="00A00CD4"/>
    <w:rsid w:val="00A0273D"/>
    <w:rsid w:val="00A05D58"/>
    <w:rsid w:val="00A0676C"/>
    <w:rsid w:val="00A1125F"/>
    <w:rsid w:val="00A26D7B"/>
    <w:rsid w:val="00A32B07"/>
    <w:rsid w:val="00A3377F"/>
    <w:rsid w:val="00A339B8"/>
    <w:rsid w:val="00A45CF8"/>
    <w:rsid w:val="00A50262"/>
    <w:rsid w:val="00A52011"/>
    <w:rsid w:val="00A6226A"/>
    <w:rsid w:val="00A660D6"/>
    <w:rsid w:val="00A731C7"/>
    <w:rsid w:val="00A77B0A"/>
    <w:rsid w:val="00A80D01"/>
    <w:rsid w:val="00A92278"/>
    <w:rsid w:val="00AA61F7"/>
    <w:rsid w:val="00AB178D"/>
    <w:rsid w:val="00AB27D6"/>
    <w:rsid w:val="00AB5D37"/>
    <w:rsid w:val="00AC181B"/>
    <w:rsid w:val="00AC1BCE"/>
    <w:rsid w:val="00AD67AB"/>
    <w:rsid w:val="00AE1291"/>
    <w:rsid w:val="00AE5804"/>
    <w:rsid w:val="00AE5982"/>
    <w:rsid w:val="00AE6687"/>
    <w:rsid w:val="00AE7812"/>
    <w:rsid w:val="00AF1E6D"/>
    <w:rsid w:val="00AF263C"/>
    <w:rsid w:val="00AF434E"/>
    <w:rsid w:val="00AF5BEB"/>
    <w:rsid w:val="00AF706E"/>
    <w:rsid w:val="00B00BFC"/>
    <w:rsid w:val="00B059B3"/>
    <w:rsid w:val="00B07D5A"/>
    <w:rsid w:val="00B1140D"/>
    <w:rsid w:val="00B21333"/>
    <w:rsid w:val="00B2161C"/>
    <w:rsid w:val="00B25A59"/>
    <w:rsid w:val="00B336A8"/>
    <w:rsid w:val="00B36C9B"/>
    <w:rsid w:val="00B37882"/>
    <w:rsid w:val="00B45395"/>
    <w:rsid w:val="00B51378"/>
    <w:rsid w:val="00B558ED"/>
    <w:rsid w:val="00B55FE9"/>
    <w:rsid w:val="00B60457"/>
    <w:rsid w:val="00B60DB0"/>
    <w:rsid w:val="00B6277C"/>
    <w:rsid w:val="00B7262D"/>
    <w:rsid w:val="00B726F4"/>
    <w:rsid w:val="00B74693"/>
    <w:rsid w:val="00B94208"/>
    <w:rsid w:val="00B95C2D"/>
    <w:rsid w:val="00B96C0C"/>
    <w:rsid w:val="00BA2167"/>
    <w:rsid w:val="00BA5EA8"/>
    <w:rsid w:val="00BB1A66"/>
    <w:rsid w:val="00BB3A18"/>
    <w:rsid w:val="00BB4E86"/>
    <w:rsid w:val="00BB7922"/>
    <w:rsid w:val="00BC2FCD"/>
    <w:rsid w:val="00BC396E"/>
    <w:rsid w:val="00BD07A9"/>
    <w:rsid w:val="00BD200C"/>
    <w:rsid w:val="00BD28DC"/>
    <w:rsid w:val="00BD31CC"/>
    <w:rsid w:val="00BD3729"/>
    <w:rsid w:val="00BD513E"/>
    <w:rsid w:val="00BE0389"/>
    <w:rsid w:val="00BE61A7"/>
    <w:rsid w:val="00BE6FFC"/>
    <w:rsid w:val="00BF662B"/>
    <w:rsid w:val="00C00950"/>
    <w:rsid w:val="00C01764"/>
    <w:rsid w:val="00C124D9"/>
    <w:rsid w:val="00C15259"/>
    <w:rsid w:val="00C23631"/>
    <w:rsid w:val="00C26715"/>
    <w:rsid w:val="00C27D40"/>
    <w:rsid w:val="00C31566"/>
    <w:rsid w:val="00C35FC8"/>
    <w:rsid w:val="00C37BEB"/>
    <w:rsid w:val="00C44F10"/>
    <w:rsid w:val="00C5058C"/>
    <w:rsid w:val="00C52D2E"/>
    <w:rsid w:val="00C551D4"/>
    <w:rsid w:val="00C6338C"/>
    <w:rsid w:val="00C658AC"/>
    <w:rsid w:val="00C66EA2"/>
    <w:rsid w:val="00C677DA"/>
    <w:rsid w:val="00C7141F"/>
    <w:rsid w:val="00C7476B"/>
    <w:rsid w:val="00C75507"/>
    <w:rsid w:val="00C755E5"/>
    <w:rsid w:val="00C840E3"/>
    <w:rsid w:val="00C90A60"/>
    <w:rsid w:val="00C91419"/>
    <w:rsid w:val="00C952C5"/>
    <w:rsid w:val="00CA50DE"/>
    <w:rsid w:val="00CA7E75"/>
    <w:rsid w:val="00CB12F4"/>
    <w:rsid w:val="00CB140F"/>
    <w:rsid w:val="00CB37B3"/>
    <w:rsid w:val="00CB5D65"/>
    <w:rsid w:val="00CB62D0"/>
    <w:rsid w:val="00CC14DE"/>
    <w:rsid w:val="00CC3028"/>
    <w:rsid w:val="00CC3D31"/>
    <w:rsid w:val="00CC487F"/>
    <w:rsid w:val="00CC4F93"/>
    <w:rsid w:val="00CC543D"/>
    <w:rsid w:val="00CD12A1"/>
    <w:rsid w:val="00CE3CB3"/>
    <w:rsid w:val="00CE40D3"/>
    <w:rsid w:val="00CE5BAC"/>
    <w:rsid w:val="00CF5515"/>
    <w:rsid w:val="00D000F1"/>
    <w:rsid w:val="00D0323B"/>
    <w:rsid w:val="00D04A0E"/>
    <w:rsid w:val="00D04A6B"/>
    <w:rsid w:val="00D07169"/>
    <w:rsid w:val="00D148C5"/>
    <w:rsid w:val="00D160BE"/>
    <w:rsid w:val="00D1675F"/>
    <w:rsid w:val="00D204C9"/>
    <w:rsid w:val="00D23596"/>
    <w:rsid w:val="00D23599"/>
    <w:rsid w:val="00D24DD2"/>
    <w:rsid w:val="00D262B9"/>
    <w:rsid w:val="00D270ED"/>
    <w:rsid w:val="00D3004B"/>
    <w:rsid w:val="00D32250"/>
    <w:rsid w:val="00D35B3A"/>
    <w:rsid w:val="00D43281"/>
    <w:rsid w:val="00D440E2"/>
    <w:rsid w:val="00D54F42"/>
    <w:rsid w:val="00D56670"/>
    <w:rsid w:val="00D66597"/>
    <w:rsid w:val="00D73991"/>
    <w:rsid w:val="00D7576A"/>
    <w:rsid w:val="00D77AEA"/>
    <w:rsid w:val="00D80EF1"/>
    <w:rsid w:val="00D81988"/>
    <w:rsid w:val="00D96F89"/>
    <w:rsid w:val="00DA3F84"/>
    <w:rsid w:val="00DA6F68"/>
    <w:rsid w:val="00DB3309"/>
    <w:rsid w:val="00DB36BE"/>
    <w:rsid w:val="00DB48BC"/>
    <w:rsid w:val="00DB5C08"/>
    <w:rsid w:val="00DB6A17"/>
    <w:rsid w:val="00DC34E1"/>
    <w:rsid w:val="00DC6C92"/>
    <w:rsid w:val="00DC6CE7"/>
    <w:rsid w:val="00DD1068"/>
    <w:rsid w:val="00DD2862"/>
    <w:rsid w:val="00DD2C29"/>
    <w:rsid w:val="00DD3E0E"/>
    <w:rsid w:val="00DD61C6"/>
    <w:rsid w:val="00DE4ADF"/>
    <w:rsid w:val="00DF1165"/>
    <w:rsid w:val="00DF602F"/>
    <w:rsid w:val="00E059A9"/>
    <w:rsid w:val="00E07AE3"/>
    <w:rsid w:val="00E1361C"/>
    <w:rsid w:val="00E2089F"/>
    <w:rsid w:val="00E255C0"/>
    <w:rsid w:val="00E30510"/>
    <w:rsid w:val="00E31222"/>
    <w:rsid w:val="00E31CC3"/>
    <w:rsid w:val="00E35D7C"/>
    <w:rsid w:val="00E362DA"/>
    <w:rsid w:val="00E3684E"/>
    <w:rsid w:val="00E3730D"/>
    <w:rsid w:val="00E379EB"/>
    <w:rsid w:val="00E40B20"/>
    <w:rsid w:val="00E42094"/>
    <w:rsid w:val="00E443E9"/>
    <w:rsid w:val="00E445D2"/>
    <w:rsid w:val="00E503CF"/>
    <w:rsid w:val="00E5306E"/>
    <w:rsid w:val="00E5764B"/>
    <w:rsid w:val="00E7205A"/>
    <w:rsid w:val="00E74122"/>
    <w:rsid w:val="00E77DF8"/>
    <w:rsid w:val="00E82BFB"/>
    <w:rsid w:val="00E84434"/>
    <w:rsid w:val="00E87680"/>
    <w:rsid w:val="00E87F40"/>
    <w:rsid w:val="00E9537E"/>
    <w:rsid w:val="00EB7207"/>
    <w:rsid w:val="00EB7E9B"/>
    <w:rsid w:val="00EC1310"/>
    <w:rsid w:val="00EC40FC"/>
    <w:rsid w:val="00ED1960"/>
    <w:rsid w:val="00ED2F46"/>
    <w:rsid w:val="00ED42BA"/>
    <w:rsid w:val="00EE09EC"/>
    <w:rsid w:val="00EE32CC"/>
    <w:rsid w:val="00EE3BD7"/>
    <w:rsid w:val="00EF1408"/>
    <w:rsid w:val="00EF2269"/>
    <w:rsid w:val="00EF235E"/>
    <w:rsid w:val="00EF4EE6"/>
    <w:rsid w:val="00F023A4"/>
    <w:rsid w:val="00F03454"/>
    <w:rsid w:val="00F0506D"/>
    <w:rsid w:val="00F057F7"/>
    <w:rsid w:val="00F11496"/>
    <w:rsid w:val="00F12B78"/>
    <w:rsid w:val="00F1469F"/>
    <w:rsid w:val="00F16822"/>
    <w:rsid w:val="00F20D84"/>
    <w:rsid w:val="00F23B50"/>
    <w:rsid w:val="00F3191D"/>
    <w:rsid w:val="00F33A39"/>
    <w:rsid w:val="00F351C2"/>
    <w:rsid w:val="00F3623E"/>
    <w:rsid w:val="00F37216"/>
    <w:rsid w:val="00F42248"/>
    <w:rsid w:val="00F42699"/>
    <w:rsid w:val="00F44EA7"/>
    <w:rsid w:val="00F46674"/>
    <w:rsid w:val="00F46B05"/>
    <w:rsid w:val="00F51151"/>
    <w:rsid w:val="00F61B89"/>
    <w:rsid w:val="00F62D97"/>
    <w:rsid w:val="00F65042"/>
    <w:rsid w:val="00F663F4"/>
    <w:rsid w:val="00F735E1"/>
    <w:rsid w:val="00F77832"/>
    <w:rsid w:val="00F95A11"/>
    <w:rsid w:val="00FA3042"/>
    <w:rsid w:val="00FB2939"/>
    <w:rsid w:val="00FB37DF"/>
    <w:rsid w:val="00FB7486"/>
    <w:rsid w:val="00FB7E11"/>
    <w:rsid w:val="00FC18AB"/>
    <w:rsid w:val="00FC2412"/>
    <w:rsid w:val="00FC54B3"/>
    <w:rsid w:val="00FC6FA2"/>
    <w:rsid w:val="00FC7EC5"/>
    <w:rsid w:val="00FE0EB4"/>
    <w:rsid w:val="00FE1227"/>
    <w:rsid w:val="00FE1F80"/>
    <w:rsid w:val="00FE50B4"/>
    <w:rsid w:val="00FE6382"/>
    <w:rsid w:val="00FF28CE"/>
    <w:rsid w:val="00FF718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28881D9"/>
  <w15:docId w15:val="{ABA48FAF-B9F6-4B92-83F8-9057089DF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5F03"/>
    <w:pPr>
      <w:jc w:val="both"/>
    </w:pPr>
    <w:rPr>
      <w:rFonts w:ascii="Calibri" w:hAnsi="Calibri"/>
      <w:sz w:val="22"/>
      <w:szCs w:val="22"/>
    </w:rPr>
  </w:style>
  <w:style w:type="paragraph" w:styleId="Heading1">
    <w:name w:val="heading 1"/>
    <w:basedOn w:val="Normal"/>
    <w:next w:val="Normal"/>
    <w:qFormat/>
    <w:rsid w:val="00C658AC"/>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F1AE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658A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sid w:val="00C658AC"/>
    <w:rPr>
      <w:sz w:val="16"/>
      <w:szCs w:val="16"/>
    </w:rPr>
  </w:style>
  <w:style w:type="paragraph" w:styleId="CommentText">
    <w:name w:val="annotation text"/>
    <w:basedOn w:val="Normal"/>
    <w:link w:val="CommentTextChar"/>
    <w:rsid w:val="00C658AC"/>
    <w:rPr>
      <w:sz w:val="20"/>
      <w:szCs w:val="20"/>
    </w:rPr>
  </w:style>
  <w:style w:type="character" w:customStyle="1" w:styleId="CommentTextChar">
    <w:name w:val="Comment Text Char"/>
    <w:link w:val="CommentText"/>
    <w:rsid w:val="00C658AC"/>
    <w:rPr>
      <w:lang w:val="en-GB" w:eastAsia="en-GB" w:bidi="ar-SA"/>
    </w:rPr>
  </w:style>
  <w:style w:type="paragraph" w:styleId="BalloonText">
    <w:name w:val="Balloon Text"/>
    <w:basedOn w:val="Normal"/>
    <w:semiHidden/>
    <w:rsid w:val="00C658AC"/>
    <w:rPr>
      <w:rFonts w:ascii="Tahoma" w:hAnsi="Tahoma" w:cs="Tahoma"/>
      <w:sz w:val="16"/>
      <w:szCs w:val="16"/>
    </w:rPr>
  </w:style>
  <w:style w:type="character" w:styleId="Hyperlink">
    <w:name w:val="Hyperlink"/>
    <w:rsid w:val="00CB5D65"/>
    <w:rPr>
      <w:color w:val="0000FF"/>
      <w:u w:val="single"/>
    </w:rPr>
  </w:style>
  <w:style w:type="paragraph" w:styleId="NormalWeb">
    <w:name w:val="Normal (Web)"/>
    <w:basedOn w:val="Normal"/>
    <w:uiPriority w:val="99"/>
    <w:rsid w:val="007F1AE9"/>
    <w:pPr>
      <w:spacing w:before="100" w:beforeAutospacing="1" w:after="100" w:afterAutospacing="1"/>
    </w:pPr>
  </w:style>
  <w:style w:type="character" w:styleId="Strong">
    <w:name w:val="Strong"/>
    <w:qFormat/>
    <w:rsid w:val="009C53AA"/>
    <w:rPr>
      <w:b/>
      <w:bCs/>
    </w:rPr>
  </w:style>
  <w:style w:type="character" w:customStyle="1" w:styleId="journal-title">
    <w:name w:val="journal-title"/>
    <w:rsid w:val="00FC18AB"/>
  </w:style>
  <w:style w:type="paragraph" w:styleId="CommentSubject">
    <w:name w:val="annotation subject"/>
    <w:basedOn w:val="CommentText"/>
    <w:next w:val="CommentText"/>
    <w:link w:val="CommentSubjectChar"/>
    <w:rsid w:val="007879D9"/>
    <w:rPr>
      <w:b/>
      <w:bCs/>
    </w:rPr>
  </w:style>
  <w:style w:type="character" w:customStyle="1" w:styleId="CommentSubjectChar">
    <w:name w:val="Comment Subject Char"/>
    <w:link w:val="CommentSubject"/>
    <w:rsid w:val="007879D9"/>
    <w:rPr>
      <w:rFonts w:ascii="Calibri" w:hAnsi="Calibri"/>
      <w:b/>
      <w:bCs/>
      <w:lang w:val="en-GB" w:eastAsia="en-GB" w:bidi="ar-SA"/>
    </w:rPr>
  </w:style>
  <w:style w:type="paragraph" w:customStyle="1" w:styleId="ColorfulList-Accent11">
    <w:name w:val="Colorful List - Accent 11"/>
    <w:basedOn w:val="Normal"/>
    <w:uiPriority w:val="34"/>
    <w:qFormat/>
    <w:rsid w:val="00742A20"/>
    <w:pPr>
      <w:ind w:left="720"/>
      <w:contextualSpacing/>
    </w:pPr>
  </w:style>
  <w:style w:type="character" w:customStyle="1" w:styleId="fn">
    <w:name w:val="fn"/>
    <w:basedOn w:val="DefaultParagraphFont"/>
    <w:rsid w:val="00742A20"/>
  </w:style>
  <w:style w:type="character" w:customStyle="1" w:styleId="year">
    <w:name w:val="year"/>
    <w:basedOn w:val="DefaultParagraphFont"/>
    <w:rsid w:val="00742A20"/>
  </w:style>
  <w:style w:type="character" w:styleId="FollowedHyperlink">
    <w:name w:val="FollowedHyperlink"/>
    <w:rsid w:val="00396F60"/>
    <w:rPr>
      <w:color w:val="800080"/>
      <w:u w:val="single"/>
    </w:rPr>
  </w:style>
  <w:style w:type="paragraph" w:styleId="Header">
    <w:name w:val="header"/>
    <w:basedOn w:val="Normal"/>
    <w:link w:val="HeaderChar"/>
    <w:rsid w:val="007D356C"/>
    <w:pPr>
      <w:tabs>
        <w:tab w:val="center" w:pos="4513"/>
        <w:tab w:val="right" w:pos="9026"/>
      </w:tabs>
    </w:pPr>
  </w:style>
  <w:style w:type="character" w:customStyle="1" w:styleId="HeaderChar">
    <w:name w:val="Header Char"/>
    <w:basedOn w:val="DefaultParagraphFont"/>
    <w:link w:val="Header"/>
    <w:rsid w:val="007D356C"/>
    <w:rPr>
      <w:rFonts w:ascii="Calibri" w:hAnsi="Calibri"/>
      <w:sz w:val="22"/>
      <w:szCs w:val="22"/>
    </w:rPr>
  </w:style>
  <w:style w:type="paragraph" w:styleId="Footer">
    <w:name w:val="footer"/>
    <w:basedOn w:val="Normal"/>
    <w:link w:val="FooterChar"/>
    <w:uiPriority w:val="99"/>
    <w:rsid w:val="007D356C"/>
    <w:pPr>
      <w:tabs>
        <w:tab w:val="center" w:pos="4513"/>
        <w:tab w:val="right" w:pos="9026"/>
      </w:tabs>
    </w:pPr>
  </w:style>
  <w:style w:type="character" w:customStyle="1" w:styleId="FooterChar">
    <w:name w:val="Footer Char"/>
    <w:basedOn w:val="DefaultParagraphFont"/>
    <w:link w:val="Footer"/>
    <w:uiPriority w:val="99"/>
    <w:rsid w:val="007D356C"/>
    <w:rPr>
      <w:rFonts w:ascii="Calibri" w:hAnsi="Calibri"/>
      <w:sz w:val="22"/>
      <w:szCs w:val="22"/>
    </w:rPr>
  </w:style>
  <w:style w:type="character" w:styleId="Emphasis">
    <w:name w:val="Emphasis"/>
    <w:basedOn w:val="DefaultParagraphFont"/>
    <w:uiPriority w:val="20"/>
    <w:qFormat/>
    <w:rsid w:val="00663142"/>
    <w:rPr>
      <w:i/>
      <w:iCs/>
    </w:rPr>
  </w:style>
  <w:style w:type="paragraph" w:styleId="ListParagraph">
    <w:name w:val="List Paragraph"/>
    <w:basedOn w:val="Normal"/>
    <w:uiPriority w:val="34"/>
    <w:qFormat/>
    <w:rsid w:val="00552FEB"/>
    <w:pPr>
      <w:ind w:left="720"/>
      <w:contextualSpacing/>
    </w:pPr>
  </w:style>
  <w:style w:type="character" w:styleId="LineNumber">
    <w:name w:val="line number"/>
    <w:basedOn w:val="DefaultParagraphFont"/>
    <w:semiHidden/>
    <w:unhideWhenUsed/>
    <w:rsid w:val="00F46674"/>
  </w:style>
  <w:style w:type="paragraph" w:styleId="Bibliography">
    <w:name w:val="Bibliography"/>
    <w:basedOn w:val="Normal"/>
    <w:next w:val="Normal"/>
    <w:uiPriority w:val="37"/>
    <w:unhideWhenUsed/>
    <w:rsid w:val="00DB5C08"/>
    <w:pPr>
      <w:tabs>
        <w:tab w:val="left" w:pos="264"/>
      </w:tabs>
      <w:spacing w:line="480" w:lineRule="auto"/>
      <w:ind w:left="264" w:hanging="264"/>
    </w:pPr>
  </w:style>
  <w:style w:type="table" w:styleId="TableGrid">
    <w:name w:val="Table Grid"/>
    <w:basedOn w:val="TableNormal"/>
    <w:rsid w:val="00382C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0237CB"/>
    <w:pPr>
      <w:spacing w:after="200"/>
    </w:pPr>
    <w:rPr>
      <w:i/>
      <w:iCs/>
      <w:color w:val="1F497D" w:themeColor="text2"/>
      <w:sz w:val="18"/>
      <w:szCs w:val="18"/>
    </w:rPr>
  </w:style>
  <w:style w:type="character" w:styleId="PlaceholderText">
    <w:name w:val="Placeholder Text"/>
    <w:basedOn w:val="DefaultParagraphFont"/>
    <w:uiPriority w:val="99"/>
    <w:semiHidden/>
    <w:rsid w:val="005A08AC"/>
    <w:rPr>
      <w:color w:val="808080"/>
    </w:rPr>
  </w:style>
  <w:style w:type="paragraph" w:customStyle="1" w:styleId="Equation">
    <w:name w:val="Equation"/>
    <w:basedOn w:val="BodyText"/>
    <w:uiPriority w:val="2"/>
    <w:qFormat/>
    <w:rsid w:val="00F11496"/>
    <w:pPr>
      <w:spacing w:before="240" w:after="0"/>
      <w:jc w:val="left"/>
    </w:pPr>
    <w:rPr>
      <w:rFonts w:asciiTheme="minorHAnsi" w:hAnsiTheme="minorHAnsi"/>
      <w:lang w:val="en-US" w:eastAsia="en-US"/>
    </w:rPr>
  </w:style>
  <w:style w:type="paragraph" w:styleId="BodyText">
    <w:name w:val="Body Text"/>
    <w:basedOn w:val="Normal"/>
    <w:link w:val="BodyTextChar"/>
    <w:semiHidden/>
    <w:unhideWhenUsed/>
    <w:rsid w:val="00F11496"/>
    <w:pPr>
      <w:spacing w:after="120"/>
    </w:pPr>
  </w:style>
  <w:style w:type="character" w:customStyle="1" w:styleId="BodyTextChar">
    <w:name w:val="Body Text Char"/>
    <w:basedOn w:val="DefaultParagraphFont"/>
    <w:link w:val="BodyText"/>
    <w:semiHidden/>
    <w:rsid w:val="00F11496"/>
    <w:rPr>
      <w:rFonts w:ascii="Calibri" w:hAnsi="Calibri"/>
      <w:sz w:val="22"/>
      <w:szCs w:val="22"/>
    </w:rPr>
  </w:style>
  <w:style w:type="character" w:styleId="UnresolvedMention">
    <w:name w:val="Unresolved Mention"/>
    <w:basedOn w:val="DefaultParagraphFont"/>
    <w:uiPriority w:val="99"/>
    <w:semiHidden/>
    <w:unhideWhenUsed/>
    <w:rsid w:val="0088065F"/>
    <w:rPr>
      <w:color w:val="605E5C"/>
      <w:shd w:val="clear" w:color="auto" w:fill="E1DFDD"/>
    </w:rPr>
  </w:style>
  <w:style w:type="character" w:customStyle="1" w:styleId="mtext">
    <w:name w:val="mtext"/>
    <w:basedOn w:val="DefaultParagraphFont"/>
    <w:rsid w:val="005135A9"/>
  </w:style>
  <w:style w:type="character" w:customStyle="1" w:styleId="mo">
    <w:name w:val="mo"/>
    <w:basedOn w:val="DefaultParagraphFont"/>
    <w:rsid w:val="005135A9"/>
  </w:style>
  <w:style w:type="character" w:customStyle="1" w:styleId="mjxassistivemathml">
    <w:name w:val="mjx_assistive_mathml"/>
    <w:basedOn w:val="DefaultParagraphFont"/>
    <w:rsid w:val="005135A9"/>
  </w:style>
  <w:style w:type="paragraph" w:customStyle="1" w:styleId="wherestatement">
    <w:name w:val="where statement"/>
    <w:basedOn w:val="Normal"/>
    <w:qFormat/>
    <w:rsid w:val="00F0506D"/>
    <w:pPr>
      <w:tabs>
        <w:tab w:val="right" w:pos="1530"/>
        <w:tab w:val="left" w:pos="1710"/>
        <w:tab w:val="left" w:pos="2070"/>
      </w:tabs>
      <w:ind w:left="2074" w:hanging="2074"/>
      <w:jc w:val="left"/>
    </w:pPr>
    <w:rPr>
      <w:rFonts w:asciiTheme="minorHAnsi" w:hAnsiTheme="minorHAnsi"/>
      <w:lang w:val="en-US" w:eastAsia="en-US"/>
    </w:rPr>
  </w:style>
  <w:style w:type="character" w:customStyle="1" w:styleId="mi">
    <w:name w:val="mi"/>
    <w:basedOn w:val="DefaultParagraphFont"/>
    <w:rsid w:val="008532DB"/>
  </w:style>
  <w:style w:type="character" w:customStyle="1" w:styleId="mn">
    <w:name w:val="mn"/>
    <w:basedOn w:val="DefaultParagraphFont"/>
    <w:rsid w:val="008532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1565">
      <w:bodyDiv w:val="1"/>
      <w:marLeft w:val="0"/>
      <w:marRight w:val="0"/>
      <w:marTop w:val="0"/>
      <w:marBottom w:val="0"/>
      <w:divBdr>
        <w:top w:val="none" w:sz="0" w:space="0" w:color="auto"/>
        <w:left w:val="none" w:sz="0" w:space="0" w:color="auto"/>
        <w:bottom w:val="none" w:sz="0" w:space="0" w:color="auto"/>
        <w:right w:val="none" w:sz="0" w:space="0" w:color="auto"/>
      </w:divBdr>
    </w:div>
    <w:div w:id="40056234">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62093360">
      <w:bodyDiv w:val="1"/>
      <w:marLeft w:val="0"/>
      <w:marRight w:val="0"/>
      <w:marTop w:val="0"/>
      <w:marBottom w:val="0"/>
      <w:divBdr>
        <w:top w:val="none" w:sz="0" w:space="0" w:color="auto"/>
        <w:left w:val="none" w:sz="0" w:space="0" w:color="auto"/>
        <w:bottom w:val="none" w:sz="0" w:space="0" w:color="auto"/>
        <w:right w:val="none" w:sz="0" w:space="0" w:color="auto"/>
      </w:divBdr>
    </w:div>
    <w:div w:id="224336896">
      <w:bodyDiv w:val="1"/>
      <w:marLeft w:val="0"/>
      <w:marRight w:val="0"/>
      <w:marTop w:val="0"/>
      <w:marBottom w:val="0"/>
      <w:divBdr>
        <w:top w:val="none" w:sz="0" w:space="0" w:color="auto"/>
        <w:left w:val="none" w:sz="0" w:space="0" w:color="auto"/>
        <w:bottom w:val="none" w:sz="0" w:space="0" w:color="auto"/>
        <w:right w:val="none" w:sz="0" w:space="0" w:color="auto"/>
      </w:divBdr>
    </w:div>
    <w:div w:id="385184240">
      <w:bodyDiv w:val="1"/>
      <w:marLeft w:val="0"/>
      <w:marRight w:val="0"/>
      <w:marTop w:val="0"/>
      <w:marBottom w:val="0"/>
      <w:divBdr>
        <w:top w:val="none" w:sz="0" w:space="0" w:color="auto"/>
        <w:left w:val="none" w:sz="0" w:space="0" w:color="auto"/>
        <w:bottom w:val="none" w:sz="0" w:space="0" w:color="auto"/>
        <w:right w:val="none" w:sz="0" w:space="0" w:color="auto"/>
      </w:divBdr>
      <w:divsChild>
        <w:div w:id="1808087404">
          <w:marLeft w:val="0"/>
          <w:marRight w:val="0"/>
          <w:marTop w:val="240"/>
          <w:marBottom w:val="240"/>
          <w:divBdr>
            <w:top w:val="none" w:sz="0" w:space="0" w:color="auto"/>
            <w:left w:val="none" w:sz="0" w:space="0" w:color="auto"/>
            <w:bottom w:val="none" w:sz="0" w:space="0" w:color="auto"/>
            <w:right w:val="none" w:sz="0" w:space="0" w:color="auto"/>
          </w:divBdr>
        </w:div>
        <w:div w:id="142939295">
          <w:marLeft w:val="0"/>
          <w:marRight w:val="0"/>
          <w:marTop w:val="240"/>
          <w:marBottom w:val="240"/>
          <w:divBdr>
            <w:top w:val="none" w:sz="0" w:space="0" w:color="auto"/>
            <w:left w:val="none" w:sz="0" w:space="0" w:color="auto"/>
            <w:bottom w:val="none" w:sz="0" w:space="0" w:color="auto"/>
            <w:right w:val="none" w:sz="0" w:space="0" w:color="auto"/>
          </w:divBdr>
        </w:div>
      </w:divsChild>
    </w:div>
    <w:div w:id="394165597">
      <w:bodyDiv w:val="1"/>
      <w:marLeft w:val="0"/>
      <w:marRight w:val="0"/>
      <w:marTop w:val="0"/>
      <w:marBottom w:val="0"/>
      <w:divBdr>
        <w:top w:val="none" w:sz="0" w:space="0" w:color="auto"/>
        <w:left w:val="none" w:sz="0" w:space="0" w:color="auto"/>
        <w:bottom w:val="none" w:sz="0" w:space="0" w:color="auto"/>
        <w:right w:val="none" w:sz="0" w:space="0" w:color="auto"/>
      </w:divBdr>
    </w:div>
    <w:div w:id="410930331">
      <w:bodyDiv w:val="1"/>
      <w:marLeft w:val="0"/>
      <w:marRight w:val="0"/>
      <w:marTop w:val="0"/>
      <w:marBottom w:val="0"/>
      <w:divBdr>
        <w:top w:val="none" w:sz="0" w:space="0" w:color="auto"/>
        <w:left w:val="none" w:sz="0" w:space="0" w:color="auto"/>
        <w:bottom w:val="none" w:sz="0" w:space="0" w:color="auto"/>
        <w:right w:val="none" w:sz="0" w:space="0" w:color="auto"/>
      </w:divBdr>
    </w:div>
    <w:div w:id="579758516">
      <w:bodyDiv w:val="1"/>
      <w:marLeft w:val="0"/>
      <w:marRight w:val="0"/>
      <w:marTop w:val="0"/>
      <w:marBottom w:val="0"/>
      <w:divBdr>
        <w:top w:val="none" w:sz="0" w:space="0" w:color="auto"/>
        <w:left w:val="none" w:sz="0" w:space="0" w:color="auto"/>
        <w:bottom w:val="none" w:sz="0" w:space="0" w:color="auto"/>
        <w:right w:val="none" w:sz="0" w:space="0" w:color="auto"/>
      </w:divBdr>
      <w:divsChild>
        <w:div w:id="2009014898">
          <w:marLeft w:val="0"/>
          <w:marRight w:val="0"/>
          <w:marTop w:val="240"/>
          <w:marBottom w:val="240"/>
          <w:divBdr>
            <w:top w:val="none" w:sz="0" w:space="0" w:color="auto"/>
            <w:left w:val="none" w:sz="0" w:space="0" w:color="auto"/>
            <w:bottom w:val="none" w:sz="0" w:space="0" w:color="auto"/>
            <w:right w:val="none" w:sz="0" w:space="0" w:color="auto"/>
          </w:divBdr>
        </w:div>
        <w:div w:id="177349989">
          <w:marLeft w:val="0"/>
          <w:marRight w:val="0"/>
          <w:marTop w:val="240"/>
          <w:marBottom w:val="240"/>
          <w:divBdr>
            <w:top w:val="none" w:sz="0" w:space="0" w:color="auto"/>
            <w:left w:val="none" w:sz="0" w:space="0" w:color="auto"/>
            <w:bottom w:val="none" w:sz="0" w:space="0" w:color="auto"/>
            <w:right w:val="none" w:sz="0" w:space="0" w:color="auto"/>
          </w:divBdr>
        </w:div>
      </w:divsChild>
    </w:div>
    <w:div w:id="600794017">
      <w:bodyDiv w:val="1"/>
      <w:marLeft w:val="0"/>
      <w:marRight w:val="0"/>
      <w:marTop w:val="0"/>
      <w:marBottom w:val="0"/>
      <w:divBdr>
        <w:top w:val="none" w:sz="0" w:space="0" w:color="auto"/>
        <w:left w:val="none" w:sz="0" w:space="0" w:color="auto"/>
        <w:bottom w:val="none" w:sz="0" w:space="0" w:color="auto"/>
        <w:right w:val="none" w:sz="0" w:space="0" w:color="auto"/>
      </w:divBdr>
      <w:divsChild>
        <w:div w:id="783770271">
          <w:marLeft w:val="0"/>
          <w:marRight w:val="0"/>
          <w:marTop w:val="0"/>
          <w:marBottom w:val="0"/>
          <w:divBdr>
            <w:top w:val="none" w:sz="0" w:space="0" w:color="auto"/>
            <w:left w:val="none" w:sz="0" w:space="0" w:color="auto"/>
            <w:bottom w:val="none" w:sz="0" w:space="0" w:color="auto"/>
            <w:right w:val="none" w:sz="0" w:space="0" w:color="auto"/>
          </w:divBdr>
        </w:div>
        <w:div w:id="790395611">
          <w:marLeft w:val="0"/>
          <w:marRight w:val="0"/>
          <w:marTop w:val="0"/>
          <w:marBottom w:val="0"/>
          <w:divBdr>
            <w:top w:val="none" w:sz="0" w:space="0" w:color="auto"/>
            <w:left w:val="none" w:sz="0" w:space="0" w:color="auto"/>
            <w:bottom w:val="none" w:sz="0" w:space="0" w:color="auto"/>
            <w:right w:val="none" w:sz="0" w:space="0" w:color="auto"/>
          </w:divBdr>
        </w:div>
        <w:div w:id="1411930450">
          <w:marLeft w:val="0"/>
          <w:marRight w:val="0"/>
          <w:marTop w:val="0"/>
          <w:marBottom w:val="0"/>
          <w:divBdr>
            <w:top w:val="none" w:sz="0" w:space="0" w:color="auto"/>
            <w:left w:val="none" w:sz="0" w:space="0" w:color="auto"/>
            <w:bottom w:val="none" w:sz="0" w:space="0" w:color="auto"/>
            <w:right w:val="none" w:sz="0" w:space="0" w:color="auto"/>
          </w:divBdr>
        </w:div>
        <w:div w:id="1722751840">
          <w:marLeft w:val="0"/>
          <w:marRight w:val="0"/>
          <w:marTop w:val="0"/>
          <w:marBottom w:val="0"/>
          <w:divBdr>
            <w:top w:val="none" w:sz="0" w:space="0" w:color="auto"/>
            <w:left w:val="none" w:sz="0" w:space="0" w:color="auto"/>
            <w:bottom w:val="none" w:sz="0" w:space="0" w:color="auto"/>
            <w:right w:val="none" w:sz="0" w:space="0" w:color="auto"/>
          </w:divBdr>
        </w:div>
      </w:divsChild>
    </w:div>
    <w:div w:id="622544012">
      <w:bodyDiv w:val="1"/>
      <w:marLeft w:val="0"/>
      <w:marRight w:val="0"/>
      <w:marTop w:val="0"/>
      <w:marBottom w:val="0"/>
      <w:divBdr>
        <w:top w:val="none" w:sz="0" w:space="0" w:color="auto"/>
        <w:left w:val="none" w:sz="0" w:space="0" w:color="auto"/>
        <w:bottom w:val="none" w:sz="0" w:space="0" w:color="auto"/>
        <w:right w:val="none" w:sz="0" w:space="0" w:color="auto"/>
      </w:divBdr>
      <w:divsChild>
        <w:div w:id="1338654900">
          <w:marLeft w:val="0"/>
          <w:marRight w:val="0"/>
          <w:marTop w:val="240"/>
          <w:marBottom w:val="240"/>
          <w:divBdr>
            <w:top w:val="none" w:sz="0" w:space="0" w:color="auto"/>
            <w:left w:val="none" w:sz="0" w:space="0" w:color="auto"/>
            <w:bottom w:val="none" w:sz="0" w:space="0" w:color="auto"/>
            <w:right w:val="none" w:sz="0" w:space="0" w:color="auto"/>
          </w:divBdr>
        </w:div>
        <w:div w:id="1176722866">
          <w:marLeft w:val="0"/>
          <w:marRight w:val="0"/>
          <w:marTop w:val="240"/>
          <w:marBottom w:val="240"/>
          <w:divBdr>
            <w:top w:val="none" w:sz="0" w:space="0" w:color="auto"/>
            <w:left w:val="none" w:sz="0" w:space="0" w:color="auto"/>
            <w:bottom w:val="none" w:sz="0" w:space="0" w:color="auto"/>
            <w:right w:val="none" w:sz="0" w:space="0" w:color="auto"/>
          </w:divBdr>
        </w:div>
        <w:div w:id="422654660">
          <w:marLeft w:val="0"/>
          <w:marRight w:val="0"/>
          <w:marTop w:val="240"/>
          <w:marBottom w:val="240"/>
          <w:divBdr>
            <w:top w:val="none" w:sz="0" w:space="0" w:color="auto"/>
            <w:left w:val="none" w:sz="0" w:space="0" w:color="auto"/>
            <w:bottom w:val="none" w:sz="0" w:space="0" w:color="auto"/>
            <w:right w:val="none" w:sz="0" w:space="0" w:color="auto"/>
          </w:divBdr>
        </w:div>
      </w:divsChild>
    </w:div>
    <w:div w:id="645167478">
      <w:bodyDiv w:val="1"/>
      <w:marLeft w:val="0"/>
      <w:marRight w:val="0"/>
      <w:marTop w:val="0"/>
      <w:marBottom w:val="0"/>
      <w:divBdr>
        <w:top w:val="none" w:sz="0" w:space="0" w:color="auto"/>
        <w:left w:val="none" w:sz="0" w:space="0" w:color="auto"/>
        <w:bottom w:val="none" w:sz="0" w:space="0" w:color="auto"/>
        <w:right w:val="none" w:sz="0" w:space="0" w:color="auto"/>
      </w:divBdr>
    </w:div>
    <w:div w:id="671378673">
      <w:bodyDiv w:val="1"/>
      <w:marLeft w:val="0"/>
      <w:marRight w:val="0"/>
      <w:marTop w:val="0"/>
      <w:marBottom w:val="0"/>
      <w:divBdr>
        <w:top w:val="none" w:sz="0" w:space="0" w:color="auto"/>
        <w:left w:val="none" w:sz="0" w:space="0" w:color="auto"/>
        <w:bottom w:val="none" w:sz="0" w:space="0" w:color="auto"/>
        <w:right w:val="none" w:sz="0" w:space="0" w:color="auto"/>
      </w:divBdr>
    </w:div>
    <w:div w:id="679504955">
      <w:bodyDiv w:val="1"/>
      <w:marLeft w:val="0"/>
      <w:marRight w:val="0"/>
      <w:marTop w:val="0"/>
      <w:marBottom w:val="0"/>
      <w:divBdr>
        <w:top w:val="none" w:sz="0" w:space="0" w:color="auto"/>
        <w:left w:val="none" w:sz="0" w:space="0" w:color="auto"/>
        <w:bottom w:val="none" w:sz="0" w:space="0" w:color="auto"/>
        <w:right w:val="none" w:sz="0" w:space="0" w:color="auto"/>
      </w:divBdr>
    </w:div>
    <w:div w:id="700009470">
      <w:bodyDiv w:val="1"/>
      <w:marLeft w:val="0"/>
      <w:marRight w:val="0"/>
      <w:marTop w:val="0"/>
      <w:marBottom w:val="0"/>
      <w:divBdr>
        <w:top w:val="none" w:sz="0" w:space="0" w:color="auto"/>
        <w:left w:val="none" w:sz="0" w:space="0" w:color="auto"/>
        <w:bottom w:val="none" w:sz="0" w:space="0" w:color="auto"/>
        <w:right w:val="none" w:sz="0" w:space="0" w:color="auto"/>
      </w:divBdr>
    </w:div>
    <w:div w:id="812872915">
      <w:bodyDiv w:val="1"/>
      <w:marLeft w:val="0"/>
      <w:marRight w:val="0"/>
      <w:marTop w:val="0"/>
      <w:marBottom w:val="0"/>
      <w:divBdr>
        <w:top w:val="none" w:sz="0" w:space="0" w:color="auto"/>
        <w:left w:val="none" w:sz="0" w:space="0" w:color="auto"/>
        <w:bottom w:val="none" w:sz="0" w:space="0" w:color="auto"/>
        <w:right w:val="none" w:sz="0" w:space="0" w:color="auto"/>
      </w:divBdr>
      <w:divsChild>
        <w:div w:id="1575624080">
          <w:marLeft w:val="0"/>
          <w:marRight w:val="0"/>
          <w:marTop w:val="240"/>
          <w:marBottom w:val="240"/>
          <w:divBdr>
            <w:top w:val="none" w:sz="0" w:space="0" w:color="auto"/>
            <w:left w:val="none" w:sz="0" w:space="0" w:color="auto"/>
            <w:bottom w:val="none" w:sz="0" w:space="0" w:color="auto"/>
            <w:right w:val="none" w:sz="0" w:space="0" w:color="auto"/>
          </w:divBdr>
        </w:div>
        <w:div w:id="905603798">
          <w:marLeft w:val="0"/>
          <w:marRight w:val="0"/>
          <w:marTop w:val="240"/>
          <w:marBottom w:val="240"/>
          <w:divBdr>
            <w:top w:val="none" w:sz="0" w:space="0" w:color="auto"/>
            <w:left w:val="none" w:sz="0" w:space="0" w:color="auto"/>
            <w:bottom w:val="none" w:sz="0" w:space="0" w:color="auto"/>
            <w:right w:val="none" w:sz="0" w:space="0" w:color="auto"/>
          </w:divBdr>
        </w:div>
        <w:div w:id="1102147456">
          <w:marLeft w:val="0"/>
          <w:marRight w:val="0"/>
          <w:marTop w:val="240"/>
          <w:marBottom w:val="240"/>
          <w:divBdr>
            <w:top w:val="none" w:sz="0" w:space="0" w:color="auto"/>
            <w:left w:val="none" w:sz="0" w:space="0" w:color="auto"/>
            <w:bottom w:val="none" w:sz="0" w:space="0" w:color="auto"/>
            <w:right w:val="none" w:sz="0" w:space="0" w:color="auto"/>
          </w:divBdr>
        </w:div>
        <w:div w:id="583149705">
          <w:marLeft w:val="0"/>
          <w:marRight w:val="0"/>
          <w:marTop w:val="240"/>
          <w:marBottom w:val="240"/>
          <w:divBdr>
            <w:top w:val="none" w:sz="0" w:space="0" w:color="auto"/>
            <w:left w:val="none" w:sz="0" w:space="0" w:color="auto"/>
            <w:bottom w:val="none" w:sz="0" w:space="0" w:color="auto"/>
            <w:right w:val="none" w:sz="0" w:space="0" w:color="auto"/>
          </w:divBdr>
        </w:div>
      </w:divsChild>
    </w:div>
    <w:div w:id="966544418">
      <w:bodyDiv w:val="1"/>
      <w:marLeft w:val="0"/>
      <w:marRight w:val="0"/>
      <w:marTop w:val="0"/>
      <w:marBottom w:val="0"/>
      <w:divBdr>
        <w:top w:val="none" w:sz="0" w:space="0" w:color="auto"/>
        <w:left w:val="none" w:sz="0" w:space="0" w:color="auto"/>
        <w:bottom w:val="none" w:sz="0" w:space="0" w:color="auto"/>
        <w:right w:val="none" w:sz="0" w:space="0" w:color="auto"/>
      </w:divBdr>
    </w:div>
    <w:div w:id="1078476608">
      <w:bodyDiv w:val="1"/>
      <w:marLeft w:val="0"/>
      <w:marRight w:val="0"/>
      <w:marTop w:val="0"/>
      <w:marBottom w:val="0"/>
      <w:divBdr>
        <w:top w:val="none" w:sz="0" w:space="0" w:color="auto"/>
        <w:left w:val="none" w:sz="0" w:space="0" w:color="auto"/>
        <w:bottom w:val="none" w:sz="0" w:space="0" w:color="auto"/>
        <w:right w:val="none" w:sz="0" w:space="0" w:color="auto"/>
      </w:divBdr>
    </w:div>
    <w:div w:id="1112089926">
      <w:bodyDiv w:val="1"/>
      <w:marLeft w:val="0"/>
      <w:marRight w:val="0"/>
      <w:marTop w:val="0"/>
      <w:marBottom w:val="0"/>
      <w:divBdr>
        <w:top w:val="none" w:sz="0" w:space="0" w:color="auto"/>
        <w:left w:val="none" w:sz="0" w:space="0" w:color="auto"/>
        <w:bottom w:val="none" w:sz="0" w:space="0" w:color="auto"/>
        <w:right w:val="none" w:sz="0" w:space="0" w:color="auto"/>
      </w:divBdr>
      <w:divsChild>
        <w:div w:id="319846546">
          <w:marLeft w:val="0"/>
          <w:marRight w:val="0"/>
          <w:marTop w:val="0"/>
          <w:marBottom w:val="0"/>
          <w:divBdr>
            <w:top w:val="none" w:sz="0" w:space="0" w:color="auto"/>
            <w:left w:val="none" w:sz="0" w:space="0" w:color="auto"/>
            <w:bottom w:val="none" w:sz="0" w:space="0" w:color="auto"/>
            <w:right w:val="none" w:sz="0" w:space="0" w:color="auto"/>
          </w:divBdr>
        </w:div>
        <w:div w:id="472137689">
          <w:marLeft w:val="0"/>
          <w:marRight w:val="0"/>
          <w:marTop w:val="0"/>
          <w:marBottom w:val="0"/>
          <w:divBdr>
            <w:top w:val="none" w:sz="0" w:space="0" w:color="auto"/>
            <w:left w:val="none" w:sz="0" w:space="0" w:color="auto"/>
            <w:bottom w:val="none" w:sz="0" w:space="0" w:color="auto"/>
            <w:right w:val="none" w:sz="0" w:space="0" w:color="auto"/>
          </w:divBdr>
        </w:div>
        <w:div w:id="522717441">
          <w:marLeft w:val="0"/>
          <w:marRight w:val="0"/>
          <w:marTop w:val="0"/>
          <w:marBottom w:val="0"/>
          <w:divBdr>
            <w:top w:val="none" w:sz="0" w:space="0" w:color="auto"/>
            <w:left w:val="none" w:sz="0" w:space="0" w:color="auto"/>
            <w:bottom w:val="none" w:sz="0" w:space="0" w:color="auto"/>
            <w:right w:val="none" w:sz="0" w:space="0" w:color="auto"/>
          </w:divBdr>
        </w:div>
        <w:div w:id="1688671956">
          <w:marLeft w:val="0"/>
          <w:marRight w:val="0"/>
          <w:marTop w:val="0"/>
          <w:marBottom w:val="0"/>
          <w:divBdr>
            <w:top w:val="none" w:sz="0" w:space="0" w:color="auto"/>
            <w:left w:val="none" w:sz="0" w:space="0" w:color="auto"/>
            <w:bottom w:val="none" w:sz="0" w:space="0" w:color="auto"/>
            <w:right w:val="none" w:sz="0" w:space="0" w:color="auto"/>
          </w:divBdr>
        </w:div>
      </w:divsChild>
    </w:div>
    <w:div w:id="1243836886">
      <w:bodyDiv w:val="1"/>
      <w:marLeft w:val="0"/>
      <w:marRight w:val="0"/>
      <w:marTop w:val="0"/>
      <w:marBottom w:val="0"/>
      <w:divBdr>
        <w:top w:val="none" w:sz="0" w:space="0" w:color="auto"/>
        <w:left w:val="none" w:sz="0" w:space="0" w:color="auto"/>
        <w:bottom w:val="none" w:sz="0" w:space="0" w:color="auto"/>
        <w:right w:val="none" w:sz="0" w:space="0" w:color="auto"/>
      </w:divBdr>
    </w:div>
    <w:div w:id="1335107393">
      <w:bodyDiv w:val="1"/>
      <w:marLeft w:val="0"/>
      <w:marRight w:val="0"/>
      <w:marTop w:val="0"/>
      <w:marBottom w:val="0"/>
      <w:divBdr>
        <w:top w:val="none" w:sz="0" w:space="0" w:color="auto"/>
        <w:left w:val="none" w:sz="0" w:space="0" w:color="auto"/>
        <w:bottom w:val="none" w:sz="0" w:space="0" w:color="auto"/>
        <w:right w:val="none" w:sz="0" w:space="0" w:color="auto"/>
      </w:divBdr>
      <w:divsChild>
        <w:div w:id="1654409275">
          <w:marLeft w:val="0"/>
          <w:marRight w:val="0"/>
          <w:marTop w:val="240"/>
          <w:marBottom w:val="240"/>
          <w:divBdr>
            <w:top w:val="none" w:sz="0" w:space="0" w:color="auto"/>
            <w:left w:val="none" w:sz="0" w:space="0" w:color="auto"/>
            <w:bottom w:val="none" w:sz="0" w:space="0" w:color="auto"/>
            <w:right w:val="none" w:sz="0" w:space="0" w:color="auto"/>
          </w:divBdr>
        </w:div>
        <w:div w:id="619724569">
          <w:marLeft w:val="0"/>
          <w:marRight w:val="0"/>
          <w:marTop w:val="240"/>
          <w:marBottom w:val="240"/>
          <w:divBdr>
            <w:top w:val="none" w:sz="0" w:space="0" w:color="auto"/>
            <w:left w:val="none" w:sz="0" w:space="0" w:color="auto"/>
            <w:bottom w:val="none" w:sz="0" w:space="0" w:color="auto"/>
            <w:right w:val="none" w:sz="0" w:space="0" w:color="auto"/>
          </w:divBdr>
        </w:div>
      </w:divsChild>
    </w:div>
    <w:div w:id="1364288143">
      <w:bodyDiv w:val="1"/>
      <w:marLeft w:val="0"/>
      <w:marRight w:val="0"/>
      <w:marTop w:val="0"/>
      <w:marBottom w:val="0"/>
      <w:divBdr>
        <w:top w:val="none" w:sz="0" w:space="0" w:color="auto"/>
        <w:left w:val="none" w:sz="0" w:space="0" w:color="auto"/>
        <w:bottom w:val="none" w:sz="0" w:space="0" w:color="auto"/>
        <w:right w:val="none" w:sz="0" w:space="0" w:color="auto"/>
      </w:divBdr>
    </w:div>
    <w:div w:id="1382366474">
      <w:bodyDiv w:val="1"/>
      <w:marLeft w:val="0"/>
      <w:marRight w:val="0"/>
      <w:marTop w:val="0"/>
      <w:marBottom w:val="0"/>
      <w:divBdr>
        <w:top w:val="none" w:sz="0" w:space="0" w:color="auto"/>
        <w:left w:val="none" w:sz="0" w:space="0" w:color="auto"/>
        <w:bottom w:val="none" w:sz="0" w:space="0" w:color="auto"/>
        <w:right w:val="none" w:sz="0" w:space="0" w:color="auto"/>
      </w:divBdr>
      <w:divsChild>
        <w:div w:id="377821738">
          <w:marLeft w:val="0"/>
          <w:marRight w:val="0"/>
          <w:marTop w:val="240"/>
          <w:marBottom w:val="240"/>
          <w:divBdr>
            <w:top w:val="none" w:sz="0" w:space="0" w:color="auto"/>
            <w:left w:val="none" w:sz="0" w:space="0" w:color="auto"/>
            <w:bottom w:val="none" w:sz="0" w:space="0" w:color="auto"/>
            <w:right w:val="none" w:sz="0" w:space="0" w:color="auto"/>
          </w:divBdr>
        </w:div>
      </w:divsChild>
    </w:div>
    <w:div w:id="1394893973">
      <w:bodyDiv w:val="1"/>
      <w:marLeft w:val="0"/>
      <w:marRight w:val="0"/>
      <w:marTop w:val="0"/>
      <w:marBottom w:val="0"/>
      <w:divBdr>
        <w:top w:val="none" w:sz="0" w:space="0" w:color="auto"/>
        <w:left w:val="none" w:sz="0" w:space="0" w:color="auto"/>
        <w:bottom w:val="none" w:sz="0" w:space="0" w:color="auto"/>
        <w:right w:val="none" w:sz="0" w:space="0" w:color="auto"/>
      </w:divBdr>
    </w:div>
    <w:div w:id="1647007884">
      <w:bodyDiv w:val="1"/>
      <w:marLeft w:val="0"/>
      <w:marRight w:val="0"/>
      <w:marTop w:val="0"/>
      <w:marBottom w:val="0"/>
      <w:divBdr>
        <w:top w:val="none" w:sz="0" w:space="0" w:color="auto"/>
        <w:left w:val="none" w:sz="0" w:space="0" w:color="auto"/>
        <w:bottom w:val="none" w:sz="0" w:space="0" w:color="auto"/>
        <w:right w:val="none" w:sz="0" w:space="0" w:color="auto"/>
      </w:divBdr>
    </w:div>
    <w:div w:id="1733771859">
      <w:bodyDiv w:val="1"/>
      <w:marLeft w:val="0"/>
      <w:marRight w:val="0"/>
      <w:marTop w:val="0"/>
      <w:marBottom w:val="0"/>
      <w:divBdr>
        <w:top w:val="none" w:sz="0" w:space="0" w:color="auto"/>
        <w:left w:val="none" w:sz="0" w:space="0" w:color="auto"/>
        <w:bottom w:val="none" w:sz="0" w:space="0" w:color="auto"/>
        <w:right w:val="none" w:sz="0" w:space="0" w:color="auto"/>
      </w:divBdr>
    </w:div>
    <w:div w:id="1801340486">
      <w:bodyDiv w:val="1"/>
      <w:marLeft w:val="0"/>
      <w:marRight w:val="0"/>
      <w:marTop w:val="0"/>
      <w:marBottom w:val="0"/>
      <w:divBdr>
        <w:top w:val="none" w:sz="0" w:space="0" w:color="auto"/>
        <w:left w:val="none" w:sz="0" w:space="0" w:color="auto"/>
        <w:bottom w:val="none" w:sz="0" w:space="0" w:color="auto"/>
        <w:right w:val="none" w:sz="0" w:space="0" w:color="auto"/>
      </w:divBdr>
    </w:div>
    <w:div w:id="1817796795">
      <w:bodyDiv w:val="1"/>
      <w:marLeft w:val="0"/>
      <w:marRight w:val="0"/>
      <w:marTop w:val="0"/>
      <w:marBottom w:val="0"/>
      <w:divBdr>
        <w:top w:val="none" w:sz="0" w:space="0" w:color="auto"/>
        <w:left w:val="none" w:sz="0" w:space="0" w:color="auto"/>
        <w:bottom w:val="none" w:sz="0" w:space="0" w:color="auto"/>
        <w:right w:val="none" w:sz="0" w:space="0" w:color="auto"/>
      </w:divBdr>
    </w:div>
    <w:div w:id="1921713463">
      <w:bodyDiv w:val="1"/>
      <w:marLeft w:val="0"/>
      <w:marRight w:val="0"/>
      <w:marTop w:val="0"/>
      <w:marBottom w:val="0"/>
      <w:divBdr>
        <w:top w:val="none" w:sz="0" w:space="0" w:color="auto"/>
        <w:left w:val="none" w:sz="0" w:space="0" w:color="auto"/>
        <w:bottom w:val="none" w:sz="0" w:space="0" w:color="auto"/>
        <w:right w:val="none" w:sz="0" w:space="0" w:color="auto"/>
      </w:divBdr>
    </w:div>
    <w:div w:id="1981492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7910/DVN/VIQEAB" TargetMode="External"/><Relationship Id="rId18" Type="http://schemas.openxmlformats.org/officeDocument/2006/relationships/hyperlink" Target="https://jgcri.github.io/khan-etal_2022_tethysSSPRCP/index.html" TargetMode="External"/><Relationship Id="rId26" Type="http://schemas.openxmlformats.org/officeDocument/2006/relationships/image" Target="media/image8.png"/><Relationship Id="rId39" Type="http://schemas.openxmlformats.org/officeDocument/2006/relationships/theme" Target="theme/theme1.xml"/><Relationship Id="rId21" Type="http://schemas.openxmlformats.org/officeDocument/2006/relationships/hyperlink" Target="https://jgcri.github.io/khan-etal_2022_tethysSSPRCP/index.html" TargetMode="External"/><Relationship Id="rId34" Type="http://schemas.openxmlformats.org/officeDocument/2006/relationships/hyperlink" Target="https://data.pnnl.gov/dataset/13192"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doi.org/10.7910/DVN/VIQEAB" TargetMode="External"/><Relationship Id="rId25" Type="http://schemas.openxmlformats.org/officeDocument/2006/relationships/hyperlink" Target="https://doi.org/10.7910/DVN/VIQEAB" TargetMode="External"/><Relationship Id="rId33" Type="http://schemas.openxmlformats.org/officeDocument/2006/relationships/hyperlink" Target="http://doi.org/10.5281/zenodo.3713432" TargetMode="Externa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jgcri.github.io/khan-etal_2022_tethysSSPRCP/index.html" TargetMode="External"/><Relationship Id="rId32" Type="http://schemas.openxmlformats.org/officeDocument/2006/relationships/hyperlink" Target="https://data.pnnl.gov/dataset/13224"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hyperlink" Target="https://doi.org/10.5281/zenodo.6399488"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jgcri.github.io/khan-etal_2022_tethysSSPRCP/"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hyperlink" Target="https://doi.org/10.7910/DVN/VIQEAB" TargetMode="External"/><Relationship Id="rId35" Type="http://schemas.openxmlformats.org/officeDocument/2006/relationships/hyperlink" Target="http://doi.org/10.5281/zenodo.3713378" TargetMode="Externa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0BD168-C8E8-4E78-A77F-D904B7455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8895</TotalTime>
  <Pages>24</Pages>
  <Words>24059</Words>
  <Characters>137142</Characters>
  <Application>Microsoft Office Word</Application>
  <DocSecurity>0</DocSecurity>
  <Lines>1142</Lines>
  <Paragraphs>321</Paragraphs>
  <ScaleCrop>false</ScaleCrop>
  <HeadingPairs>
    <vt:vector size="2" baseType="variant">
      <vt:variant>
        <vt:lpstr>Title</vt:lpstr>
      </vt:variant>
      <vt:variant>
        <vt:i4>1</vt:i4>
      </vt:variant>
    </vt:vector>
  </HeadingPairs>
  <TitlesOfParts>
    <vt:vector size="1" baseType="lpstr">
      <vt:lpstr>Data Descriptor Template</vt:lpstr>
    </vt:vector>
  </TitlesOfParts>
  <Company>Macmillan Publishing</Company>
  <LinksUpToDate>false</LinksUpToDate>
  <CharactersWithSpaces>160880</CharactersWithSpaces>
  <SharedDoc>false</SharedDoc>
  <HLinks>
    <vt:vector size="6" baseType="variant">
      <vt:variant>
        <vt:i4>8126496</vt:i4>
      </vt:variant>
      <vt:variant>
        <vt:i4>0</vt:i4>
      </vt:variant>
      <vt:variant>
        <vt:i4>0</vt:i4>
      </vt:variant>
      <vt:variant>
        <vt:i4>5</vt:i4>
      </vt:variant>
      <vt:variant>
        <vt:lpwstr>http://www.nature.com/scientificdata/for-authors/data-deposition-policies/</vt:lpwstr>
      </vt:variant>
      <vt:variant>
        <vt:lpwstr>recommended-repositories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Descriptor Template</dc:title>
  <dc:creator>andrew.hufton</dc:creator>
  <cp:lastModifiedBy>Wild, Thomas B</cp:lastModifiedBy>
  <cp:revision>408</cp:revision>
  <cp:lastPrinted>2022-05-06T21:46:00Z</cp:lastPrinted>
  <dcterms:created xsi:type="dcterms:W3CDTF">2020-08-12T09:48:00Z</dcterms:created>
  <dcterms:modified xsi:type="dcterms:W3CDTF">2022-05-19T20:32:00Z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zotero-version="6.0.5"&gt;&lt;session id="PSCMAHpB"/&gt;&lt;style id="http://www.zotero.org/styles/nature" hasBibliography="1" bibliographyStyleHasBeenSet="1"/&gt;&lt;prefs&gt;&lt;pref name="fieldType" value="Field"/&gt;&lt;/prefs&gt;&lt;/data&gt;</vt:lpwstr>
  </property>
</Properties>
</file>